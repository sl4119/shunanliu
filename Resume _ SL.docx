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3163" w:rsidRPr="00F274CB" w:rsidRDefault="00873163">
      <w:pPr>
        <w:rPr>
          <w:rFonts w:asciiTheme="majorHAnsi" w:hAnsiTheme="majorHAnsi" w:cs="Times New Roman" w:hint="eastAsia"/>
        </w:rPr>
      </w:pPr>
      <w:bookmarkStart w:id="0" w:name="_GoBack"/>
      <w:bookmarkEnd w:id="0"/>
    </w:p>
    <w:p w:rsidR="00873163" w:rsidRPr="00F274CB" w:rsidRDefault="00D27340" w:rsidP="00D27340">
      <w:pPr>
        <w:tabs>
          <w:tab w:val="right" w:pos="8187"/>
        </w:tabs>
        <w:rPr>
          <w:rFonts w:asciiTheme="majorHAnsi" w:hAnsiTheme="majorHAnsi" w:cs="Times New Roman"/>
        </w:rPr>
      </w:pPr>
      <w:r w:rsidRPr="00F274CB">
        <w:rPr>
          <w:rFonts w:asciiTheme="majorHAnsi" w:hAnsiTheme="majorHAnsi" w:cs="Times New Roman"/>
        </w:rPr>
        <w:tab/>
      </w:r>
    </w:p>
    <w:p w:rsidR="00873163" w:rsidRPr="00F274CB" w:rsidRDefault="00873163" w:rsidP="00D27340">
      <w:pPr>
        <w:jc w:val="right"/>
        <w:rPr>
          <w:rFonts w:asciiTheme="majorHAnsi" w:hAnsiTheme="majorHAnsi" w:cs="Times New Roman"/>
        </w:rPr>
      </w:pPr>
    </w:p>
    <w:p w:rsidR="00873163" w:rsidRPr="00F274CB" w:rsidRDefault="00873163" w:rsidP="00873163">
      <w:pPr>
        <w:rPr>
          <w:rFonts w:asciiTheme="majorHAnsi" w:hAnsiTheme="majorHAnsi" w:cs="Times New Roman"/>
        </w:rPr>
      </w:pPr>
    </w:p>
    <w:p w:rsidR="00873163" w:rsidRPr="00F274CB" w:rsidRDefault="00873163" w:rsidP="00873163">
      <w:pPr>
        <w:rPr>
          <w:rFonts w:asciiTheme="majorHAnsi" w:hAnsiTheme="majorHAnsi" w:cs="Times New Roman"/>
        </w:rPr>
      </w:pPr>
    </w:p>
    <w:p w:rsidR="00873163" w:rsidRPr="00F274CB" w:rsidRDefault="00873163" w:rsidP="00873163">
      <w:pPr>
        <w:rPr>
          <w:rFonts w:asciiTheme="majorHAnsi" w:hAnsiTheme="majorHAnsi" w:cs="Times New Roman"/>
        </w:rPr>
      </w:pPr>
    </w:p>
    <w:p w:rsidR="00873163" w:rsidRPr="00F274CB" w:rsidRDefault="00873163" w:rsidP="00873163">
      <w:pPr>
        <w:rPr>
          <w:rFonts w:asciiTheme="majorHAnsi" w:hAnsiTheme="majorHAnsi" w:cs="Times New Roman"/>
        </w:rPr>
      </w:pPr>
    </w:p>
    <w:p w:rsidR="00873163" w:rsidRPr="00F274CB" w:rsidRDefault="00873163" w:rsidP="00873163">
      <w:pPr>
        <w:rPr>
          <w:rFonts w:asciiTheme="majorHAnsi" w:hAnsiTheme="majorHAnsi" w:cs="Times New Roman"/>
          <w:color w:val="DC6900" w:themeColor="accent1"/>
        </w:rPr>
      </w:pPr>
    </w:p>
    <w:p w:rsidR="00B41907" w:rsidRPr="00A407E6" w:rsidRDefault="00873163" w:rsidP="003E6E95">
      <w:pPr>
        <w:jc w:val="center"/>
        <w:rPr>
          <w:rFonts w:asciiTheme="majorHAnsi" w:hAnsiTheme="majorHAnsi" w:cs="Times New Roman"/>
          <w:b/>
          <w:color w:val="A32020" w:themeColor="accent5"/>
          <w:sz w:val="28"/>
        </w:rPr>
      </w:pPr>
      <w:r w:rsidRPr="00A407E6">
        <w:rPr>
          <w:rFonts w:asciiTheme="majorHAnsi" w:hAnsiTheme="majorHAnsi" w:cs="Times New Roman"/>
          <w:b/>
          <w:color w:val="A32020" w:themeColor="accent5"/>
          <w:sz w:val="28"/>
        </w:rPr>
        <w:t xml:space="preserve">Bank of China </w:t>
      </w:r>
      <w:r w:rsidR="00B43829" w:rsidRPr="00A407E6">
        <w:rPr>
          <w:rFonts w:asciiTheme="majorHAnsi" w:hAnsiTheme="majorHAnsi" w:cs="Times New Roman"/>
          <w:b/>
          <w:color w:val="A32020" w:themeColor="accent5"/>
          <w:sz w:val="28"/>
        </w:rPr>
        <w:t xml:space="preserve">U.S. </w:t>
      </w:r>
      <w:r w:rsidR="00B41907" w:rsidRPr="00A407E6">
        <w:rPr>
          <w:rFonts w:asciiTheme="majorHAnsi" w:hAnsiTheme="majorHAnsi" w:cs="Times New Roman"/>
          <w:b/>
          <w:color w:val="A32020" w:themeColor="accent5"/>
          <w:sz w:val="28"/>
        </w:rPr>
        <w:t xml:space="preserve">Branches and Combined </w:t>
      </w:r>
      <w:r w:rsidR="00B43829" w:rsidRPr="00A407E6">
        <w:rPr>
          <w:rFonts w:asciiTheme="majorHAnsi" w:hAnsiTheme="majorHAnsi" w:cs="Times New Roman"/>
          <w:b/>
          <w:color w:val="A32020" w:themeColor="accent5"/>
          <w:sz w:val="28"/>
        </w:rPr>
        <w:t>Operation</w:t>
      </w:r>
      <w:r w:rsidR="00B41907" w:rsidRPr="00A407E6">
        <w:rPr>
          <w:rFonts w:asciiTheme="majorHAnsi" w:hAnsiTheme="majorHAnsi" w:cs="Times New Roman"/>
          <w:b/>
          <w:color w:val="A32020" w:themeColor="accent5"/>
          <w:sz w:val="28"/>
        </w:rPr>
        <w:t xml:space="preserve">s: </w:t>
      </w:r>
    </w:p>
    <w:p w:rsidR="00873163" w:rsidRPr="00A407E6" w:rsidRDefault="00B41907" w:rsidP="003E6E95">
      <w:pPr>
        <w:jc w:val="center"/>
        <w:rPr>
          <w:rFonts w:asciiTheme="majorHAnsi" w:hAnsiTheme="majorHAnsi" w:cs="Times New Roman"/>
          <w:b/>
          <w:color w:val="A32020" w:themeColor="accent5"/>
          <w:sz w:val="28"/>
        </w:rPr>
      </w:pPr>
      <w:r w:rsidRPr="00A407E6">
        <w:rPr>
          <w:rFonts w:asciiTheme="majorHAnsi" w:hAnsiTheme="majorHAnsi" w:cs="Times New Roman"/>
          <w:b/>
          <w:color w:val="A32020" w:themeColor="accent5"/>
          <w:sz w:val="28"/>
        </w:rPr>
        <w:t xml:space="preserve">Liquidity Stress Testing </w:t>
      </w:r>
      <w:r w:rsidR="00004364" w:rsidRPr="00A407E6">
        <w:rPr>
          <w:rFonts w:asciiTheme="majorHAnsi" w:hAnsiTheme="majorHAnsi" w:cs="Times New Roman"/>
          <w:b/>
          <w:color w:val="A32020" w:themeColor="accent5"/>
          <w:sz w:val="28"/>
        </w:rPr>
        <w:t>Document</w:t>
      </w:r>
      <w:r w:rsidR="002411F9" w:rsidRPr="00A407E6">
        <w:rPr>
          <w:rFonts w:asciiTheme="majorHAnsi" w:hAnsiTheme="majorHAnsi" w:cs="Times New Roman"/>
          <w:b/>
          <w:color w:val="A32020" w:themeColor="accent5"/>
          <w:sz w:val="28"/>
        </w:rPr>
        <w:t>ation</w:t>
      </w:r>
    </w:p>
    <w:p w:rsidR="003E6E95" w:rsidRPr="00A407E6" w:rsidRDefault="003E6E95" w:rsidP="00B43829">
      <w:pPr>
        <w:jc w:val="center"/>
        <w:rPr>
          <w:rFonts w:asciiTheme="majorHAnsi" w:hAnsiTheme="majorHAnsi" w:cs="Times New Roman"/>
          <w:b/>
          <w:color w:val="A32020" w:themeColor="accent5"/>
          <w:sz w:val="28"/>
        </w:rPr>
      </w:pPr>
    </w:p>
    <w:p w:rsidR="00B43829" w:rsidRPr="00A407E6" w:rsidRDefault="00B43829" w:rsidP="00B41907">
      <w:pPr>
        <w:jc w:val="center"/>
        <w:rPr>
          <w:rFonts w:asciiTheme="majorHAnsi" w:hAnsiTheme="majorHAnsi" w:cs="Times New Roman"/>
          <w:sz w:val="28"/>
        </w:rPr>
      </w:pPr>
      <w:r w:rsidRPr="00A407E6">
        <w:rPr>
          <w:rFonts w:asciiTheme="majorHAnsi" w:hAnsiTheme="majorHAnsi" w:cs="Times New Roman"/>
          <w:b/>
          <w:color w:val="A32020" w:themeColor="accent5"/>
          <w:sz w:val="28"/>
        </w:rPr>
        <w:t>Financial Management Department</w:t>
      </w:r>
    </w:p>
    <w:p w:rsidR="003E6E95" w:rsidRPr="00F274CB" w:rsidRDefault="003E6E95" w:rsidP="003E6E95">
      <w:pPr>
        <w:jc w:val="right"/>
        <w:rPr>
          <w:rFonts w:asciiTheme="majorHAnsi" w:hAnsiTheme="majorHAnsi" w:cs="Times New Roman"/>
        </w:rPr>
      </w:pPr>
    </w:p>
    <w:p w:rsidR="00B43829" w:rsidRPr="00F274CB" w:rsidRDefault="00B43829" w:rsidP="003E6E95">
      <w:pPr>
        <w:jc w:val="right"/>
        <w:rPr>
          <w:rFonts w:asciiTheme="majorHAnsi" w:hAnsiTheme="majorHAnsi" w:cs="Times New Roman"/>
        </w:rPr>
      </w:pPr>
    </w:p>
    <w:p w:rsidR="00B43829" w:rsidRPr="00F274CB" w:rsidRDefault="00430197" w:rsidP="00430197">
      <w:pPr>
        <w:jc w:val="center"/>
        <w:rPr>
          <w:rFonts w:asciiTheme="majorHAnsi" w:hAnsiTheme="majorHAnsi" w:cs="Times New Roman"/>
        </w:rPr>
      </w:pPr>
      <w:r w:rsidRPr="00F274CB">
        <w:rPr>
          <w:rFonts w:asciiTheme="majorHAnsi" w:hAnsiTheme="majorHAnsi" w:cs="Times New Roman"/>
          <w:noProof/>
        </w:rPr>
        <w:drawing>
          <wp:inline distT="0" distB="0" distL="0" distR="0" wp14:anchorId="0DF40623" wp14:editId="659C31A6">
            <wp:extent cx="2806700" cy="126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7389" cy="1278658"/>
                    </a:xfrm>
                    <a:prstGeom prst="rect">
                      <a:avLst/>
                    </a:prstGeom>
                    <a:noFill/>
                    <a:ln>
                      <a:noFill/>
                    </a:ln>
                    <a:extLst/>
                  </pic:spPr>
                </pic:pic>
              </a:graphicData>
            </a:graphic>
          </wp:inline>
        </w:drawing>
      </w:r>
    </w:p>
    <w:p w:rsidR="00303CA6" w:rsidRPr="00F274CB" w:rsidRDefault="00303CA6" w:rsidP="00873163">
      <w:pPr>
        <w:rPr>
          <w:rFonts w:asciiTheme="majorHAnsi" w:hAnsiTheme="majorHAnsi" w:cs="Times New Roman"/>
        </w:rPr>
      </w:pPr>
    </w:p>
    <w:p w:rsidR="00303CA6" w:rsidRPr="00F274CB" w:rsidRDefault="00303CA6" w:rsidP="00873163">
      <w:pPr>
        <w:rPr>
          <w:rFonts w:asciiTheme="majorHAnsi" w:hAnsiTheme="majorHAnsi" w:cs="Times New Roman"/>
        </w:rPr>
      </w:pPr>
    </w:p>
    <w:p w:rsidR="00DA63FC" w:rsidRDefault="00DA63FC" w:rsidP="002B06E5">
      <w:pPr>
        <w:jc w:val="center"/>
        <w:rPr>
          <w:rFonts w:asciiTheme="majorHAnsi" w:hAnsiTheme="majorHAnsi" w:cs="Times New Roman"/>
          <w:b/>
          <w:color w:val="A32020" w:themeColor="accent5"/>
          <w:sz w:val="24"/>
          <w:szCs w:val="24"/>
        </w:rPr>
      </w:pPr>
    </w:p>
    <w:p w:rsidR="00DA63FC" w:rsidRDefault="00DA63FC" w:rsidP="002B06E5">
      <w:pPr>
        <w:jc w:val="center"/>
        <w:rPr>
          <w:rFonts w:asciiTheme="majorHAnsi" w:hAnsiTheme="majorHAnsi" w:cs="Times New Roman"/>
          <w:b/>
          <w:color w:val="A32020" w:themeColor="accent5"/>
          <w:sz w:val="24"/>
          <w:szCs w:val="24"/>
        </w:rPr>
      </w:pPr>
    </w:p>
    <w:p w:rsidR="00DA63FC" w:rsidRDefault="00DA63FC" w:rsidP="002B06E5">
      <w:pPr>
        <w:jc w:val="center"/>
        <w:rPr>
          <w:rFonts w:asciiTheme="majorHAnsi" w:hAnsiTheme="majorHAnsi" w:cs="Times New Roman"/>
          <w:b/>
          <w:color w:val="A32020" w:themeColor="accent5"/>
          <w:sz w:val="24"/>
          <w:szCs w:val="24"/>
        </w:rPr>
      </w:pPr>
    </w:p>
    <w:p w:rsidR="00DA63FC" w:rsidRDefault="00DA63FC" w:rsidP="002B06E5">
      <w:pPr>
        <w:jc w:val="center"/>
        <w:rPr>
          <w:rFonts w:asciiTheme="majorHAnsi" w:hAnsiTheme="majorHAnsi" w:cs="Times New Roman"/>
          <w:b/>
          <w:color w:val="A32020" w:themeColor="accent5"/>
          <w:sz w:val="24"/>
          <w:szCs w:val="24"/>
        </w:rPr>
      </w:pPr>
    </w:p>
    <w:p w:rsidR="00DA63FC" w:rsidRDefault="00DA63FC" w:rsidP="002B06E5">
      <w:pPr>
        <w:jc w:val="center"/>
        <w:rPr>
          <w:rFonts w:asciiTheme="majorHAnsi" w:hAnsiTheme="majorHAnsi" w:cs="Times New Roman"/>
          <w:b/>
          <w:color w:val="A32020" w:themeColor="accent5"/>
          <w:sz w:val="24"/>
          <w:szCs w:val="24"/>
        </w:rPr>
      </w:pPr>
    </w:p>
    <w:p w:rsidR="00DA63FC" w:rsidRDefault="00DA63FC" w:rsidP="002B06E5">
      <w:pPr>
        <w:jc w:val="center"/>
        <w:rPr>
          <w:rFonts w:asciiTheme="majorHAnsi" w:hAnsiTheme="majorHAnsi" w:cs="Times New Roman"/>
          <w:b/>
          <w:color w:val="A32020" w:themeColor="accent5"/>
          <w:sz w:val="24"/>
          <w:szCs w:val="24"/>
        </w:rPr>
      </w:pPr>
    </w:p>
    <w:p w:rsidR="00DA63FC" w:rsidRDefault="00DA63FC" w:rsidP="002B06E5">
      <w:pPr>
        <w:jc w:val="center"/>
        <w:rPr>
          <w:rFonts w:asciiTheme="majorHAnsi" w:hAnsiTheme="majorHAnsi" w:cs="Times New Roman"/>
          <w:b/>
          <w:color w:val="A32020" w:themeColor="accent5"/>
          <w:sz w:val="24"/>
          <w:szCs w:val="24"/>
        </w:rPr>
      </w:pPr>
    </w:p>
    <w:p w:rsidR="00873163" w:rsidRPr="002B06E5" w:rsidRDefault="00873163" w:rsidP="002B06E5">
      <w:pPr>
        <w:jc w:val="center"/>
        <w:rPr>
          <w:rFonts w:asciiTheme="majorHAnsi" w:hAnsiTheme="majorHAnsi" w:cs="Times New Roman"/>
          <w:sz w:val="24"/>
          <w:szCs w:val="24"/>
        </w:rPr>
      </w:pPr>
    </w:p>
    <w:tbl>
      <w:tblPr>
        <w:tblW w:w="9550" w:type="dxa"/>
        <w:tblInd w:w="108" w:type="dxa"/>
        <w:tblLook w:val="04A0" w:firstRow="1" w:lastRow="0" w:firstColumn="1" w:lastColumn="0" w:noHBand="0" w:noVBand="1"/>
        <w:tblPrChange w:id="1" w:author="FANG, XIANG" w:date="2018-08-15T13:50:00Z">
          <w:tblPr>
            <w:tblW w:w="9550" w:type="dxa"/>
            <w:tblInd w:w="108" w:type="dxa"/>
            <w:tblLook w:val="04A0" w:firstRow="1" w:lastRow="0" w:firstColumn="1" w:lastColumn="0" w:noHBand="0" w:noVBand="1"/>
          </w:tblPr>
        </w:tblPrChange>
      </w:tblPr>
      <w:tblGrid>
        <w:gridCol w:w="890"/>
        <w:gridCol w:w="1360"/>
        <w:gridCol w:w="2200"/>
        <w:gridCol w:w="1660"/>
        <w:gridCol w:w="1500"/>
        <w:gridCol w:w="1940"/>
        <w:tblGridChange w:id="2">
          <w:tblGrid>
            <w:gridCol w:w="890"/>
            <w:gridCol w:w="1620"/>
            <w:gridCol w:w="1940"/>
            <w:gridCol w:w="1660"/>
            <w:gridCol w:w="1500"/>
            <w:gridCol w:w="1940"/>
          </w:tblGrid>
        </w:tblGridChange>
      </w:tblGrid>
      <w:tr w:rsidR="00D67AA7" w:rsidRPr="00DA63FC" w:rsidTr="00226C22">
        <w:trPr>
          <w:trHeight w:val="250"/>
          <w:trPrChange w:id="3" w:author="FANG, XIANG" w:date="2018-08-15T13:50:00Z">
            <w:trPr>
              <w:trHeight w:val="250"/>
            </w:trPr>
          </w:trPrChange>
        </w:trPr>
        <w:tc>
          <w:tcPr>
            <w:tcW w:w="890" w:type="dxa"/>
            <w:tcBorders>
              <w:top w:val="single" w:sz="8" w:space="0" w:color="auto"/>
              <w:left w:val="single" w:sz="8" w:space="0" w:color="auto"/>
              <w:bottom w:val="single" w:sz="8" w:space="0" w:color="C0504D"/>
              <w:right w:val="nil"/>
            </w:tcBorders>
            <w:shd w:val="clear" w:color="000000" w:fill="C0504D"/>
            <w:vAlign w:val="center"/>
            <w:hideMark/>
            <w:tcPrChange w:id="4" w:author="FANG, XIANG" w:date="2018-08-15T13:50:00Z">
              <w:tcPr>
                <w:tcW w:w="890" w:type="dxa"/>
                <w:tcBorders>
                  <w:top w:val="single" w:sz="8" w:space="0" w:color="auto"/>
                  <w:left w:val="single" w:sz="8" w:space="0" w:color="auto"/>
                  <w:bottom w:val="single" w:sz="8" w:space="0" w:color="C0504D"/>
                  <w:right w:val="nil"/>
                </w:tcBorders>
                <w:shd w:val="clear" w:color="000000" w:fill="C0504D"/>
                <w:vAlign w:val="center"/>
                <w:hideMark/>
              </w:tcPr>
            </w:tcPrChange>
          </w:tcPr>
          <w:p w:rsidR="00D67AA7" w:rsidRPr="00E8441B" w:rsidRDefault="00D67AA7">
            <w:pPr>
              <w:spacing w:after="0" w:line="240" w:lineRule="auto"/>
              <w:rPr>
                <w:rFonts w:eastAsia="Times New Roman" w:cs="Times New Roman"/>
                <w:b/>
                <w:bCs/>
                <w:color w:val="FFFFFF"/>
                <w:sz w:val="24"/>
                <w:szCs w:val="24"/>
                <w:vertAlign w:val="subscript"/>
              </w:rPr>
              <w:pPrChange w:id="5" w:author="FANG, XIANG" w:date="2018-08-15T13:50:00Z">
                <w:pPr>
                  <w:spacing w:after="0" w:line="240" w:lineRule="auto"/>
                  <w:ind w:firstLineChars="200" w:firstLine="482"/>
                </w:pPr>
              </w:pPrChange>
            </w:pPr>
            <w:r w:rsidRPr="00E8441B">
              <w:rPr>
                <w:rFonts w:eastAsia="Times New Roman" w:cs="Times New Roman"/>
                <w:b/>
                <w:bCs/>
                <w:color w:val="FFFFFF"/>
                <w:sz w:val="24"/>
                <w:szCs w:val="24"/>
                <w:vertAlign w:val="subscript"/>
              </w:rPr>
              <w:lastRenderedPageBreak/>
              <w:t>Version</w:t>
            </w:r>
          </w:p>
        </w:tc>
        <w:tc>
          <w:tcPr>
            <w:tcW w:w="1360" w:type="dxa"/>
            <w:tcBorders>
              <w:top w:val="single" w:sz="8" w:space="0" w:color="auto"/>
              <w:left w:val="nil"/>
              <w:bottom w:val="single" w:sz="8" w:space="0" w:color="C0504D"/>
              <w:right w:val="nil"/>
            </w:tcBorders>
            <w:shd w:val="clear" w:color="000000" w:fill="C0504D"/>
            <w:vAlign w:val="center"/>
            <w:hideMark/>
            <w:tcPrChange w:id="6" w:author="FANG, XIANG" w:date="2018-08-15T13:50:00Z">
              <w:tcPr>
                <w:tcW w:w="1620" w:type="dxa"/>
                <w:tcBorders>
                  <w:top w:val="single" w:sz="8" w:space="0" w:color="auto"/>
                  <w:left w:val="nil"/>
                  <w:bottom w:val="single" w:sz="8" w:space="0" w:color="C0504D"/>
                  <w:right w:val="nil"/>
                </w:tcBorders>
                <w:shd w:val="clear" w:color="000000" w:fill="C0504D"/>
                <w:vAlign w:val="center"/>
                <w:hideMark/>
              </w:tcPr>
            </w:tcPrChange>
          </w:tcPr>
          <w:p w:rsidR="00D67AA7" w:rsidRPr="00E8441B" w:rsidRDefault="00D67AA7">
            <w:pPr>
              <w:spacing w:after="0" w:line="240" w:lineRule="auto"/>
              <w:rPr>
                <w:rFonts w:eastAsia="Times New Roman" w:cs="Times New Roman"/>
                <w:b/>
                <w:bCs/>
                <w:color w:val="FFFFFF"/>
                <w:sz w:val="24"/>
                <w:szCs w:val="24"/>
                <w:vertAlign w:val="subscript"/>
              </w:rPr>
              <w:pPrChange w:id="7" w:author="FANG, XIANG" w:date="2018-08-15T13:50:00Z">
                <w:pPr>
                  <w:spacing w:after="0" w:line="240" w:lineRule="auto"/>
                  <w:ind w:firstLineChars="200" w:firstLine="482"/>
                </w:pPr>
              </w:pPrChange>
            </w:pPr>
            <w:r w:rsidRPr="00E8441B">
              <w:rPr>
                <w:rFonts w:eastAsia="Times New Roman" w:cs="Times New Roman"/>
                <w:b/>
                <w:bCs/>
                <w:color w:val="FFFFFF"/>
                <w:sz w:val="24"/>
                <w:szCs w:val="24"/>
                <w:vertAlign w:val="subscript"/>
              </w:rPr>
              <w:t>Cut-off Date</w:t>
            </w:r>
          </w:p>
        </w:tc>
        <w:tc>
          <w:tcPr>
            <w:tcW w:w="2200" w:type="dxa"/>
            <w:tcBorders>
              <w:top w:val="single" w:sz="8" w:space="0" w:color="auto"/>
              <w:left w:val="nil"/>
              <w:bottom w:val="single" w:sz="8" w:space="0" w:color="C0504D"/>
              <w:right w:val="nil"/>
            </w:tcBorders>
            <w:shd w:val="clear" w:color="000000" w:fill="C0504D"/>
            <w:vAlign w:val="center"/>
            <w:hideMark/>
            <w:tcPrChange w:id="8" w:author="FANG, XIANG" w:date="2018-08-15T13:50:00Z">
              <w:tcPr>
                <w:tcW w:w="1940" w:type="dxa"/>
                <w:tcBorders>
                  <w:top w:val="single" w:sz="8" w:space="0" w:color="auto"/>
                  <w:left w:val="nil"/>
                  <w:bottom w:val="single" w:sz="8" w:space="0" w:color="C0504D"/>
                  <w:right w:val="nil"/>
                </w:tcBorders>
                <w:shd w:val="clear" w:color="000000" w:fill="C0504D"/>
                <w:vAlign w:val="center"/>
                <w:hideMark/>
              </w:tcPr>
            </w:tcPrChange>
          </w:tcPr>
          <w:p w:rsidR="00D67AA7" w:rsidRPr="00E8441B" w:rsidRDefault="00D67AA7" w:rsidP="00E8441B">
            <w:pPr>
              <w:spacing w:after="0" w:line="240" w:lineRule="auto"/>
              <w:ind w:firstLineChars="200" w:firstLine="482"/>
              <w:rPr>
                <w:rFonts w:eastAsia="Times New Roman" w:cs="Times New Roman"/>
                <w:b/>
                <w:bCs/>
                <w:color w:val="FFFFFF"/>
                <w:sz w:val="24"/>
                <w:szCs w:val="24"/>
                <w:vertAlign w:val="subscript"/>
              </w:rPr>
            </w:pPr>
            <w:r w:rsidRPr="00E8441B">
              <w:rPr>
                <w:rFonts w:eastAsia="Times New Roman" w:cs="Times New Roman"/>
                <w:b/>
                <w:bCs/>
                <w:color w:val="FFFFFF"/>
                <w:sz w:val="24"/>
                <w:szCs w:val="24"/>
                <w:vertAlign w:val="subscript"/>
              </w:rPr>
              <w:t>Drafter</w:t>
            </w:r>
          </w:p>
        </w:tc>
        <w:tc>
          <w:tcPr>
            <w:tcW w:w="1660" w:type="dxa"/>
            <w:tcBorders>
              <w:top w:val="single" w:sz="8" w:space="0" w:color="auto"/>
              <w:left w:val="nil"/>
              <w:bottom w:val="single" w:sz="8" w:space="0" w:color="C0504D"/>
              <w:right w:val="nil"/>
            </w:tcBorders>
            <w:shd w:val="clear" w:color="000000" w:fill="C0504D"/>
            <w:vAlign w:val="center"/>
            <w:hideMark/>
            <w:tcPrChange w:id="9" w:author="FANG, XIANG" w:date="2018-08-15T13:50:00Z">
              <w:tcPr>
                <w:tcW w:w="1660" w:type="dxa"/>
                <w:tcBorders>
                  <w:top w:val="single" w:sz="8" w:space="0" w:color="auto"/>
                  <w:left w:val="nil"/>
                  <w:bottom w:val="single" w:sz="8" w:space="0" w:color="C0504D"/>
                  <w:right w:val="nil"/>
                </w:tcBorders>
                <w:shd w:val="clear" w:color="000000" w:fill="C0504D"/>
                <w:vAlign w:val="center"/>
                <w:hideMark/>
              </w:tcPr>
            </w:tcPrChange>
          </w:tcPr>
          <w:p w:rsidR="00D67AA7" w:rsidRPr="00E8441B" w:rsidRDefault="00D67AA7" w:rsidP="00E8441B">
            <w:pPr>
              <w:spacing w:after="0" w:line="240" w:lineRule="auto"/>
              <w:ind w:firstLineChars="200" w:firstLine="482"/>
              <w:rPr>
                <w:rFonts w:eastAsia="Times New Roman" w:cs="Times New Roman"/>
                <w:b/>
                <w:bCs/>
                <w:color w:val="FFFFFF"/>
                <w:sz w:val="24"/>
                <w:szCs w:val="24"/>
                <w:vertAlign w:val="subscript"/>
              </w:rPr>
            </w:pPr>
            <w:r w:rsidRPr="00E8441B">
              <w:rPr>
                <w:rFonts w:eastAsia="Times New Roman" w:cs="Times New Roman"/>
                <w:b/>
                <w:bCs/>
                <w:color w:val="FFFFFF"/>
                <w:sz w:val="24"/>
                <w:szCs w:val="24"/>
                <w:vertAlign w:val="subscript"/>
              </w:rPr>
              <w:t>Reviewer</w:t>
            </w:r>
          </w:p>
        </w:tc>
        <w:tc>
          <w:tcPr>
            <w:tcW w:w="1500" w:type="dxa"/>
            <w:tcBorders>
              <w:top w:val="single" w:sz="8" w:space="0" w:color="auto"/>
              <w:left w:val="nil"/>
              <w:bottom w:val="single" w:sz="8" w:space="0" w:color="C0504D"/>
              <w:right w:val="nil"/>
            </w:tcBorders>
            <w:shd w:val="clear" w:color="000000" w:fill="C0504D"/>
            <w:vAlign w:val="center"/>
            <w:hideMark/>
            <w:tcPrChange w:id="10" w:author="FANG, XIANG" w:date="2018-08-15T13:50:00Z">
              <w:tcPr>
                <w:tcW w:w="1500" w:type="dxa"/>
                <w:tcBorders>
                  <w:top w:val="single" w:sz="8" w:space="0" w:color="auto"/>
                  <w:left w:val="nil"/>
                  <w:bottom w:val="single" w:sz="8" w:space="0" w:color="C0504D"/>
                  <w:right w:val="nil"/>
                </w:tcBorders>
                <w:shd w:val="clear" w:color="000000" w:fill="C0504D"/>
                <w:vAlign w:val="center"/>
                <w:hideMark/>
              </w:tcPr>
            </w:tcPrChange>
          </w:tcPr>
          <w:p w:rsidR="00D67AA7" w:rsidRPr="00E8441B" w:rsidRDefault="00D67AA7" w:rsidP="00E8441B">
            <w:pPr>
              <w:spacing w:after="0" w:line="240" w:lineRule="auto"/>
              <w:ind w:firstLineChars="200" w:firstLine="482"/>
              <w:rPr>
                <w:rFonts w:eastAsia="Times New Roman" w:cs="Times New Roman"/>
                <w:b/>
                <w:bCs/>
                <w:color w:val="FFFFFF"/>
                <w:sz w:val="24"/>
                <w:szCs w:val="24"/>
                <w:vertAlign w:val="subscript"/>
              </w:rPr>
            </w:pPr>
            <w:r w:rsidRPr="00E8441B">
              <w:rPr>
                <w:rFonts w:eastAsia="Times New Roman" w:cs="Times New Roman"/>
                <w:b/>
                <w:bCs/>
                <w:color w:val="FFFFFF"/>
                <w:sz w:val="24"/>
                <w:szCs w:val="24"/>
                <w:vertAlign w:val="subscript"/>
              </w:rPr>
              <w:t>Approver</w:t>
            </w:r>
          </w:p>
        </w:tc>
        <w:tc>
          <w:tcPr>
            <w:tcW w:w="1940" w:type="dxa"/>
            <w:tcBorders>
              <w:top w:val="single" w:sz="8" w:space="0" w:color="auto"/>
              <w:left w:val="nil"/>
              <w:bottom w:val="single" w:sz="8" w:space="0" w:color="C0504D"/>
              <w:right w:val="single" w:sz="8" w:space="0" w:color="auto"/>
            </w:tcBorders>
            <w:shd w:val="clear" w:color="000000" w:fill="C0504D"/>
            <w:vAlign w:val="center"/>
            <w:hideMark/>
            <w:tcPrChange w:id="11" w:author="FANG, XIANG" w:date="2018-08-15T13:50:00Z">
              <w:tcPr>
                <w:tcW w:w="1940" w:type="dxa"/>
                <w:tcBorders>
                  <w:top w:val="single" w:sz="8" w:space="0" w:color="auto"/>
                  <w:left w:val="nil"/>
                  <w:bottom w:val="single" w:sz="8" w:space="0" w:color="C0504D"/>
                  <w:right w:val="single" w:sz="8" w:space="0" w:color="auto"/>
                </w:tcBorders>
                <w:shd w:val="clear" w:color="000000" w:fill="C0504D"/>
                <w:vAlign w:val="center"/>
                <w:hideMark/>
              </w:tcPr>
            </w:tcPrChange>
          </w:tcPr>
          <w:p w:rsidR="00D67AA7" w:rsidRPr="00E8441B" w:rsidRDefault="00D67AA7">
            <w:pPr>
              <w:spacing w:after="0" w:line="240" w:lineRule="auto"/>
              <w:rPr>
                <w:rFonts w:eastAsia="Times New Roman" w:cs="Times New Roman"/>
                <w:b/>
                <w:bCs/>
                <w:color w:val="FFFFFF"/>
                <w:sz w:val="24"/>
                <w:szCs w:val="24"/>
                <w:vertAlign w:val="subscript"/>
              </w:rPr>
              <w:pPrChange w:id="12" w:author="FANG, XIANG" w:date="2018-08-15T13:51:00Z">
                <w:pPr>
                  <w:spacing w:after="0" w:line="240" w:lineRule="auto"/>
                  <w:ind w:firstLineChars="200" w:firstLine="482"/>
                </w:pPr>
              </w:pPrChange>
            </w:pPr>
            <w:r w:rsidRPr="00E8441B">
              <w:rPr>
                <w:rFonts w:eastAsia="Times New Roman" w:cs="Times New Roman"/>
                <w:b/>
                <w:bCs/>
                <w:color w:val="FFFFFF"/>
                <w:sz w:val="24"/>
                <w:szCs w:val="24"/>
                <w:vertAlign w:val="subscript"/>
              </w:rPr>
              <w:t>Description of Changes</w:t>
            </w:r>
          </w:p>
        </w:tc>
      </w:tr>
      <w:tr w:rsidR="00D67AA7" w:rsidRPr="00DA63FC" w:rsidTr="00226C22">
        <w:trPr>
          <w:trHeight w:hRule="exact" w:val="432"/>
          <w:trPrChange w:id="13" w:author="FANG, XIANG" w:date="2018-08-15T13:50:00Z">
            <w:trPr>
              <w:trHeight w:val="300"/>
            </w:trPr>
          </w:trPrChange>
        </w:trPr>
        <w:tc>
          <w:tcPr>
            <w:tcW w:w="890" w:type="dxa"/>
            <w:vMerge w:val="restart"/>
            <w:tcBorders>
              <w:top w:val="nil"/>
              <w:left w:val="single" w:sz="8" w:space="0" w:color="auto"/>
              <w:bottom w:val="single" w:sz="8" w:space="0" w:color="C0504D"/>
              <w:right w:val="nil"/>
            </w:tcBorders>
            <w:shd w:val="clear" w:color="auto" w:fill="auto"/>
            <w:vAlign w:val="center"/>
            <w:hideMark/>
            <w:tcPrChange w:id="14" w:author="FANG, XIANG" w:date="2018-08-15T13:50:00Z">
              <w:tcPr>
                <w:tcW w:w="890" w:type="dxa"/>
                <w:vMerge w:val="restart"/>
                <w:tcBorders>
                  <w:top w:val="nil"/>
                  <w:left w:val="single" w:sz="8" w:space="0" w:color="auto"/>
                  <w:bottom w:val="single" w:sz="8" w:space="0" w:color="C0504D"/>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bCs/>
                <w:color w:val="000000"/>
                <w:sz w:val="24"/>
                <w:szCs w:val="24"/>
                <w:vertAlign w:val="subscript"/>
              </w:rPr>
              <w:t>V1.0</w:t>
            </w:r>
          </w:p>
        </w:tc>
        <w:tc>
          <w:tcPr>
            <w:tcW w:w="1360" w:type="dxa"/>
            <w:vMerge w:val="restart"/>
            <w:tcBorders>
              <w:top w:val="nil"/>
              <w:left w:val="nil"/>
              <w:bottom w:val="single" w:sz="8" w:space="0" w:color="C0504D"/>
              <w:right w:val="nil"/>
            </w:tcBorders>
            <w:shd w:val="clear" w:color="auto" w:fill="auto"/>
            <w:vAlign w:val="center"/>
            <w:hideMark/>
            <w:tcPrChange w:id="15" w:author="FANG, XIANG" w:date="2018-08-15T13:50:00Z">
              <w:tcPr>
                <w:tcW w:w="1620" w:type="dxa"/>
                <w:vMerge w:val="restart"/>
                <w:tcBorders>
                  <w:top w:val="nil"/>
                  <w:left w:val="nil"/>
                  <w:bottom w:val="single" w:sz="8" w:space="0" w:color="C0504D"/>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05/31/2016</w:t>
            </w:r>
          </w:p>
        </w:tc>
        <w:tc>
          <w:tcPr>
            <w:tcW w:w="2200" w:type="dxa"/>
            <w:vMerge w:val="restart"/>
            <w:tcBorders>
              <w:top w:val="nil"/>
              <w:left w:val="nil"/>
              <w:bottom w:val="single" w:sz="8" w:space="0" w:color="C0504D"/>
              <w:right w:val="nil"/>
            </w:tcBorders>
            <w:shd w:val="clear" w:color="auto" w:fill="auto"/>
            <w:vAlign w:val="center"/>
            <w:hideMark/>
            <w:tcPrChange w:id="16" w:author="FANG, XIANG" w:date="2018-08-15T13:50:00Z">
              <w:tcPr>
                <w:tcW w:w="1940" w:type="dxa"/>
                <w:vMerge w:val="restart"/>
                <w:tcBorders>
                  <w:top w:val="nil"/>
                  <w:left w:val="nil"/>
                  <w:bottom w:val="single" w:sz="8" w:space="0" w:color="C0504D"/>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Xiang Fang</w:t>
            </w:r>
          </w:p>
        </w:tc>
        <w:tc>
          <w:tcPr>
            <w:tcW w:w="1660" w:type="dxa"/>
            <w:vMerge w:val="restart"/>
            <w:tcBorders>
              <w:top w:val="nil"/>
              <w:left w:val="nil"/>
              <w:bottom w:val="single" w:sz="8" w:space="0" w:color="C0504D"/>
              <w:right w:val="nil"/>
            </w:tcBorders>
            <w:shd w:val="clear" w:color="auto" w:fill="auto"/>
            <w:vAlign w:val="center"/>
            <w:hideMark/>
            <w:tcPrChange w:id="17" w:author="FANG, XIANG" w:date="2018-08-15T13:50:00Z">
              <w:tcPr>
                <w:tcW w:w="1660" w:type="dxa"/>
                <w:vMerge w:val="restart"/>
                <w:tcBorders>
                  <w:top w:val="nil"/>
                  <w:left w:val="nil"/>
                  <w:bottom w:val="single" w:sz="8" w:space="0" w:color="C0504D"/>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proofErr w:type="spellStart"/>
            <w:r w:rsidRPr="00E8441B">
              <w:rPr>
                <w:rFonts w:eastAsia="Times New Roman" w:cs="Times New Roman"/>
                <w:color w:val="000000"/>
                <w:sz w:val="24"/>
                <w:szCs w:val="24"/>
                <w:vertAlign w:val="subscript"/>
              </w:rPr>
              <w:t>Niraj</w:t>
            </w:r>
            <w:proofErr w:type="spellEnd"/>
            <w:r w:rsidRPr="00E8441B">
              <w:rPr>
                <w:rFonts w:eastAsia="Times New Roman" w:cs="Times New Roman"/>
                <w:color w:val="000000"/>
                <w:sz w:val="24"/>
                <w:szCs w:val="24"/>
                <w:vertAlign w:val="subscript"/>
              </w:rPr>
              <w:t xml:space="preserve"> Biswas </w:t>
            </w:r>
          </w:p>
        </w:tc>
        <w:tc>
          <w:tcPr>
            <w:tcW w:w="1500" w:type="dxa"/>
            <w:vMerge w:val="restart"/>
            <w:tcBorders>
              <w:top w:val="nil"/>
              <w:left w:val="nil"/>
              <w:bottom w:val="single" w:sz="8" w:space="0" w:color="C0504D"/>
              <w:right w:val="nil"/>
            </w:tcBorders>
            <w:shd w:val="clear" w:color="auto" w:fill="auto"/>
            <w:vAlign w:val="center"/>
            <w:hideMark/>
            <w:tcPrChange w:id="18" w:author="FANG, XIANG" w:date="2018-08-15T13:50:00Z">
              <w:tcPr>
                <w:tcW w:w="1500" w:type="dxa"/>
                <w:vMerge w:val="restart"/>
                <w:tcBorders>
                  <w:top w:val="nil"/>
                  <w:left w:val="nil"/>
                  <w:bottom w:val="single" w:sz="8" w:space="0" w:color="C0504D"/>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Min Li</w:t>
            </w:r>
          </w:p>
        </w:tc>
        <w:tc>
          <w:tcPr>
            <w:tcW w:w="1940" w:type="dxa"/>
            <w:vMerge w:val="restart"/>
            <w:tcBorders>
              <w:top w:val="nil"/>
              <w:left w:val="nil"/>
              <w:bottom w:val="single" w:sz="8" w:space="0" w:color="C0504D"/>
              <w:right w:val="single" w:sz="8" w:space="0" w:color="auto"/>
            </w:tcBorders>
            <w:shd w:val="clear" w:color="auto" w:fill="auto"/>
            <w:vAlign w:val="center"/>
            <w:hideMark/>
            <w:tcPrChange w:id="19" w:author="FANG, XIANG" w:date="2018-08-15T13:50:00Z">
              <w:tcPr>
                <w:tcW w:w="1940" w:type="dxa"/>
                <w:vMerge w:val="restart"/>
                <w:tcBorders>
                  <w:top w:val="nil"/>
                  <w:left w:val="nil"/>
                  <w:bottom w:val="single" w:sz="8" w:space="0" w:color="C0504D"/>
                  <w:right w:val="single" w:sz="8" w:space="0" w:color="auto"/>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Creation</w:t>
            </w:r>
          </w:p>
        </w:tc>
      </w:tr>
      <w:tr w:rsidR="00D67AA7" w:rsidRPr="00DA63FC" w:rsidTr="00226C22">
        <w:trPr>
          <w:trHeight w:hRule="exact" w:val="101"/>
          <w:trPrChange w:id="20" w:author="FANG, XIANG" w:date="2018-08-15T13:50:00Z">
            <w:trPr>
              <w:trHeight w:val="315"/>
            </w:trPr>
          </w:trPrChange>
        </w:trPr>
        <w:tc>
          <w:tcPr>
            <w:tcW w:w="890" w:type="dxa"/>
            <w:vMerge/>
            <w:tcBorders>
              <w:top w:val="nil"/>
              <w:left w:val="single" w:sz="8" w:space="0" w:color="auto"/>
              <w:bottom w:val="single" w:sz="8" w:space="0" w:color="C0504D"/>
              <w:right w:val="nil"/>
            </w:tcBorders>
            <w:vAlign w:val="center"/>
            <w:hideMark/>
            <w:tcPrChange w:id="21" w:author="FANG, XIANG" w:date="2018-08-15T13:50:00Z">
              <w:tcPr>
                <w:tcW w:w="890" w:type="dxa"/>
                <w:vMerge/>
                <w:tcBorders>
                  <w:top w:val="nil"/>
                  <w:left w:val="single" w:sz="8" w:space="0" w:color="auto"/>
                  <w:bottom w:val="single" w:sz="8" w:space="0" w:color="C0504D"/>
                  <w:right w:val="nil"/>
                </w:tcBorders>
                <w:vAlign w:val="center"/>
                <w:hideMark/>
              </w:tcPr>
            </w:tcPrChange>
          </w:tcPr>
          <w:p w:rsidR="00D67AA7" w:rsidRPr="00E8441B" w:rsidRDefault="00D67AA7" w:rsidP="00D67AA7">
            <w:pPr>
              <w:spacing w:after="0" w:line="240" w:lineRule="auto"/>
              <w:rPr>
                <w:rFonts w:eastAsia="Times New Roman" w:cs="Times New Roman"/>
                <w:color w:val="000000"/>
                <w:sz w:val="24"/>
                <w:szCs w:val="24"/>
                <w:vertAlign w:val="subscript"/>
              </w:rPr>
            </w:pPr>
          </w:p>
        </w:tc>
        <w:tc>
          <w:tcPr>
            <w:tcW w:w="1360" w:type="dxa"/>
            <w:vMerge/>
            <w:tcBorders>
              <w:top w:val="nil"/>
              <w:left w:val="nil"/>
              <w:bottom w:val="single" w:sz="8" w:space="0" w:color="C0504D"/>
              <w:right w:val="nil"/>
            </w:tcBorders>
            <w:vAlign w:val="center"/>
            <w:hideMark/>
            <w:tcPrChange w:id="22" w:author="FANG, XIANG" w:date="2018-08-15T13:50:00Z">
              <w:tcPr>
                <w:tcW w:w="1620" w:type="dxa"/>
                <w:vMerge/>
                <w:tcBorders>
                  <w:top w:val="nil"/>
                  <w:left w:val="nil"/>
                  <w:bottom w:val="single" w:sz="8" w:space="0" w:color="C0504D"/>
                  <w:right w:val="nil"/>
                </w:tcBorders>
                <w:vAlign w:val="center"/>
                <w:hideMark/>
              </w:tcPr>
            </w:tcPrChange>
          </w:tcPr>
          <w:p w:rsidR="00D67AA7" w:rsidRPr="00E8441B" w:rsidRDefault="00D67AA7" w:rsidP="00D67AA7">
            <w:pPr>
              <w:spacing w:after="0" w:line="240" w:lineRule="auto"/>
              <w:rPr>
                <w:rFonts w:eastAsia="Times New Roman" w:cs="Times New Roman"/>
                <w:color w:val="000000"/>
                <w:sz w:val="24"/>
                <w:szCs w:val="24"/>
                <w:vertAlign w:val="subscript"/>
              </w:rPr>
            </w:pPr>
          </w:p>
        </w:tc>
        <w:tc>
          <w:tcPr>
            <w:tcW w:w="2200" w:type="dxa"/>
            <w:vMerge/>
            <w:tcBorders>
              <w:top w:val="nil"/>
              <w:left w:val="nil"/>
              <w:bottom w:val="single" w:sz="8" w:space="0" w:color="C0504D"/>
              <w:right w:val="nil"/>
            </w:tcBorders>
            <w:vAlign w:val="center"/>
            <w:hideMark/>
            <w:tcPrChange w:id="23" w:author="FANG, XIANG" w:date="2018-08-15T13:50:00Z">
              <w:tcPr>
                <w:tcW w:w="1940" w:type="dxa"/>
                <w:vMerge/>
                <w:tcBorders>
                  <w:top w:val="nil"/>
                  <w:left w:val="nil"/>
                  <w:bottom w:val="single" w:sz="8" w:space="0" w:color="C0504D"/>
                  <w:right w:val="nil"/>
                </w:tcBorders>
                <w:vAlign w:val="center"/>
                <w:hideMark/>
              </w:tcPr>
            </w:tcPrChange>
          </w:tcPr>
          <w:p w:rsidR="00D67AA7" w:rsidRPr="00E8441B" w:rsidRDefault="00D67AA7" w:rsidP="00D67AA7">
            <w:pPr>
              <w:spacing w:after="0" w:line="240" w:lineRule="auto"/>
              <w:rPr>
                <w:rFonts w:eastAsia="Times New Roman" w:cs="Times New Roman"/>
                <w:color w:val="000000"/>
                <w:sz w:val="24"/>
                <w:szCs w:val="24"/>
                <w:vertAlign w:val="subscript"/>
              </w:rPr>
            </w:pPr>
          </w:p>
        </w:tc>
        <w:tc>
          <w:tcPr>
            <w:tcW w:w="1660" w:type="dxa"/>
            <w:vMerge/>
            <w:tcBorders>
              <w:top w:val="nil"/>
              <w:left w:val="nil"/>
              <w:bottom w:val="single" w:sz="8" w:space="0" w:color="C0504D"/>
              <w:right w:val="nil"/>
            </w:tcBorders>
            <w:vAlign w:val="center"/>
            <w:hideMark/>
            <w:tcPrChange w:id="24" w:author="FANG, XIANG" w:date="2018-08-15T13:50:00Z">
              <w:tcPr>
                <w:tcW w:w="1660" w:type="dxa"/>
                <w:vMerge/>
                <w:tcBorders>
                  <w:top w:val="nil"/>
                  <w:left w:val="nil"/>
                  <w:bottom w:val="single" w:sz="8" w:space="0" w:color="C0504D"/>
                  <w:right w:val="nil"/>
                </w:tcBorders>
                <w:vAlign w:val="center"/>
                <w:hideMark/>
              </w:tcPr>
            </w:tcPrChange>
          </w:tcPr>
          <w:p w:rsidR="00D67AA7" w:rsidRPr="00E8441B" w:rsidRDefault="00D67AA7" w:rsidP="00D67AA7">
            <w:pPr>
              <w:spacing w:after="0" w:line="240" w:lineRule="auto"/>
              <w:rPr>
                <w:rFonts w:eastAsia="Times New Roman" w:cs="Times New Roman"/>
                <w:color w:val="000000"/>
                <w:sz w:val="24"/>
                <w:szCs w:val="24"/>
                <w:vertAlign w:val="subscript"/>
              </w:rPr>
            </w:pPr>
          </w:p>
        </w:tc>
        <w:tc>
          <w:tcPr>
            <w:tcW w:w="1500" w:type="dxa"/>
            <w:vMerge/>
            <w:tcBorders>
              <w:top w:val="nil"/>
              <w:left w:val="nil"/>
              <w:bottom w:val="single" w:sz="8" w:space="0" w:color="C0504D"/>
              <w:right w:val="nil"/>
            </w:tcBorders>
            <w:vAlign w:val="center"/>
            <w:hideMark/>
            <w:tcPrChange w:id="25" w:author="FANG, XIANG" w:date="2018-08-15T13:50:00Z">
              <w:tcPr>
                <w:tcW w:w="1500" w:type="dxa"/>
                <w:vMerge/>
                <w:tcBorders>
                  <w:top w:val="nil"/>
                  <w:left w:val="nil"/>
                  <w:bottom w:val="single" w:sz="8" w:space="0" w:color="C0504D"/>
                  <w:right w:val="nil"/>
                </w:tcBorders>
                <w:vAlign w:val="center"/>
                <w:hideMark/>
              </w:tcPr>
            </w:tcPrChange>
          </w:tcPr>
          <w:p w:rsidR="00D67AA7" w:rsidRPr="00E8441B" w:rsidRDefault="00D67AA7" w:rsidP="00D67AA7">
            <w:pPr>
              <w:spacing w:after="0" w:line="240" w:lineRule="auto"/>
              <w:rPr>
                <w:rFonts w:eastAsia="Times New Roman" w:cs="Times New Roman"/>
                <w:color w:val="000000"/>
                <w:sz w:val="24"/>
                <w:szCs w:val="24"/>
                <w:vertAlign w:val="subscript"/>
              </w:rPr>
            </w:pPr>
          </w:p>
        </w:tc>
        <w:tc>
          <w:tcPr>
            <w:tcW w:w="1940" w:type="dxa"/>
            <w:vMerge/>
            <w:tcBorders>
              <w:top w:val="nil"/>
              <w:left w:val="nil"/>
              <w:bottom w:val="single" w:sz="8" w:space="0" w:color="C0504D"/>
              <w:right w:val="single" w:sz="8" w:space="0" w:color="auto"/>
            </w:tcBorders>
            <w:vAlign w:val="center"/>
            <w:hideMark/>
            <w:tcPrChange w:id="26" w:author="FANG, XIANG" w:date="2018-08-15T13:50:00Z">
              <w:tcPr>
                <w:tcW w:w="1940" w:type="dxa"/>
                <w:vMerge/>
                <w:tcBorders>
                  <w:top w:val="nil"/>
                  <w:left w:val="nil"/>
                  <w:bottom w:val="single" w:sz="8" w:space="0" w:color="C0504D"/>
                  <w:right w:val="single" w:sz="8" w:space="0" w:color="auto"/>
                </w:tcBorders>
                <w:vAlign w:val="center"/>
                <w:hideMark/>
              </w:tcPr>
            </w:tcPrChange>
          </w:tcPr>
          <w:p w:rsidR="00D67AA7" w:rsidRPr="00E8441B" w:rsidRDefault="00D67AA7" w:rsidP="00D67AA7">
            <w:pPr>
              <w:spacing w:after="0" w:line="240" w:lineRule="auto"/>
              <w:rPr>
                <w:rFonts w:eastAsia="Times New Roman" w:cs="Times New Roman"/>
                <w:color w:val="000000"/>
                <w:sz w:val="24"/>
                <w:szCs w:val="24"/>
                <w:vertAlign w:val="subscript"/>
              </w:rPr>
            </w:pPr>
          </w:p>
        </w:tc>
      </w:tr>
      <w:tr w:rsidR="00D67AA7" w:rsidRPr="00DA63FC" w:rsidTr="00226C22">
        <w:trPr>
          <w:trHeight w:hRule="exact" w:val="432"/>
          <w:trPrChange w:id="27" w:author="FANG, XIANG" w:date="2018-08-15T13:50:00Z">
            <w:trPr>
              <w:trHeight w:val="780"/>
            </w:trPr>
          </w:trPrChange>
        </w:trPr>
        <w:tc>
          <w:tcPr>
            <w:tcW w:w="890" w:type="dxa"/>
            <w:tcBorders>
              <w:top w:val="nil"/>
              <w:left w:val="single" w:sz="8" w:space="0" w:color="auto"/>
              <w:bottom w:val="single" w:sz="8" w:space="0" w:color="auto"/>
              <w:right w:val="nil"/>
            </w:tcBorders>
            <w:shd w:val="clear" w:color="auto" w:fill="auto"/>
            <w:vAlign w:val="center"/>
            <w:hideMark/>
            <w:tcPrChange w:id="28" w:author="FANG, XIANG" w:date="2018-08-15T13:50:00Z">
              <w:tcPr>
                <w:tcW w:w="890" w:type="dxa"/>
                <w:tcBorders>
                  <w:top w:val="nil"/>
                  <w:left w:val="single" w:sz="8" w:space="0" w:color="auto"/>
                  <w:bottom w:val="single" w:sz="8" w:space="0" w:color="auto"/>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bCs/>
                <w:color w:val="000000"/>
                <w:sz w:val="24"/>
                <w:szCs w:val="24"/>
                <w:vertAlign w:val="subscript"/>
              </w:rPr>
              <w:t>V2.0</w:t>
            </w:r>
          </w:p>
        </w:tc>
        <w:tc>
          <w:tcPr>
            <w:tcW w:w="1360" w:type="dxa"/>
            <w:tcBorders>
              <w:top w:val="nil"/>
              <w:left w:val="nil"/>
              <w:bottom w:val="single" w:sz="8" w:space="0" w:color="auto"/>
              <w:right w:val="nil"/>
            </w:tcBorders>
            <w:shd w:val="clear" w:color="auto" w:fill="auto"/>
            <w:vAlign w:val="center"/>
            <w:hideMark/>
            <w:tcPrChange w:id="29" w:author="FANG, XIANG" w:date="2018-08-15T13:50:00Z">
              <w:tcPr>
                <w:tcW w:w="1620" w:type="dxa"/>
                <w:tcBorders>
                  <w:top w:val="nil"/>
                  <w:left w:val="nil"/>
                  <w:bottom w:val="single" w:sz="8" w:space="0" w:color="auto"/>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11/29/2017</w:t>
            </w:r>
          </w:p>
        </w:tc>
        <w:tc>
          <w:tcPr>
            <w:tcW w:w="2200" w:type="dxa"/>
            <w:tcBorders>
              <w:top w:val="nil"/>
              <w:left w:val="nil"/>
              <w:bottom w:val="single" w:sz="8" w:space="0" w:color="auto"/>
              <w:right w:val="nil"/>
            </w:tcBorders>
            <w:shd w:val="clear" w:color="auto" w:fill="auto"/>
            <w:vAlign w:val="center"/>
            <w:hideMark/>
            <w:tcPrChange w:id="30" w:author="FANG, XIANG" w:date="2018-08-15T13:50:00Z">
              <w:tcPr>
                <w:tcW w:w="1940" w:type="dxa"/>
                <w:tcBorders>
                  <w:top w:val="nil"/>
                  <w:left w:val="nil"/>
                  <w:bottom w:val="single" w:sz="8" w:space="0" w:color="auto"/>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proofErr w:type="spellStart"/>
            <w:r w:rsidRPr="00E8441B">
              <w:rPr>
                <w:rFonts w:eastAsia="Times New Roman" w:cs="Times New Roman"/>
                <w:color w:val="000000"/>
                <w:sz w:val="24"/>
                <w:szCs w:val="24"/>
                <w:vertAlign w:val="subscript"/>
              </w:rPr>
              <w:t>Yuanyuan</w:t>
            </w:r>
            <w:proofErr w:type="spellEnd"/>
            <w:r w:rsidRPr="00E8441B">
              <w:rPr>
                <w:rFonts w:eastAsia="Times New Roman" w:cs="Times New Roman"/>
                <w:color w:val="000000"/>
                <w:sz w:val="24"/>
                <w:szCs w:val="24"/>
                <w:vertAlign w:val="subscript"/>
              </w:rPr>
              <w:t xml:space="preserve"> Ma/Xiang Fang</w:t>
            </w:r>
          </w:p>
        </w:tc>
        <w:tc>
          <w:tcPr>
            <w:tcW w:w="1660" w:type="dxa"/>
            <w:tcBorders>
              <w:top w:val="nil"/>
              <w:left w:val="nil"/>
              <w:bottom w:val="single" w:sz="8" w:space="0" w:color="auto"/>
              <w:right w:val="nil"/>
            </w:tcBorders>
            <w:shd w:val="clear" w:color="auto" w:fill="auto"/>
            <w:vAlign w:val="center"/>
            <w:hideMark/>
            <w:tcPrChange w:id="31" w:author="FANG, XIANG" w:date="2018-08-15T13:50:00Z">
              <w:tcPr>
                <w:tcW w:w="1660" w:type="dxa"/>
                <w:tcBorders>
                  <w:top w:val="nil"/>
                  <w:left w:val="nil"/>
                  <w:bottom w:val="single" w:sz="8" w:space="0" w:color="auto"/>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proofErr w:type="spellStart"/>
            <w:r w:rsidRPr="00E8441B">
              <w:rPr>
                <w:rFonts w:eastAsia="Times New Roman" w:cs="Times New Roman"/>
                <w:color w:val="000000"/>
                <w:sz w:val="24"/>
                <w:szCs w:val="24"/>
                <w:vertAlign w:val="subscript"/>
              </w:rPr>
              <w:t>Kexiang</w:t>
            </w:r>
            <w:proofErr w:type="spellEnd"/>
            <w:ins w:id="32" w:author="FANG, XIANG" w:date="2018-08-15T14:20:00Z">
              <w:r w:rsidR="00007AE3">
                <w:rPr>
                  <w:rFonts w:eastAsia="Times New Roman" w:cs="Times New Roman"/>
                  <w:color w:val="000000"/>
                  <w:sz w:val="24"/>
                  <w:szCs w:val="24"/>
                  <w:vertAlign w:val="subscript"/>
                </w:rPr>
                <w:t xml:space="preserve"> </w:t>
              </w:r>
            </w:ins>
            <w:r w:rsidRPr="00E8441B">
              <w:rPr>
                <w:rFonts w:eastAsia="Times New Roman" w:cs="Times New Roman"/>
                <w:color w:val="000000"/>
                <w:sz w:val="24"/>
                <w:szCs w:val="24"/>
                <w:vertAlign w:val="subscript"/>
              </w:rPr>
              <w:t>Xiang</w:t>
            </w:r>
          </w:p>
        </w:tc>
        <w:tc>
          <w:tcPr>
            <w:tcW w:w="1500" w:type="dxa"/>
            <w:tcBorders>
              <w:top w:val="nil"/>
              <w:left w:val="nil"/>
              <w:bottom w:val="single" w:sz="8" w:space="0" w:color="auto"/>
              <w:right w:val="nil"/>
            </w:tcBorders>
            <w:shd w:val="clear" w:color="auto" w:fill="auto"/>
            <w:vAlign w:val="center"/>
            <w:hideMark/>
            <w:tcPrChange w:id="33" w:author="FANG, XIANG" w:date="2018-08-15T13:50:00Z">
              <w:tcPr>
                <w:tcW w:w="1500" w:type="dxa"/>
                <w:tcBorders>
                  <w:top w:val="nil"/>
                  <w:left w:val="nil"/>
                  <w:bottom w:val="single" w:sz="8" w:space="0" w:color="auto"/>
                  <w:right w:val="nil"/>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Min Li</w:t>
            </w:r>
          </w:p>
        </w:tc>
        <w:tc>
          <w:tcPr>
            <w:tcW w:w="1940" w:type="dxa"/>
            <w:tcBorders>
              <w:top w:val="nil"/>
              <w:left w:val="nil"/>
              <w:bottom w:val="single" w:sz="8" w:space="0" w:color="auto"/>
              <w:right w:val="single" w:sz="8" w:space="0" w:color="auto"/>
            </w:tcBorders>
            <w:shd w:val="clear" w:color="auto" w:fill="auto"/>
            <w:vAlign w:val="center"/>
            <w:hideMark/>
            <w:tcPrChange w:id="34" w:author="FANG, XIANG" w:date="2018-08-15T13:50:00Z">
              <w:tcPr>
                <w:tcW w:w="1940" w:type="dxa"/>
                <w:tcBorders>
                  <w:top w:val="nil"/>
                  <w:left w:val="nil"/>
                  <w:bottom w:val="single" w:sz="8" w:space="0" w:color="auto"/>
                  <w:right w:val="single" w:sz="8" w:space="0" w:color="auto"/>
                </w:tcBorders>
                <w:shd w:val="clear" w:color="auto" w:fill="auto"/>
                <w:vAlign w:val="center"/>
                <w:hideMark/>
              </w:tcPr>
            </w:tcPrChange>
          </w:tcPr>
          <w:p w:rsidR="00D67AA7" w:rsidRPr="00E8441B" w:rsidRDefault="00D67AA7" w:rsidP="00D67AA7">
            <w:pPr>
              <w:spacing w:after="0" w:line="240" w:lineRule="auto"/>
              <w:jc w:val="center"/>
              <w:rPr>
                <w:rFonts w:eastAsia="Times New Roman" w:cs="Times New Roman"/>
                <w:color w:val="000000"/>
                <w:sz w:val="24"/>
                <w:szCs w:val="24"/>
                <w:vertAlign w:val="subscript"/>
              </w:rPr>
            </w:pPr>
            <w:r w:rsidRPr="00E8441B">
              <w:rPr>
                <w:rFonts w:eastAsia="Times New Roman" w:cs="Times New Roman"/>
                <w:color w:val="000000"/>
                <w:sz w:val="24"/>
                <w:szCs w:val="24"/>
                <w:vertAlign w:val="subscript"/>
              </w:rPr>
              <w:t>Annual Review Update</w:t>
            </w:r>
          </w:p>
        </w:tc>
      </w:tr>
      <w:tr w:rsidR="00226C22" w:rsidRPr="00DA63FC" w:rsidTr="00226C22">
        <w:trPr>
          <w:trHeight w:hRule="exact" w:val="560"/>
          <w:ins w:id="35" w:author="FANG, XIANG" w:date="2018-08-15T13:49:00Z"/>
          <w:trPrChange w:id="36" w:author="FANG, XIANG" w:date="2018-08-15T13:51:00Z">
            <w:trPr>
              <w:trHeight w:val="780"/>
            </w:trPr>
          </w:trPrChange>
        </w:trPr>
        <w:tc>
          <w:tcPr>
            <w:tcW w:w="890" w:type="dxa"/>
            <w:tcBorders>
              <w:top w:val="nil"/>
              <w:left w:val="single" w:sz="8" w:space="0" w:color="auto"/>
              <w:bottom w:val="single" w:sz="8" w:space="0" w:color="auto"/>
              <w:right w:val="nil"/>
            </w:tcBorders>
            <w:shd w:val="clear" w:color="auto" w:fill="auto"/>
            <w:vAlign w:val="center"/>
            <w:hideMark/>
            <w:tcPrChange w:id="37" w:author="FANG, XIANG" w:date="2018-08-15T13:51:00Z">
              <w:tcPr>
                <w:tcW w:w="890" w:type="dxa"/>
                <w:tcBorders>
                  <w:top w:val="nil"/>
                  <w:left w:val="single" w:sz="8" w:space="0" w:color="auto"/>
                  <w:bottom w:val="single" w:sz="8" w:space="0" w:color="auto"/>
                  <w:right w:val="nil"/>
                </w:tcBorders>
                <w:shd w:val="clear" w:color="auto" w:fill="auto"/>
                <w:vAlign w:val="center"/>
                <w:hideMark/>
              </w:tcPr>
            </w:tcPrChange>
          </w:tcPr>
          <w:p w:rsidR="00226C22" w:rsidRPr="00226C22" w:rsidRDefault="00226C22" w:rsidP="009F4347">
            <w:pPr>
              <w:spacing w:after="0" w:line="240" w:lineRule="auto"/>
              <w:jc w:val="center"/>
              <w:rPr>
                <w:ins w:id="38" w:author="FANG, XIANG" w:date="2018-08-15T13:49:00Z"/>
                <w:rFonts w:eastAsia="Times New Roman" w:cs="Times New Roman"/>
                <w:bCs/>
                <w:color w:val="000000"/>
                <w:sz w:val="24"/>
                <w:szCs w:val="24"/>
                <w:vertAlign w:val="subscript"/>
              </w:rPr>
            </w:pPr>
            <w:ins w:id="39" w:author="FANG, XIANG" w:date="2018-08-15T13:49:00Z">
              <w:r>
                <w:rPr>
                  <w:rFonts w:eastAsia="Times New Roman" w:cs="Times New Roman"/>
                  <w:bCs/>
                  <w:color w:val="000000"/>
                  <w:sz w:val="24"/>
                  <w:szCs w:val="24"/>
                  <w:vertAlign w:val="subscript"/>
                </w:rPr>
                <w:t>V2.1</w:t>
              </w:r>
            </w:ins>
          </w:p>
        </w:tc>
        <w:tc>
          <w:tcPr>
            <w:tcW w:w="1360" w:type="dxa"/>
            <w:tcBorders>
              <w:top w:val="nil"/>
              <w:left w:val="nil"/>
              <w:bottom w:val="single" w:sz="8" w:space="0" w:color="auto"/>
              <w:right w:val="nil"/>
            </w:tcBorders>
            <w:shd w:val="clear" w:color="auto" w:fill="auto"/>
            <w:vAlign w:val="center"/>
            <w:hideMark/>
            <w:tcPrChange w:id="40" w:author="FANG, XIANG" w:date="2018-08-15T13:51:00Z">
              <w:tcPr>
                <w:tcW w:w="1620" w:type="dxa"/>
                <w:tcBorders>
                  <w:top w:val="nil"/>
                  <w:left w:val="nil"/>
                  <w:bottom w:val="single" w:sz="8" w:space="0" w:color="auto"/>
                  <w:right w:val="nil"/>
                </w:tcBorders>
                <w:shd w:val="clear" w:color="auto" w:fill="auto"/>
                <w:vAlign w:val="center"/>
                <w:hideMark/>
              </w:tcPr>
            </w:tcPrChange>
          </w:tcPr>
          <w:p w:rsidR="00226C22" w:rsidRPr="00E8441B" w:rsidRDefault="00226C22" w:rsidP="009F4347">
            <w:pPr>
              <w:spacing w:after="0" w:line="240" w:lineRule="auto"/>
              <w:jc w:val="center"/>
              <w:rPr>
                <w:ins w:id="41" w:author="FANG, XIANG" w:date="2018-08-15T13:49:00Z"/>
                <w:rFonts w:eastAsia="Times New Roman" w:cs="Times New Roman"/>
                <w:color w:val="000000"/>
                <w:sz w:val="24"/>
                <w:szCs w:val="24"/>
                <w:vertAlign w:val="subscript"/>
              </w:rPr>
            </w:pPr>
            <w:ins w:id="42" w:author="FANG, XIANG" w:date="2018-08-15T13:51:00Z">
              <w:r>
                <w:rPr>
                  <w:rFonts w:eastAsia="Times New Roman" w:cs="Times New Roman"/>
                  <w:color w:val="000000"/>
                  <w:sz w:val="24"/>
                  <w:szCs w:val="24"/>
                  <w:vertAlign w:val="subscript"/>
                </w:rPr>
                <w:t>5</w:t>
              </w:r>
            </w:ins>
            <w:ins w:id="43" w:author="FANG, XIANG" w:date="2018-08-15T13:49:00Z">
              <w:r>
                <w:rPr>
                  <w:rFonts w:eastAsia="Times New Roman" w:cs="Times New Roman"/>
                  <w:color w:val="000000"/>
                  <w:sz w:val="24"/>
                  <w:szCs w:val="24"/>
                  <w:vertAlign w:val="subscript"/>
                </w:rPr>
                <w:t>/</w:t>
              </w:r>
            </w:ins>
            <w:ins w:id="44" w:author="FANG, XIANG" w:date="2018-08-15T13:51:00Z">
              <w:r>
                <w:rPr>
                  <w:rFonts w:eastAsia="Times New Roman" w:cs="Times New Roman"/>
                  <w:color w:val="000000"/>
                  <w:sz w:val="24"/>
                  <w:szCs w:val="24"/>
                  <w:vertAlign w:val="subscript"/>
                </w:rPr>
                <w:t>1</w:t>
              </w:r>
            </w:ins>
            <w:ins w:id="45" w:author="FANG, XIANG" w:date="2018-08-15T13:49:00Z">
              <w:r>
                <w:rPr>
                  <w:rFonts w:eastAsia="Times New Roman" w:cs="Times New Roman"/>
                  <w:color w:val="000000"/>
                  <w:sz w:val="24"/>
                  <w:szCs w:val="24"/>
                  <w:vertAlign w:val="subscript"/>
                </w:rPr>
                <w:t>/201</w:t>
              </w:r>
            </w:ins>
            <w:ins w:id="46" w:author="FANG, XIANG" w:date="2018-08-15T13:52:00Z">
              <w:r>
                <w:rPr>
                  <w:rFonts w:eastAsia="Times New Roman" w:cs="Times New Roman"/>
                  <w:color w:val="000000"/>
                  <w:sz w:val="24"/>
                  <w:szCs w:val="24"/>
                  <w:vertAlign w:val="subscript"/>
                </w:rPr>
                <w:t>8</w:t>
              </w:r>
            </w:ins>
          </w:p>
        </w:tc>
        <w:tc>
          <w:tcPr>
            <w:tcW w:w="2200" w:type="dxa"/>
            <w:tcBorders>
              <w:top w:val="nil"/>
              <w:left w:val="nil"/>
              <w:bottom w:val="single" w:sz="8" w:space="0" w:color="auto"/>
              <w:right w:val="nil"/>
            </w:tcBorders>
            <w:shd w:val="clear" w:color="auto" w:fill="auto"/>
            <w:vAlign w:val="center"/>
            <w:hideMark/>
            <w:tcPrChange w:id="47" w:author="FANG, XIANG" w:date="2018-08-15T13:51:00Z">
              <w:tcPr>
                <w:tcW w:w="1940" w:type="dxa"/>
                <w:tcBorders>
                  <w:top w:val="nil"/>
                  <w:left w:val="nil"/>
                  <w:bottom w:val="single" w:sz="8" w:space="0" w:color="auto"/>
                  <w:right w:val="nil"/>
                </w:tcBorders>
                <w:shd w:val="clear" w:color="auto" w:fill="auto"/>
                <w:vAlign w:val="center"/>
                <w:hideMark/>
              </w:tcPr>
            </w:tcPrChange>
          </w:tcPr>
          <w:p w:rsidR="00226C22" w:rsidRPr="00E8441B" w:rsidRDefault="00226C22" w:rsidP="009F4347">
            <w:pPr>
              <w:spacing w:after="0" w:line="240" w:lineRule="auto"/>
              <w:jc w:val="center"/>
              <w:rPr>
                <w:ins w:id="48" w:author="FANG, XIANG" w:date="2018-08-15T13:49:00Z"/>
                <w:rFonts w:eastAsia="Times New Roman" w:cs="Times New Roman"/>
                <w:color w:val="000000"/>
                <w:sz w:val="24"/>
                <w:szCs w:val="24"/>
                <w:vertAlign w:val="subscript"/>
              </w:rPr>
            </w:pPr>
            <w:ins w:id="49" w:author="FANG, XIANG" w:date="2018-08-15T13:49:00Z">
              <w:r w:rsidRPr="00E8441B">
                <w:rPr>
                  <w:rFonts w:eastAsia="Times New Roman" w:cs="Times New Roman"/>
                  <w:color w:val="000000"/>
                  <w:sz w:val="24"/>
                  <w:szCs w:val="24"/>
                  <w:vertAlign w:val="subscript"/>
                </w:rPr>
                <w:t>Xiang Fang</w:t>
              </w:r>
            </w:ins>
          </w:p>
        </w:tc>
        <w:tc>
          <w:tcPr>
            <w:tcW w:w="1660" w:type="dxa"/>
            <w:tcBorders>
              <w:top w:val="nil"/>
              <w:left w:val="nil"/>
              <w:bottom w:val="single" w:sz="8" w:space="0" w:color="auto"/>
              <w:right w:val="nil"/>
            </w:tcBorders>
            <w:shd w:val="clear" w:color="auto" w:fill="auto"/>
            <w:vAlign w:val="center"/>
            <w:hideMark/>
            <w:tcPrChange w:id="50" w:author="FANG, XIANG" w:date="2018-08-15T13:51:00Z">
              <w:tcPr>
                <w:tcW w:w="1660" w:type="dxa"/>
                <w:tcBorders>
                  <w:top w:val="nil"/>
                  <w:left w:val="nil"/>
                  <w:bottom w:val="single" w:sz="8" w:space="0" w:color="auto"/>
                  <w:right w:val="nil"/>
                </w:tcBorders>
                <w:shd w:val="clear" w:color="auto" w:fill="auto"/>
                <w:vAlign w:val="center"/>
                <w:hideMark/>
              </w:tcPr>
            </w:tcPrChange>
          </w:tcPr>
          <w:p w:rsidR="00226C22" w:rsidRPr="00E8441B" w:rsidRDefault="00226C22" w:rsidP="009F4347">
            <w:pPr>
              <w:spacing w:after="0" w:line="240" w:lineRule="auto"/>
              <w:jc w:val="center"/>
              <w:rPr>
                <w:ins w:id="51" w:author="FANG, XIANG" w:date="2018-08-15T13:49:00Z"/>
                <w:rFonts w:eastAsia="Times New Roman" w:cs="Times New Roman"/>
                <w:color w:val="000000"/>
                <w:sz w:val="24"/>
                <w:szCs w:val="24"/>
                <w:vertAlign w:val="subscript"/>
              </w:rPr>
            </w:pPr>
            <w:proofErr w:type="spellStart"/>
            <w:ins w:id="52" w:author="FANG, XIANG" w:date="2018-08-15T13:49:00Z">
              <w:r w:rsidRPr="00E8441B">
                <w:rPr>
                  <w:rFonts w:eastAsia="Times New Roman" w:cs="Times New Roman"/>
                  <w:color w:val="000000"/>
                  <w:sz w:val="24"/>
                  <w:szCs w:val="24"/>
                  <w:vertAlign w:val="subscript"/>
                </w:rPr>
                <w:t>Kexiang</w:t>
              </w:r>
            </w:ins>
            <w:proofErr w:type="spellEnd"/>
            <w:ins w:id="53" w:author="FANG, XIANG" w:date="2018-08-15T14:20:00Z">
              <w:r w:rsidR="00007AE3">
                <w:rPr>
                  <w:rFonts w:eastAsia="Times New Roman" w:cs="Times New Roman"/>
                  <w:color w:val="000000"/>
                  <w:sz w:val="24"/>
                  <w:szCs w:val="24"/>
                  <w:vertAlign w:val="subscript"/>
                </w:rPr>
                <w:t xml:space="preserve"> </w:t>
              </w:r>
            </w:ins>
            <w:ins w:id="54" w:author="FANG, XIANG" w:date="2018-08-15T13:49:00Z">
              <w:r w:rsidRPr="00E8441B">
                <w:rPr>
                  <w:rFonts w:eastAsia="Times New Roman" w:cs="Times New Roman"/>
                  <w:color w:val="000000"/>
                  <w:sz w:val="24"/>
                  <w:szCs w:val="24"/>
                  <w:vertAlign w:val="subscript"/>
                </w:rPr>
                <w:t>Xiang</w:t>
              </w:r>
            </w:ins>
          </w:p>
        </w:tc>
        <w:tc>
          <w:tcPr>
            <w:tcW w:w="1500" w:type="dxa"/>
            <w:tcBorders>
              <w:top w:val="nil"/>
              <w:left w:val="nil"/>
              <w:bottom w:val="single" w:sz="8" w:space="0" w:color="auto"/>
              <w:right w:val="nil"/>
            </w:tcBorders>
            <w:shd w:val="clear" w:color="auto" w:fill="auto"/>
            <w:vAlign w:val="center"/>
            <w:hideMark/>
            <w:tcPrChange w:id="55" w:author="FANG, XIANG" w:date="2018-08-15T13:51:00Z">
              <w:tcPr>
                <w:tcW w:w="1500" w:type="dxa"/>
                <w:tcBorders>
                  <w:top w:val="nil"/>
                  <w:left w:val="nil"/>
                  <w:bottom w:val="single" w:sz="8" w:space="0" w:color="auto"/>
                  <w:right w:val="nil"/>
                </w:tcBorders>
                <w:shd w:val="clear" w:color="auto" w:fill="auto"/>
                <w:vAlign w:val="center"/>
                <w:hideMark/>
              </w:tcPr>
            </w:tcPrChange>
          </w:tcPr>
          <w:p w:rsidR="00226C22" w:rsidRPr="00E8441B" w:rsidRDefault="00226C22" w:rsidP="009F4347">
            <w:pPr>
              <w:spacing w:after="0" w:line="240" w:lineRule="auto"/>
              <w:jc w:val="center"/>
              <w:rPr>
                <w:ins w:id="56" w:author="FANG, XIANG" w:date="2018-08-15T13:49:00Z"/>
                <w:rFonts w:eastAsia="Times New Roman" w:cs="Times New Roman"/>
                <w:color w:val="000000"/>
                <w:sz w:val="24"/>
                <w:szCs w:val="24"/>
                <w:vertAlign w:val="subscript"/>
              </w:rPr>
            </w:pPr>
            <w:ins w:id="57" w:author="FANG, XIANG" w:date="2018-08-15T13:49:00Z">
              <w:r w:rsidRPr="00E8441B">
                <w:rPr>
                  <w:rFonts w:eastAsia="Times New Roman" w:cs="Times New Roman"/>
                  <w:color w:val="000000"/>
                  <w:sz w:val="24"/>
                  <w:szCs w:val="24"/>
                  <w:vertAlign w:val="subscript"/>
                </w:rPr>
                <w:t>Min Li</w:t>
              </w:r>
            </w:ins>
          </w:p>
        </w:tc>
        <w:tc>
          <w:tcPr>
            <w:tcW w:w="1940" w:type="dxa"/>
            <w:tcBorders>
              <w:top w:val="nil"/>
              <w:left w:val="nil"/>
              <w:bottom w:val="single" w:sz="8" w:space="0" w:color="auto"/>
              <w:right w:val="single" w:sz="8" w:space="0" w:color="auto"/>
            </w:tcBorders>
            <w:shd w:val="clear" w:color="auto" w:fill="auto"/>
            <w:vAlign w:val="center"/>
            <w:hideMark/>
            <w:tcPrChange w:id="58" w:author="FANG, XIANG" w:date="2018-08-15T13:51:00Z">
              <w:tcPr>
                <w:tcW w:w="1940" w:type="dxa"/>
                <w:tcBorders>
                  <w:top w:val="nil"/>
                  <w:left w:val="nil"/>
                  <w:bottom w:val="single" w:sz="8" w:space="0" w:color="auto"/>
                  <w:right w:val="single" w:sz="8" w:space="0" w:color="auto"/>
                </w:tcBorders>
                <w:shd w:val="clear" w:color="auto" w:fill="auto"/>
                <w:vAlign w:val="center"/>
                <w:hideMark/>
              </w:tcPr>
            </w:tcPrChange>
          </w:tcPr>
          <w:p w:rsidR="00226C22" w:rsidRPr="00E8441B" w:rsidRDefault="00226C22">
            <w:pPr>
              <w:spacing w:after="0" w:line="240" w:lineRule="auto"/>
              <w:jc w:val="center"/>
              <w:rPr>
                <w:ins w:id="59" w:author="FANG, XIANG" w:date="2018-08-15T13:49:00Z"/>
                <w:rFonts w:eastAsia="Times New Roman" w:cs="Times New Roman"/>
                <w:color w:val="000000"/>
                <w:sz w:val="24"/>
                <w:szCs w:val="24"/>
                <w:vertAlign w:val="subscript"/>
              </w:rPr>
            </w:pPr>
            <w:ins w:id="60" w:author="FANG, XIANG" w:date="2018-08-15T13:51:00Z">
              <w:r>
                <w:rPr>
                  <w:rFonts w:eastAsia="Times New Roman" w:cs="Times New Roman"/>
                  <w:color w:val="000000"/>
                  <w:sz w:val="24"/>
                  <w:szCs w:val="24"/>
                  <w:vertAlign w:val="subscript"/>
                </w:rPr>
                <w:t>L</w:t>
              </w:r>
            </w:ins>
            <w:ins w:id="61" w:author="FANG, XIANG" w:date="2018-08-15T14:20:00Z">
              <w:r w:rsidR="00007AE3">
                <w:rPr>
                  <w:rFonts w:eastAsia="Times New Roman" w:cs="Times New Roman"/>
                  <w:color w:val="000000"/>
                  <w:sz w:val="24"/>
                  <w:szCs w:val="24"/>
                  <w:vertAlign w:val="subscript"/>
                </w:rPr>
                <w:t>oan Commitment</w:t>
              </w:r>
            </w:ins>
            <w:ins w:id="62" w:author="FANG, XIANG" w:date="2018-08-15T13:51:00Z">
              <w:r>
                <w:rPr>
                  <w:rFonts w:eastAsia="Times New Roman" w:cs="Times New Roman"/>
                  <w:color w:val="000000"/>
                  <w:sz w:val="24"/>
                  <w:szCs w:val="24"/>
                  <w:vertAlign w:val="subscript"/>
                </w:rPr>
                <w:t xml:space="preserve"> Ratio Update</w:t>
              </w:r>
            </w:ins>
          </w:p>
        </w:tc>
      </w:tr>
    </w:tbl>
    <w:p w:rsidR="00873163" w:rsidRPr="00F274CB" w:rsidRDefault="00873163" w:rsidP="00873163">
      <w:pPr>
        <w:rPr>
          <w:rFonts w:asciiTheme="majorHAnsi" w:hAnsiTheme="majorHAnsi" w:cs="Times New Roman"/>
        </w:rPr>
      </w:pPr>
    </w:p>
    <w:tbl>
      <w:tblPr>
        <w:tblW w:w="9512" w:type="dxa"/>
        <w:tblInd w:w="108" w:type="dxa"/>
        <w:tblBorders>
          <w:top w:val="single" w:sz="4" w:space="0" w:color="auto"/>
          <w:left w:val="single" w:sz="4" w:space="0" w:color="auto"/>
          <w:bottom w:val="single" w:sz="4" w:space="0" w:color="auto"/>
          <w:right w:val="single" w:sz="4" w:space="0" w:color="auto"/>
          <w:insideH w:val="single" w:sz="8" w:space="0" w:color="C0504D"/>
          <w:insideV w:val="single" w:sz="8" w:space="0" w:color="C0504D"/>
        </w:tblBorders>
        <w:tblLook w:val="04A0" w:firstRow="1" w:lastRow="0" w:firstColumn="1" w:lastColumn="0" w:noHBand="0" w:noVBand="1"/>
      </w:tblPr>
      <w:tblGrid>
        <w:gridCol w:w="3060"/>
        <w:gridCol w:w="6452"/>
      </w:tblGrid>
      <w:tr w:rsidR="00DA63FC" w:rsidRPr="00E85BF3" w:rsidTr="00DA63FC">
        <w:trPr>
          <w:trHeight w:val="197"/>
        </w:trPr>
        <w:tc>
          <w:tcPr>
            <w:tcW w:w="3060" w:type="dxa"/>
            <w:tcBorders>
              <w:bottom w:val="single" w:sz="4" w:space="0" w:color="auto"/>
            </w:tcBorders>
            <w:shd w:val="clear" w:color="auto" w:fill="C0504D"/>
          </w:tcPr>
          <w:p w:rsidR="00DA63FC" w:rsidRPr="00E85BF3" w:rsidRDefault="00DA63FC" w:rsidP="00DA63FC">
            <w:pPr>
              <w:rPr>
                <w:b/>
                <w:bCs/>
                <w:color w:val="FFFFFF"/>
              </w:rPr>
            </w:pPr>
            <w:r w:rsidRPr="00E85BF3">
              <w:rPr>
                <w:b/>
                <w:bCs/>
                <w:color w:val="FFFFFF"/>
              </w:rPr>
              <w:t>Identifying Information</w:t>
            </w:r>
          </w:p>
        </w:tc>
        <w:tc>
          <w:tcPr>
            <w:tcW w:w="6452" w:type="dxa"/>
            <w:tcBorders>
              <w:bottom w:val="single" w:sz="4" w:space="0" w:color="auto"/>
            </w:tcBorders>
            <w:shd w:val="clear" w:color="auto" w:fill="C0504D"/>
          </w:tcPr>
          <w:p w:rsidR="00DA63FC" w:rsidRPr="00E85BF3" w:rsidRDefault="00DA63FC" w:rsidP="00DA63FC">
            <w:pPr>
              <w:rPr>
                <w:b/>
                <w:bCs/>
                <w:color w:val="FFFFFF"/>
              </w:rPr>
            </w:pPr>
          </w:p>
        </w:tc>
      </w:tr>
      <w:tr w:rsidR="00DA63FC" w:rsidRPr="00E85BF3" w:rsidTr="00DA63FC">
        <w:tc>
          <w:tcPr>
            <w:tcW w:w="3060" w:type="dxa"/>
            <w:tcBorders>
              <w:top w:val="single" w:sz="4" w:space="0" w:color="auto"/>
              <w:bottom w:val="single" w:sz="4" w:space="0" w:color="auto"/>
              <w:right w:val="single" w:sz="4" w:space="0" w:color="auto"/>
            </w:tcBorders>
            <w:shd w:val="clear" w:color="auto" w:fill="auto"/>
          </w:tcPr>
          <w:p w:rsidR="00DA63FC" w:rsidRPr="00E85BF3" w:rsidRDefault="00DA63FC" w:rsidP="00DA63FC">
            <w:pPr>
              <w:rPr>
                <w:b/>
                <w:bCs/>
              </w:rPr>
            </w:pPr>
            <w:r w:rsidRPr="00E85BF3">
              <w:rPr>
                <w:b/>
                <w:bCs/>
              </w:rPr>
              <w:t>Title</w:t>
            </w:r>
          </w:p>
        </w:tc>
        <w:tc>
          <w:tcPr>
            <w:tcW w:w="6452" w:type="dxa"/>
            <w:tcBorders>
              <w:top w:val="single" w:sz="4" w:space="0" w:color="auto"/>
              <w:left w:val="single" w:sz="4" w:space="0" w:color="auto"/>
              <w:bottom w:val="single" w:sz="4" w:space="0" w:color="auto"/>
            </w:tcBorders>
            <w:shd w:val="clear" w:color="auto" w:fill="auto"/>
          </w:tcPr>
          <w:p w:rsidR="00DA63FC" w:rsidRPr="00E85BF3" w:rsidRDefault="00DA63FC">
            <w:r>
              <w:t>EPS Liquidity Stress Testing Documentation</w:t>
            </w:r>
          </w:p>
        </w:tc>
      </w:tr>
      <w:tr w:rsidR="00DA63FC" w:rsidRPr="00E85BF3" w:rsidTr="00DA63FC">
        <w:tc>
          <w:tcPr>
            <w:tcW w:w="3060" w:type="dxa"/>
            <w:tcBorders>
              <w:top w:val="single" w:sz="4" w:space="0" w:color="auto"/>
              <w:bottom w:val="single" w:sz="4" w:space="0" w:color="auto"/>
              <w:right w:val="single" w:sz="4" w:space="0" w:color="auto"/>
            </w:tcBorders>
            <w:shd w:val="clear" w:color="auto" w:fill="auto"/>
          </w:tcPr>
          <w:p w:rsidR="00DA63FC" w:rsidRPr="00E85BF3" w:rsidRDefault="00DA63FC" w:rsidP="00DA63FC">
            <w:pPr>
              <w:rPr>
                <w:b/>
                <w:bCs/>
              </w:rPr>
            </w:pPr>
            <w:r>
              <w:rPr>
                <w:b/>
                <w:bCs/>
              </w:rPr>
              <w:t>Procedure Owner</w:t>
            </w:r>
          </w:p>
        </w:tc>
        <w:tc>
          <w:tcPr>
            <w:tcW w:w="6452" w:type="dxa"/>
            <w:tcBorders>
              <w:top w:val="single" w:sz="4" w:space="0" w:color="auto"/>
              <w:left w:val="single" w:sz="4" w:space="0" w:color="auto"/>
              <w:bottom w:val="single" w:sz="4" w:space="0" w:color="auto"/>
            </w:tcBorders>
            <w:shd w:val="clear" w:color="auto" w:fill="auto"/>
          </w:tcPr>
          <w:p w:rsidR="00DA63FC" w:rsidRPr="00E85BF3" w:rsidRDefault="00DA63FC" w:rsidP="00DA63FC">
            <w:r>
              <w:t>FMD</w:t>
            </w:r>
          </w:p>
        </w:tc>
      </w:tr>
      <w:tr w:rsidR="00DA63FC" w:rsidRPr="00E85BF3" w:rsidTr="00DA63FC">
        <w:tc>
          <w:tcPr>
            <w:tcW w:w="3060" w:type="dxa"/>
            <w:tcBorders>
              <w:top w:val="single" w:sz="4" w:space="0" w:color="auto"/>
              <w:bottom w:val="single" w:sz="4" w:space="0" w:color="auto"/>
              <w:right w:val="single" w:sz="4" w:space="0" w:color="auto"/>
            </w:tcBorders>
            <w:shd w:val="clear" w:color="auto" w:fill="auto"/>
          </w:tcPr>
          <w:p w:rsidR="00DA63FC" w:rsidRPr="00E85BF3" w:rsidRDefault="00DA63FC" w:rsidP="00DA63FC">
            <w:pPr>
              <w:rPr>
                <w:b/>
                <w:bCs/>
              </w:rPr>
            </w:pPr>
            <w:r>
              <w:rPr>
                <w:b/>
                <w:bCs/>
              </w:rPr>
              <w:t>Contact Information</w:t>
            </w:r>
          </w:p>
        </w:tc>
        <w:tc>
          <w:tcPr>
            <w:tcW w:w="6452" w:type="dxa"/>
            <w:tcBorders>
              <w:top w:val="single" w:sz="4" w:space="0" w:color="auto"/>
              <w:left w:val="single" w:sz="4" w:space="0" w:color="auto"/>
              <w:bottom w:val="single" w:sz="4" w:space="0" w:color="auto"/>
            </w:tcBorders>
            <w:shd w:val="clear" w:color="auto" w:fill="auto"/>
          </w:tcPr>
          <w:p w:rsidR="00DA63FC" w:rsidRPr="00E85BF3" w:rsidRDefault="00DA63FC">
            <w:r>
              <w:t>Xiang Fang, Associate</w:t>
            </w:r>
            <w:del w:id="63" w:author="FANG, XIANG" w:date="2018-08-15T14:19:00Z">
              <w:r w:rsidDel="00007AE3">
                <w:delText xml:space="preserve"> /Yuanyuan Ma , AVP</w:delText>
              </w:r>
            </w:del>
          </w:p>
        </w:tc>
      </w:tr>
      <w:tr w:rsidR="00DA63FC" w:rsidRPr="00E85BF3" w:rsidTr="00DA63FC">
        <w:tc>
          <w:tcPr>
            <w:tcW w:w="3060" w:type="dxa"/>
            <w:tcBorders>
              <w:top w:val="single" w:sz="4" w:space="0" w:color="auto"/>
              <w:bottom w:val="single" w:sz="4" w:space="0" w:color="auto"/>
              <w:right w:val="single" w:sz="4" w:space="0" w:color="auto"/>
            </w:tcBorders>
            <w:shd w:val="clear" w:color="auto" w:fill="auto"/>
          </w:tcPr>
          <w:p w:rsidR="00DA63FC" w:rsidRPr="00E85BF3" w:rsidRDefault="00DA63FC" w:rsidP="00DA63FC">
            <w:pPr>
              <w:rPr>
                <w:b/>
                <w:bCs/>
              </w:rPr>
            </w:pPr>
            <w:r>
              <w:rPr>
                <w:b/>
                <w:bCs/>
              </w:rPr>
              <w:t>Effective Date</w:t>
            </w:r>
          </w:p>
        </w:tc>
        <w:tc>
          <w:tcPr>
            <w:tcW w:w="6452" w:type="dxa"/>
            <w:tcBorders>
              <w:top w:val="single" w:sz="4" w:space="0" w:color="auto"/>
              <w:left w:val="single" w:sz="4" w:space="0" w:color="auto"/>
              <w:bottom w:val="single" w:sz="4" w:space="0" w:color="auto"/>
            </w:tcBorders>
            <w:shd w:val="clear" w:color="auto" w:fill="auto"/>
          </w:tcPr>
          <w:p w:rsidR="00DA63FC" w:rsidRPr="00E85BF3" w:rsidRDefault="00DA63FC" w:rsidP="00226C22">
            <w:del w:id="64" w:author="MA, YUANYUAN" w:date="2018-06-01T13:32:00Z">
              <w:r w:rsidDel="007B31DF">
                <w:delText xml:space="preserve">Dec </w:delText>
              </w:r>
            </w:del>
            <w:ins w:id="65" w:author="MA, YUANYUAN" w:date="2018-06-01T13:32:00Z">
              <w:r w:rsidR="007B31DF">
                <w:t xml:space="preserve">May </w:t>
              </w:r>
            </w:ins>
            <w:r>
              <w:t xml:space="preserve">1st, </w:t>
            </w:r>
            <w:del w:id="66" w:author="FANG, XIANG" w:date="2018-08-15T13:52:00Z">
              <w:r w:rsidDel="00226C22">
                <w:delText>2017</w:delText>
              </w:r>
            </w:del>
            <w:ins w:id="67" w:author="FANG, XIANG" w:date="2018-08-15T13:52:00Z">
              <w:r w:rsidR="00226C22">
                <w:t>2018</w:t>
              </w:r>
            </w:ins>
          </w:p>
        </w:tc>
      </w:tr>
      <w:tr w:rsidR="00DA63FC" w:rsidRPr="00E85BF3" w:rsidTr="00DA63FC">
        <w:tc>
          <w:tcPr>
            <w:tcW w:w="3060" w:type="dxa"/>
            <w:tcBorders>
              <w:top w:val="single" w:sz="4" w:space="0" w:color="auto"/>
              <w:bottom w:val="single" w:sz="4" w:space="0" w:color="auto"/>
              <w:right w:val="single" w:sz="4" w:space="0" w:color="auto"/>
            </w:tcBorders>
            <w:shd w:val="clear" w:color="auto" w:fill="auto"/>
          </w:tcPr>
          <w:p w:rsidR="00DA63FC" w:rsidRPr="00E85BF3" w:rsidRDefault="00DA63FC" w:rsidP="00DA63FC">
            <w:pPr>
              <w:rPr>
                <w:b/>
                <w:bCs/>
              </w:rPr>
            </w:pPr>
            <w:r>
              <w:rPr>
                <w:b/>
                <w:bCs/>
              </w:rPr>
              <w:t xml:space="preserve">Location </w:t>
            </w:r>
          </w:p>
        </w:tc>
        <w:tc>
          <w:tcPr>
            <w:tcW w:w="6452" w:type="dxa"/>
            <w:tcBorders>
              <w:top w:val="single" w:sz="4" w:space="0" w:color="auto"/>
              <w:left w:val="single" w:sz="4" w:space="0" w:color="auto"/>
              <w:bottom w:val="single" w:sz="4" w:space="0" w:color="auto"/>
            </w:tcBorders>
            <w:shd w:val="clear" w:color="auto" w:fill="auto"/>
          </w:tcPr>
          <w:p w:rsidR="00DA63FC" w:rsidRPr="00E85BF3" w:rsidRDefault="00DA63FC" w:rsidP="00DA63FC">
            <w:r>
              <w:t>New York</w:t>
            </w:r>
          </w:p>
        </w:tc>
      </w:tr>
      <w:tr w:rsidR="00DA63FC" w:rsidRPr="00E85BF3" w:rsidTr="00DA63FC">
        <w:tc>
          <w:tcPr>
            <w:tcW w:w="3060" w:type="dxa"/>
            <w:tcBorders>
              <w:top w:val="single" w:sz="4" w:space="0" w:color="auto"/>
              <w:bottom w:val="single" w:sz="4" w:space="0" w:color="auto"/>
              <w:right w:val="single" w:sz="4" w:space="0" w:color="auto"/>
            </w:tcBorders>
            <w:shd w:val="clear" w:color="auto" w:fill="auto"/>
          </w:tcPr>
          <w:p w:rsidR="00DA63FC" w:rsidRPr="00E85BF3" w:rsidRDefault="00DA63FC" w:rsidP="00DA63FC">
            <w:pPr>
              <w:rPr>
                <w:b/>
                <w:bCs/>
              </w:rPr>
            </w:pPr>
            <w:r>
              <w:rPr>
                <w:b/>
                <w:bCs/>
              </w:rPr>
              <w:t>Document Type</w:t>
            </w:r>
          </w:p>
        </w:tc>
        <w:tc>
          <w:tcPr>
            <w:tcW w:w="6452" w:type="dxa"/>
            <w:tcBorders>
              <w:top w:val="single" w:sz="4" w:space="0" w:color="auto"/>
              <w:left w:val="single" w:sz="4" w:space="0" w:color="auto"/>
              <w:bottom w:val="single" w:sz="4" w:space="0" w:color="auto"/>
            </w:tcBorders>
            <w:shd w:val="clear" w:color="auto" w:fill="auto"/>
          </w:tcPr>
          <w:p w:rsidR="00DA63FC" w:rsidRPr="00E85BF3" w:rsidRDefault="00DA63FC" w:rsidP="00DA63FC">
            <w:r>
              <w:t xml:space="preserve">Methodology </w:t>
            </w:r>
            <w:r w:rsidR="009B4D80">
              <w:t>Documentation</w:t>
            </w:r>
          </w:p>
        </w:tc>
      </w:tr>
    </w:tbl>
    <w:p w:rsidR="00DA63FC" w:rsidDel="00007AE3" w:rsidRDefault="00DA63FC" w:rsidP="00DA63FC">
      <w:pPr>
        <w:rPr>
          <w:del w:id="68" w:author="FANG, XIANG" w:date="2018-08-15T14:17:00Z"/>
        </w:rPr>
      </w:pPr>
    </w:p>
    <w:p w:rsidR="00007AE3" w:rsidRDefault="00007AE3" w:rsidP="00DA63FC">
      <w:pPr>
        <w:rPr>
          <w:ins w:id="69" w:author="FANG, XIANG" w:date="2018-08-15T14:18:00Z"/>
        </w:rPr>
      </w:pPr>
    </w:p>
    <w:tbl>
      <w:tblPr>
        <w:tblW w:w="9540" w:type="dxa"/>
        <w:tblInd w:w="108" w:type="dxa"/>
        <w:tblBorders>
          <w:top w:val="single" w:sz="4" w:space="0" w:color="auto"/>
          <w:left w:val="single" w:sz="4" w:space="0" w:color="auto"/>
          <w:bottom w:val="single" w:sz="4" w:space="0" w:color="auto"/>
          <w:right w:val="single" w:sz="4" w:space="0" w:color="auto"/>
          <w:insideH w:val="single" w:sz="8" w:space="0" w:color="C0504D"/>
          <w:insideV w:val="single" w:sz="8" w:space="0" w:color="C0504D"/>
        </w:tblBorders>
        <w:tblLook w:val="04A0" w:firstRow="1" w:lastRow="0" w:firstColumn="1" w:lastColumn="0" w:noHBand="0" w:noVBand="1"/>
      </w:tblPr>
      <w:tblGrid>
        <w:gridCol w:w="3060"/>
        <w:gridCol w:w="3690"/>
        <w:gridCol w:w="360"/>
        <w:gridCol w:w="2402"/>
        <w:gridCol w:w="28"/>
      </w:tblGrid>
      <w:tr w:rsidR="00DA63FC" w:rsidRPr="00E85BF3" w:rsidDel="009F4347" w:rsidTr="00DA63FC">
        <w:trPr>
          <w:gridAfter w:val="1"/>
          <w:wAfter w:w="28" w:type="dxa"/>
          <w:trHeight w:val="197"/>
          <w:del w:id="70" w:author="FANG, XIANG" w:date="2018-08-15T14:16:00Z"/>
        </w:trPr>
        <w:tc>
          <w:tcPr>
            <w:tcW w:w="3060" w:type="dxa"/>
            <w:tcBorders>
              <w:top w:val="single" w:sz="4" w:space="0" w:color="auto"/>
              <w:left w:val="single" w:sz="4" w:space="0" w:color="auto"/>
              <w:bottom w:val="single" w:sz="4" w:space="0" w:color="auto"/>
              <w:right w:val="single" w:sz="8" w:space="0" w:color="C0504D"/>
            </w:tcBorders>
            <w:shd w:val="clear" w:color="auto" w:fill="C0504D"/>
          </w:tcPr>
          <w:p w:rsidR="00DA63FC" w:rsidRPr="00E85BF3" w:rsidDel="009F4347" w:rsidRDefault="00DA63FC" w:rsidP="00DA63FC">
            <w:pPr>
              <w:rPr>
                <w:del w:id="71" w:author="FANG, XIANG" w:date="2018-08-15T14:16:00Z"/>
                <w:b/>
                <w:bCs/>
                <w:color w:val="FFFFFF"/>
              </w:rPr>
            </w:pPr>
            <w:del w:id="72" w:author="FANG, XIANG" w:date="2018-08-15T14:16:00Z">
              <w:r w:rsidDel="009F4347">
                <w:rPr>
                  <w:b/>
                  <w:bCs/>
                  <w:color w:val="FFFFFF"/>
                </w:rPr>
                <w:delText>Approved by</w:delText>
              </w:r>
            </w:del>
          </w:p>
        </w:tc>
        <w:tc>
          <w:tcPr>
            <w:tcW w:w="6452" w:type="dxa"/>
            <w:gridSpan w:val="3"/>
            <w:tcBorders>
              <w:top w:val="single" w:sz="4" w:space="0" w:color="auto"/>
              <w:left w:val="single" w:sz="8" w:space="0" w:color="C0504D"/>
              <w:bottom w:val="single" w:sz="4" w:space="0" w:color="auto"/>
              <w:right w:val="single" w:sz="4" w:space="0" w:color="auto"/>
            </w:tcBorders>
            <w:shd w:val="clear" w:color="auto" w:fill="C0504D"/>
          </w:tcPr>
          <w:p w:rsidR="00DA63FC" w:rsidRPr="00E85BF3" w:rsidDel="009F4347" w:rsidRDefault="00DA63FC" w:rsidP="00DA63FC">
            <w:pPr>
              <w:rPr>
                <w:del w:id="73" w:author="FANG, XIANG" w:date="2018-08-15T14:16:00Z"/>
                <w:b/>
                <w:bCs/>
                <w:color w:val="FFFFFF"/>
              </w:rPr>
            </w:pPr>
          </w:p>
        </w:tc>
      </w:tr>
      <w:tr w:rsidR="00DA63FC" w:rsidRPr="00E85BF3" w:rsidDel="009F4347" w:rsidTr="00DA63FC">
        <w:trPr>
          <w:trHeight w:val="245"/>
          <w:del w:id="74" w:author="FANG, XIANG" w:date="2018-08-15T14:16:00Z"/>
        </w:trPr>
        <w:tc>
          <w:tcPr>
            <w:tcW w:w="3060" w:type="dxa"/>
            <w:vMerge w:val="restart"/>
            <w:tcBorders>
              <w:top w:val="single" w:sz="4" w:space="0" w:color="auto"/>
              <w:right w:val="single" w:sz="4" w:space="0" w:color="auto"/>
            </w:tcBorders>
            <w:shd w:val="clear" w:color="auto" w:fill="auto"/>
          </w:tcPr>
          <w:p w:rsidR="00DA63FC" w:rsidRPr="00E85BF3" w:rsidDel="009F4347" w:rsidRDefault="00DA63FC" w:rsidP="00DA63FC">
            <w:pPr>
              <w:rPr>
                <w:del w:id="75" w:author="FANG, XIANG" w:date="2018-08-15T14:16:00Z"/>
                <w:b/>
                <w:bCs/>
              </w:rPr>
            </w:pPr>
          </w:p>
        </w:tc>
        <w:tc>
          <w:tcPr>
            <w:tcW w:w="3690" w:type="dxa"/>
            <w:tcBorders>
              <w:top w:val="single" w:sz="4" w:space="0" w:color="auto"/>
              <w:left w:val="single" w:sz="4" w:space="0" w:color="auto"/>
              <w:bottom w:val="single" w:sz="4" w:space="0" w:color="auto"/>
              <w:right w:val="nil"/>
            </w:tcBorders>
            <w:shd w:val="clear" w:color="auto" w:fill="auto"/>
          </w:tcPr>
          <w:p w:rsidR="00DA63FC" w:rsidDel="009F4347" w:rsidRDefault="00DA63FC" w:rsidP="00DA63FC">
            <w:pPr>
              <w:rPr>
                <w:del w:id="76" w:author="FANG, XIANG" w:date="2018-08-15T14:16:00Z"/>
              </w:rPr>
            </w:pPr>
          </w:p>
          <w:p w:rsidR="00DA63FC" w:rsidRPr="00E85BF3" w:rsidDel="009F4347" w:rsidRDefault="00DA63FC" w:rsidP="00DA63FC">
            <w:pPr>
              <w:rPr>
                <w:del w:id="77" w:author="FANG, XIANG" w:date="2018-08-15T14:16:00Z"/>
              </w:rPr>
            </w:pPr>
            <w:del w:id="78" w:author="FANG, XIANG" w:date="2018-08-15T14:16:00Z">
              <w:r w:rsidDel="009F4347">
                <w:delText xml:space="preserve">Min Li, SVP &amp; Head </w:delText>
              </w:r>
            </w:del>
          </w:p>
        </w:tc>
        <w:tc>
          <w:tcPr>
            <w:tcW w:w="360" w:type="dxa"/>
            <w:tcBorders>
              <w:top w:val="single" w:sz="4" w:space="0" w:color="auto"/>
              <w:left w:val="nil"/>
              <w:bottom w:val="nil"/>
              <w:right w:val="nil"/>
            </w:tcBorders>
            <w:shd w:val="clear" w:color="auto" w:fill="auto"/>
          </w:tcPr>
          <w:p w:rsidR="00DA63FC" w:rsidRPr="00E85BF3" w:rsidDel="009F4347" w:rsidRDefault="00DA63FC" w:rsidP="00DA63FC">
            <w:pPr>
              <w:rPr>
                <w:del w:id="79" w:author="FANG, XIANG" w:date="2018-08-15T14:16:00Z"/>
              </w:rPr>
            </w:pPr>
          </w:p>
        </w:tc>
        <w:tc>
          <w:tcPr>
            <w:tcW w:w="2430" w:type="dxa"/>
            <w:gridSpan w:val="2"/>
            <w:tcBorders>
              <w:top w:val="single" w:sz="4" w:space="0" w:color="auto"/>
              <w:left w:val="nil"/>
              <w:bottom w:val="single" w:sz="4" w:space="0" w:color="auto"/>
            </w:tcBorders>
            <w:shd w:val="clear" w:color="auto" w:fill="auto"/>
          </w:tcPr>
          <w:p w:rsidR="00DA63FC" w:rsidRPr="00E85BF3" w:rsidDel="009F4347" w:rsidRDefault="00DA63FC" w:rsidP="00DA63FC">
            <w:pPr>
              <w:rPr>
                <w:del w:id="80" w:author="FANG, XIANG" w:date="2018-08-15T14:16:00Z"/>
              </w:rPr>
            </w:pPr>
          </w:p>
        </w:tc>
      </w:tr>
      <w:tr w:rsidR="00DA63FC" w:rsidRPr="00E85BF3" w:rsidDel="009F4347" w:rsidTr="00DA63FC">
        <w:trPr>
          <w:trHeight w:val="244"/>
          <w:del w:id="81" w:author="FANG, XIANG" w:date="2018-08-15T14:16:00Z"/>
        </w:trPr>
        <w:tc>
          <w:tcPr>
            <w:tcW w:w="3060" w:type="dxa"/>
            <w:vMerge/>
            <w:tcBorders>
              <w:bottom w:val="single" w:sz="4" w:space="0" w:color="auto"/>
              <w:right w:val="single" w:sz="4" w:space="0" w:color="auto"/>
            </w:tcBorders>
            <w:shd w:val="clear" w:color="auto" w:fill="auto"/>
          </w:tcPr>
          <w:p w:rsidR="00DA63FC" w:rsidDel="009F4347" w:rsidRDefault="00DA63FC" w:rsidP="00DA63FC">
            <w:pPr>
              <w:rPr>
                <w:del w:id="82" w:author="FANG, XIANG" w:date="2018-08-15T14:16:00Z"/>
                <w:b/>
                <w:bCs/>
              </w:rPr>
            </w:pPr>
          </w:p>
        </w:tc>
        <w:tc>
          <w:tcPr>
            <w:tcW w:w="3690" w:type="dxa"/>
            <w:tcBorders>
              <w:top w:val="single" w:sz="4" w:space="0" w:color="auto"/>
              <w:left w:val="single" w:sz="4" w:space="0" w:color="auto"/>
              <w:bottom w:val="single" w:sz="4" w:space="0" w:color="auto"/>
              <w:right w:val="nil"/>
            </w:tcBorders>
            <w:shd w:val="clear" w:color="auto" w:fill="auto"/>
          </w:tcPr>
          <w:p w:rsidR="00DA63FC" w:rsidRPr="00E85BF3" w:rsidDel="009F4347" w:rsidRDefault="00DA63FC" w:rsidP="00DA63FC">
            <w:pPr>
              <w:rPr>
                <w:del w:id="83" w:author="FANG, XIANG" w:date="2018-08-15T14:16:00Z"/>
              </w:rPr>
            </w:pPr>
            <w:del w:id="84" w:author="FANG, XIANG" w:date="2018-08-15T14:16:00Z">
              <w:r w:rsidDel="009F4347">
                <w:delText>Signature</w:delText>
              </w:r>
            </w:del>
          </w:p>
        </w:tc>
        <w:tc>
          <w:tcPr>
            <w:tcW w:w="360" w:type="dxa"/>
            <w:tcBorders>
              <w:top w:val="nil"/>
              <w:left w:val="nil"/>
              <w:bottom w:val="single" w:sz="4" w:space="0" w:color="auto"/>
              <w:right w:val="nil"/>
            </w:tcBorders>
            <w:shd w:val="clear" w:color="auto" w:fill="auto"/>
          </w:tcPr>
          <w:p w:rsidR="00DA63FC" w:rsidRPr="00E85BF3" w:rsidDel="009F4347" w:rsidRDefault="00DA63FC" w:rsidP="00DA63FC">
            <w:pPr>
              <w:rPr>
                <w:del w:id="85" w:author="FANG, XIANG" w:date="2018-08-15T14:16:00Z"/>
              </w:rPr>
            </w:pPr>
          </w:p>
        </w:tc>
        <w:tc>
          <w:tcPr>
            <w:tcW w:w="2430" w:type="dxa"/>
            <w:gridSpan w:val="2"/>
            <w:tcBorders>
              <w:top w:val="single" w:sz="4" w:space="0" w:color="auto"/>
              <w:left w:val="nil"/>
              <w:bottom w:val="single" w:sz="4" w:space="0" w:color="auto"/>
            </w:tcBorders>
            <w:shd w:val="clear" w:color="auto" w:fill="auto"/>
          </w:tcPr>
          <w:p w:rsidR="00DA63FC" w:rsidRPr="00E85BF3" w:rsidDel="009F4347" w:rsidRDefault="00DA63FC" w:rsidP="00226C22">
            <w:pPr>
              <w:rPr>
                <w:del w:id="86" w:author="FANG, XIANG" w:date="2018-08-15T14:16:00Z"/>
              </w:rPr>
            </w:pPr>
            <w:del w:id="87" w:author="FANG, XIANG" w:date="2018-08-15T14:16:00Z">
              <w:r w:rsidDel="009F4347">
                <w:delText>Date 12</w:delText>
              </w:r>
            </w:del>
            <w:ins w:id="88" w:author="MA, YUANYUAN" w:date="2018-06-01T13:32:00Z">
              <w:del w:id="89" w:author="FANG, XIANG" w:date="2018-08-15T14:16:00Z">
                <w:r w:rsidR="007B31DF" w:rsidDel="009F4347">
                  <w:delText>5</w:delText>
                </w:r>
              </w:del>
            </w:ins>
            <w:del w:id="90" w:author="FANG, XIANG" w:date="2018-08-15T14:16:00Z">
              <w:r w:rsidDel="009F4347">
                <w:delText>/1/</w:delText>
              </w:r>
            </w:del>
            <w:del w:id="91" w:author="FANG, XIANG" w:date="2018-08-15T13:52:00Z">
              <w:r w:rsidDel="00226C22">
                <w:delText>2017</w:delText>
              </w:r>
            </w:del>
          </w:p>
        </w:tc>
      </w:tr>
    </w:tbl>
    <w:p w:rsidR="00DA63FC" w:rsidDel="00007AE3" w:rsidRDefault="00DA63FC" w:rsidP="00DA63FC">
      <w:pPr>
        <w:rPr>
          <w:del w:id="92" w:author="FANG, XIANG" w:date="2018-08-15T14:17:00Z"/>
        </w:rPr>
      </w:pPr>
    </w:p>
    <w:tbl>
      <w:tblPr>
        <w:tblW w:w="9540" w:type="dxa"/>
        <w:tblInd w:w="108" w:type="dxa"/>
        <w:tblBorders>
          <w:top w:val="single" w:sz="4" w:space="0" w:color="auto"/>
          <w:left w:val="single" w:sz="4" w:space="0" w:color="auto"/>
          <w:bottom w:val="single" w:sz="4" w:space="0" w:color="auto"/>
          <w:right w:val="single" w:sz="4" w:space="0" w:color="auto"/>
          <w:insideH w:val="single" w:sz="8" w:space="0" w:color="C0504D"/>
          <w:insideV w:val="single" w:sz="8" w:space="0" w:color="C0504D"/>
        </w:tblBorders>
        <w:tblLook w:val="04A0" w:firstRow="1" w:lastRow="0" w:firstColumn="1" w:lastColumn="0" w:noHBand="0" w:noVBand="1"/>
      </w:tblPr>
      <w:tblGrid>
        <w:gridCol w:w="3060"/>
        <w:gridCol w:w="3690"/>
        <w:gridCol w:w="360"/>
        <w:gridCol w:w="2430"/>
      </w:tblGrid>
      <w:tr w:rsidR="00DA63FC" w:rsidRPr="00E85BF3" w:rsidTr="00DA63FC">
        <w:trPr>
          <w:trHeight w:val="197"/>
        </w:trPr>
        <w:tc>
          <w:tcPr>
            <w:tcW w:w="3060" w:type="dxa"/>
            <w:tcBorders>
              <w:bottom w:val="single" w:sz="4" w:space="0" w:color="auto"/>
            </w:tcBorders>
            <w:shd w:val="clear" w:color="auto" w:fill="C0504D"/>
          </w:tcPr>
          <w:p w:rsidR="00DA63FC" w:rsidRPr="00E85BF3" w:rsidRDefault="00DA63FC" w:rsidP="00DA63FC">
            <w:pPr>
              <w:rPr>
                <w:b/>
                <w:bCs/>
                <w:color w:val="FFFFFF"/>
              </w:rPr>
            </w:pPr>
            <w:r>
              <w:rPr>
                <w:b/>
                <w:bCs/>
                <w:color w:val="FFFFFF"/>
              </w:rPr>
              <w:t>Reviewed by</w:t>
            </w:r>
          </w:p>
        </w:tc>
        <w:tc>
          <w:tcPr>
            <w:tcW w:w="6480" w:type="dxa"/>
            <w:gridSpan w:val="3"/>
            <w:tcBorders>
              <w:bottom w:val="single" w:sz="4" w:space="0" w:color="auto"/>
            </w:tcBorders>
            <w:shd w:val="clear" w:color="auto" w:fill="C0504D"/>
          </w:tcPr>
          <w:p w:rsidR="00DA63FC" w:rsidRPr="00E85BF3" w:rsidRDefault="00DA63FC" w:rsidP="00DA63FC">
            <w:pPr>
              <w:rPr>
                <w:b/>
                <w:bCs/>
                <w:color w:val="FFFFFF"/>
              </w:rPr>
            </w:pPr>
          </w:p>
        </w:tc>
      </w:tr>
      <w:tr w:rsidR="00DA63FC" w:rsidRPr="00E85BF3" w:rsidTr="00DA63FC">
        <w:trPr>
          <w:trHeight w:val="245"/>
        </w:trPr>
        <w:tc>
          <w:tcPr>
            <w:tcW w:w="3060" w:type="dxa"/>
            <w:vMerge w:val="restart"/>
            <w:tcBorders>
              <w:top w:val="single" w:sz="4" w:space="0" w:color="auto"/>
              <w:right w:val="single" w:sz="4" w:space="0" w:color="auto"/>
            </w:tcBorders>
            <w:shd w:val="clear" w:color="auto" w:fill="auto"/>
          </w:tcPr>
          <w:p w:rsidR="00DA63FC" w:rsidRPr="00E85BF3" w:rsidRDefault="00DA63FC" w:rsidP="00DA63FC">
            <w:pPr>
              <w:rPr>
                <w:b/>
                <w:bCs/>
              </w:rPr>
            </w:pPr>
          </w:p>
        </w:tc>
        <w:tc>
          <w:tcPr>
            <w:tcW w:w="3690" w:type="dxa"/>
            <w:tcBorders>
              <w:top w:val="single" w:sz="4" w:space="0" w:color="auto"/>
              <w:left w:val="single" w:sz="4" w:space="0" w:color="auto"/>
              <w:bottom w:val="single" w:sz="4" w:space="0" w:color="auto"/>
              <w:right w:val="nil"/>
            </w:tcBorders>
            <w:shd w:val="clear" w:color="auto" w:fill="auto"/>
          </w:tcPr>
          <w:p w:rsidR="00DA63FC" w:rsidRDefault="00DA63FC" w:rsidP="00DA63FC"/>
          <w:p w:rsidR="00DA63FC" w:rsidRPr="00E85BF3" w:rsidRDefault="00DA63FC" w:rsidP="00DA63FC">
            <w:proofErr w:type="spellStart"/>
            <w:r>
              <w:t>Kexiang</w:t>
            </w:r>
            <w:proofErr w:type="spellEnd"/>
            <w:r>
              <w:t xml:space="preserve"> Xiang, VP </w:t>
            </w:r>
          </w:p>
        </w:tc>
        <w:tc>
          <w:tcPr>
            <w:tcW w:w="360" w:type="dxa"/>
            <w:tcBorders>
              <w:top w:val="single" w:sz="4" w:space="0" w:color="auto"/>
              <w:left w:val="nil"/>
              <w:bottom w:val="nil"/>
              <w:right w:val="nil"/>
            </w:tcBorders>
            <w:shd w:val="clear" w:color="auto" w:fill="auto"/>
          </w:tcPr>
          <w:p w:rsidR="00DA63FC" w:rsidRPr="00E85BF3" w:rsidRDefault="00DA63FC" w:rsidP="00DA63FC"/>
        </w:tc>
        <w:tc>
          <w:tcPr>
            <w:tcW w:w="2430" w:type="dxa"/>
            <w:tcBorders>
              <w:top w:val="single" w:sz="4" w:space="0" w:color="auto"/>
              <w:left w:val="nil"/>
              <w:bottom w:val="single" w:sz="4" w:space="0" w:color="auto"/>
            </w:tcBorders>
            <w:shd w:val="clear" w:color="auto" w:fill="auto"/>
          </w:tcPr>
          <w:p w:rsidR="00DA63FC" w:rsidRPr="00E85BF3" w:rsidRDefault="00DA63FC" w:rsidP="00DA63FC"/>
        </w:tc>
      </w:tr>
      <w:tr w:rsidR="00DA63FC" w:rsidRPr="00E85BF3" w:rsidTr="00E8441B">
        <w:trPr>
          <w:trHeight w:val="50"/>
        </w:trPr>
        <w:tc>
          <w:tcPr>
            <w:tcW w:w="3060" w:type="dxa"/>
            <w:vMerge/>
            <w:tcBorders>
              <w:bottom w:val="single" w:sz="4" w:space="0" w:color="auto"/>
              <w:right w:val="single" w:sz="4" w:space="0" w:color="auto"/>
            </w:tcBorders>
            <w:shd w:val="clear" w:color="auto" w:fill="auto"/>
          </w:tcPr>
          <w:p w:rsidR="00DA63FC" w:rsidRDefault="00DA63FC" w:rsidP="00DA63FC">
            <w:pPr>
              <w:rPr>
                <w:b/>
                <w:bCs/>
              </w:rPr>
            </w:pPr>
          </w:p>
        </w:tc>
        <w:tc>
          <w:tcPr>
            <w:tcW w:w="3690" w:type="dxa"/>
            <w:tcBorders>
              <w:top w:val="single" w:sz="4" w:space="0" w:color="auto"/>
              <w:left w:val="single" w:sz="4" w:space="0" w:color="auto"/>
              <w:bottom w:val="single" w:sz="4" w:space="0" w:color="auto"/>
              <w:right w:val="nil"/>
            </w:tcBorders>
            <w:shd w:val="clear" w:color="auto" w:fill="auto"/>
          </w:tcPr>
          <w:p w:rsidR="00DA63FC" w:rsidRPr="00E85BF3" w:rsidRDefault="00DA63FC" w:rsidP="00DA63FC">
            <w:r>
              <w:t>Signature</w:t>
            </w:r>
          </w:p>
        </w:tc>
        <w:tc>
          <w:tcPr>
            <w:tcW w:w="360" w:type="dxa"/>
            <w:tcBorders>
              <w:top w:val="nil"/>
              <w:left w:val="nil"/>
              <w:bottom w:val="single" w:sz="4" w:space="0" w:color="auto"/>
              <w:right w:val="nil"/>
            </w:tcBorders>
            <w:shd w:val="clear" w:color="auto" w:fill="auto"/>
          </w:tcPr>
          <w:p w:rsidR="00DA63FC" w:rsidRPr="00E85BF3" w:rsidRDefault="00DA63FC" w:rsidP="00DA63FC"/>
        </w:tc>
        <w:tc>
          <w:tcPr>
            <w:tcW w:w="2430" w:type="dxa"/>
            <w:tcBorders>
              <w:top w:val="single" w:sz="4" w:space="0" w:color="auto"/>
              <w:left w:val="nil"/>
              <w:bottom w:val="single" w:sz="4" w:space="0" w:color="auto"/>
            </w:tcBorders>
            <w:shd w:val="clear" w:color="auto" w:fill="auto"/>
          </w:tcPr>
          <w:p w:rsidR="00DA63FC" w:rsidRPr="00E85BF3" w:rsidRDefault="00DA63FC" w:rsidP="00226C22">
            <w:r>
              <w:t xml:space="preserve">Date </w:t>
            </w:r>
            <w:del w:id="93" w:author="MA, YUANYUAN" w:date="2018-06-01T13:33:00Z">
              <w:r w:rsidDel="007B31DF">
                <w:delText>12</w:delText>
              </w:r>
            </w:del>
            <w:ins w:id="94" w:author="MA, YUANYUAN" w:date="2018-06-01T13:33:00Z">
              <w:r w:rsidR="007B31DF">
                <w:t>5</w:t>
              </w:r>
            </w:ins>
            <w:r>
              <w:t>/1/</w:t>
            </w:r>
            <w:del w:id="95" w:author="FANG, XIANG" w:date="2018-08-15T13:52:00Z">
              <w:r w:rsidDel="00226C22">
                <w:delText>2017</w:delText>
              </w:r>
            </w:del>
            <w:ins w:id="96" w:author="FANG, XIANG" w:date="2018-08-15T13:52:00Z">
              <w:r w:rsidR="00226C22">
                <w:t>2018</w:t>
              </w:r>
            </w:ins>
          </w:p>
        </w:tc>
      </w:tr>
      <w:tr w:rsidR="00DA63FC" w:rsidRPr="00E85BF3" w:rsidTr="00DA63FC">
        <w:trPr>
          <w:trHeight w:val="231"/>
        </w:trPr>
        <w:tc>
          <w:tcPr>
            <w:tcW w:w="3060" w:type="dxa"/>
            <w:vMerge w:val="restart"/>
            <w:tcBorders>
              <w:top w:val="single" w:sz="4" w:space="0" w:color="auto"/>
              <w:right w:val="single" w:sz="4" w:space="0" w:color="auto"/>
            </w:tcBorders>
            <w:shd w:val="clear" w:color="auto" w:fill="auto"/>
          </w:tcPr>
          <w:p w:rsidR="00DA63FC" w:rsidRDefault="00DA63FC" w:rsidP="00DA63FC">
            <w:pPr>
              <w:rPr>
                <w:b/>
                <w:bCs/>
              </w:rPr>
            </w:pPr>
          </w:p>
        </w:tc>
        <w:tc>
          <w:tcPr>
            <w:tcW w:w="3690" w:type="dxa"/>
            <w:tcBorders>
              <w:top w:val="single" w:sz="4" w:space="0" w:color="auto"/>
              <w:left w:val="single" w:sz="4" w:space="0" w:color="auto"/>
              <w:bottom w:val="single" w:sz="4" w:space="0" w:color="auto"/>
              <w:right w:val="nil"/>
            </w:tcBorders>
            <w:shd w:val="clear" w:color="auto" w:fill="auto"/>
          </w:tcPr>
          <w:p w:rsidR="00DA63FC" w:rsidRDefault="00DA63FC" w:rsidP="00DA63FC"/>
          <w:p w:rsidR="00DA63FC" w:rsidRPr="00E85BF3" w:rsidRDefault="00DA63FC" w:rsidP="00DA63FC">
            <w:r>
              <w:t xml:space="preserve">Xiang Fang (Frank), Associate </w:t>
            </w:r>
          </w:p>
        </w:tc>
        <w:tc>
          <w:tcPr>
            <w:tcW w:w="360" w:type="dxa"/>
            <w:tcBorders>
              <w:top w:val="single" w:sz="4" w:space="0" w:color="auto"/>
              <w:left w:val="nil"/>
              <w:bottom w:val="nil"/>
              <w:right w:val="nil"/>
            </w:tcBorders>
            <w:shd w:val="clear" w:color="auto" w:fill="auto"/>
          </w:tcPr>
          <w:p w:rsidR="00DA63FC" w:rsidRPr="00E85BF3" w:rsidRDefault="00DA63FC" w:rsidP="00DA63FC"/>
        </w:tc>
        <w:tc>
          <w:tcPr>
            <w:tcW w:w="2430" w:type="dxa"/>
            <w:tcBorders>
              <w:top w:val="single" w:sz="4" w:space="0" w:color="auto"/>
              <w:left w:val="nil"/>
              <w:bottom w:val="single" w:sz="4" w:space="0" w:color="auto"/>
            </w:tcBorders>
            <w:shd w:val="clear" w:color="auto" w:fill="auto"/>
          </w:tcPr>
          <w:p w:rsidR="00DA63FC" w:rsidRPr="00E85BF3" w:rsidRDefault="00DA63FC" w:rsidP="00DA63FC"/>
        </w:tc>
      </w:tr>
      <w:tr w:rsidR="00DA63FC" w:rsidRPr="00E85BF3" w:rsidTr="00DA63FC">
        <w:trPr>
          <w:trHeight w:val="231"/>
        </w:trPr>
        <w:tc>
          <w:tcPr>
            <w:tcW w:w="3060" w:type="dxa"/>
            <w:vMerge/>
            <w:tcBorders>
              <w:bottom w:val="single" w:sz="4" w:space="0" w:color="auto"/>
              <w:right w:val="single" w:sz="4" w:space="0" w:color="auto"/>
            </w:tcBorders>
            <w:shd w:val="clear" w:color="auto" w:fill="auto"/>
          </w:tcPr>
          <w:p w:rsidR="00DA63FC" w:rsidRDefault="00DA63FC" w:rsidP="00DA63FC">
            <w:pPr>
              <w:rPr>
                <w:b/>
                <w:bCs/>
              </w:rPr>
            </w:pPr>
          </w:p>
        </w:tc>
        <w:tc>
          <w:tcPr>
            <w:tcW w:w="3690" w:type="dxa"/>
            <w:tcBorders>
              <w:top w:val="single" w:sz="4" w:space="0" w:color="auto"/>
              <w:left w:val="single" w:sz="4" w:space="0" w:color="auto"/>
              <w:bottom w:val="single" w:sz="4" w:space="0" w:color="auto"/>
              <w:right w:val="nil"/>
            </w:tcBorders>
            <w:shd w:val="clear" w:color="auto" w:fill="auto"/>
          </w:tcPr>
          <w:p w:rsidR="00DA63FC" w:rsidRPr="00E85BF3" w:rsidRDefault="00DA63FC" w:rsidP="00DA63FC">
            <w:r>
              <w:t>Signature</w:t>
            </w:r>
          </w:p>
        </w:tc>
        <w:tc>
          <w:tcPr>
            <w:tcW w:w="360" w:type="dxa"/>
            <w:tcBorders>
              <w:top w:val="nil"/>
              <w:left w:val="nil"/>
              <w:bottom w:val="single" w:sz="4" w:space="0" w:color="auto"/>
              <w:right w:val="nil"/>
            </w:tcBorders>
            <w:shd w:val="clear" w:color="auto" w:fill="auto"/>
          </w:tcPr>
          <w:p w:rsidR="00DA63FC" w:rsidRPr="00E85BF3" w:rsidRDefault="00DA63FC" w:rsidP="00DA63FC"/>
        </w:tc>
        <w:tc>
          <w:tcPr>
            <w:tcW w:w="2430" w:type="dxa"/>
            <w:tcBorders>
              <w:top w:val="single" w:sz="4" w:space="0" w:color="auto"/>
              <w:left w:val="nil"/>
              <w:bottom w:val="single" w:sz="4" w:space="0" w:color="auto"/>
            </w:tcBorders>
            <w:shd w:val="clear" w:color="auto" w:fill="auto"/>
          </w:tcPr>
          <w:p w:rsidR="00DA63FC" w:rsidRPr="00E85BF3" w:rsidRDefault="00DA63FC" w:rsidP="00226C22">
            <w:r>
              <w:t xml:space="preserve">Date </w:t>
            </w:r>
            <w:del w:id="97" w:author="MA, YUANYUAN" w:date="2018-06-01T13:33:00Z">
              <w:r w:rsidDel="007B31DF">
                <w:delText>12</w:delText>
              </w:r>
            </w:del>
            <w:ins w:id="98" w:author="MA, YUANYUAN" w:date="2018-06-01T13:33:00Z">
              <w:r w:rsidR="007B31DF">
                <w:t>5</w:t>
              </w:r>
            </w:ins>
            <w:r>
              <w:t>/1/</w:t>
            </w:r>
            <w:del w:id="99" w:author="FANG, XIANG" w:date="2018-08-15T13:52:00Z">
              <w:r w:rsidDel="00226C22">
                <w:delText>2017</w:delText>
              </w:r>
            </w:del>
            <w:ins w:id="100" w:author="FANG, XIANG" w:date="2018-08-15T13:52:00Z">
              <w:r w:rsidR="00226C22">
                <w:t>2018</w:t>
              </w:r>
            </w:ins>
          </w:p>
        </w:tc>
      </w:tr>
    </w:tbl>
    <w:tbl>
      <w:tblPr>
        <w:tblpPr w:leftFromText="180" w:rightFromText="180" w:vertAnchor="text" w:horzAnchor="margin" w:tblpX="108" w:tblpY="234"/>
        <w:tblW w:w="9558" w:type="dxa"/>
        <w:tblBorders>
          <w:top w:val="single" w:sz="4" w:space="0" w:color="auto"/>
          <w:left w:val="single" w:sz="4" w:space="0" w:color="auto"/>
          <w:bottom w:val="single" w:sz="4" w:space="0" w:color="auto"/>
          <w:right w:val="single" w:sz="4" w:space="0" w:color="auto"/>
          <w:insideH w:val="single" w:sz="8" w:space="0" w:color="C0504D"/>
          <w:insideV w:val="single" w:sz="8" w:space="0" w:color="C0504D"/>
        </w:tblBorders>
        <w:tblLook w:val="04A0" w:firstRow="1" w:lastRow="0" w:firstColumn="1" w:lastColumn="0" w:noHBand="0" w:noVBand="1"/>
        <w:tblPrChange w:id="101" w:author="FANG, XIANG" w:date="2018-08-15T14:18:00Z">
          <w:tblPr>
            <w:tblpPr w:leftFromText="180" w:rightFromText="180" w:vertAnchor="text" w:horzAnchor="margin" w:tblpY="278"/>
            <w:tblW w:w="9558" w:type="dxa"/>
            <w:tblBorders>
              <w:top w:val="single" w:sz="4" w:space="0" w:color="auto"/>
              <w:left w:val="single" w:sz="4" w:space="0" w:color="auto"/>
              <w:bottom w:val="single" w:sz="4" w:space="0" w:color="auto"/>
              <w:right w:val="single" w:sz="4" w:space="0" w:color="auto"/>
              <w:insideH w:val="single" w:sz="8" w:space="0" w:color="C0504D"/>
              <w:insideV w:val="single" w:sz="8" w:space="0" w:color="C0504D"/>
            </w:tblBorders>
            <w:tblLook w:val="04A0" w:firstRow="1" w:lastRow="0" w:firstColumn="1" w:lastColumn="0" w:noHBand="0" w:noVBand="1"/>
          </w:tblPr>
        </w:tblPrChange>
      </w:tblPr>
      <w:tblGrid>
        <w:gridCol w:w="3078"/>
        <w:gridCol w:w="3436"/>
        <w:gridCol w:w="359"/>
        <w:gridCol w:w="2685"/>
        <w:tblGridChange w:id="102">
          <w:tblGrid>
            <w:gridCol w:w="2943"/>
            <w:gridCol w:w="3679"/>
            <w:gridCol w:w="359"/>
            <w:gridCol w:w="2577"/>
          </w:tblGrid>
        </w:tblGridChange>
      </w:tblGrid>
      <w:tr w:rsidR="00007AE3" w:rsidRPr="00E85BF3" w:rsidTr="00007AE3">
        <w:trPr>
          <w:trHeight w:val="202"/>
          <w:ins w:id="103" w:author="FANG, XIANG" w:date="2018-08-15T14:18:00Z"/>
          <w:trPrChange w:id="104" w:author="FANG, XIANG" w:date="2018-08-15T14:18:00Z">
            <w:trPr>
              <w:trHeight w:val="202"/>
            </w:trPr>
          </w:trPrChange>
        </w:trPr>
        <w:tc>
          <w:tcPr>
            <w:tcW w:w="3078" w:type="dxa"/>
            <w:tcBorders>
              <w:top w:val="single" w:sz="4" w:space="0" w:color="auto"/>
              <w:left w:val="single" w:sz="4" w:space="0" w:color="auto"/>
              <w:bottom w:val="single" w:sz="4" w:space="0" w:color="auto"/>
              <w:right w:val="single" w:sz="8" w:space="0" w:color="C0504D"/>
            </w:tcBorders>
            <w:shd w:val="clear" w:color="auto" w:fill="C0504D"/>
            <w:tcPrChange w:id="105" w:author="FANG, XIANG" w:date="2018-08-15T14:18:00Z">
              <w:tcPr>
                <w:tcW w:w="2943" w:type="dxa"/>
                <w:tcBorders>
                  <w:top w:val="single" w:sz="4" w:space="0" w:color="auto"/>
                  <w:left w:val="single" w:sz="4" w:space="0" w:color="auto"/>
                  <w:bottom w:val="single" w:sz="4" w:space="0" w:color="auto"/>
                  <w:right w:val="single" w:sz="8" w:space="0" w:color="C0504D"/>
                </w:tcBorders>
                <w:shd w:val="clear" w:color="auto" w:fill="C0504D"/>
              </w:tcPr>
            </w:tcPrChange>
          </w:tcPr>
          <w:p w:rsidR="00007AE3" w:rsidRPr="00E85BF3" w:rsidRDefault="00007AE3" w:rsidP="00007AE3">
            <w:pPr>
              <w:rPr>
                <w:ins w:id="106" w:author="FANG, XIANG" w:date="2018-08-15T14:18:00Z"/>
                <w:b/>
                <w:bCs/>
                <w:color w:val="FFFFFF"/>
              </w:rPr>
            </w:pPr>
            <w:ins w:id="107" w:author="FANG, XIANG" w:date="2018-08-15T14:18:00Z">
              <w:r>
                <w:rPr>
                  <w:b/>
                  <w:bCs/>
                  <w:color w:val="FFFFFF"/>
                </w:rPr>
                <w:t>Approved by</w:t>
              </w:r>
            </w:ins>
          </w:p>
        </w:tc>
        <w:tc>
          <w:tcPr>
            <w:tcW w:w="6480" w:type="dxa"/>
            <w:gridSpan w:val="3"/>
            <w:tcBorders>
              <w:top w:val="single" w:sz="4" w:space="0" w:color="auto"/>
              <w:left w:val="single" w:sz="8" w:space="0" w:color="C0504D"/>
              <w:bottom w:val="single" w:sz="4" w:space="0" w:color="auto"/>
              <w:right w:val="single" w:sz="4" w:space="0" w:color="auto"/>
            </w:tcBorders>
            <w:shd w:val="clear" w:color="auto" w:fill="C0504D"/>
            <w:tcPrChange w:id="108" w:author="FANG, XIANG" w:date="2018-08-15T14:18:00Z">
              <w:tcPr>
                <w:tcW w:w="6615" w:type="dxa"/>
                <w:gridSpan w:val="3"/>
                <w:tcBorders>
                  <w:top w:val="single" w:sz="4" w:space="0" w:color="auto"/>
                  <w:left w:val="single" w:sz="8" w:space="0" w:color="C0504D"/>
                  <w:bottom w:val="single" w:sz="4" w:space="0" w:color="auto"/>
                  <w:right w:val="single" w:sz="4" w:space="0" w:color="auto"/>
                </w:tcBorders>
                <w:shd w:val="clear" w:color="auto" w:fill="C0504D"/>
              </w:tcPr>
            </w:tcPrChange>
          </w:tcPr>
          <w:p w:rsidR="00007AE3" w:rsidRPr="00E85BF3" w:rsidRDefault="00007AE3" w:rsidP="00007AE3">
            <w:pPr>
              <w:rPr>
                <w:ins w:id="109" w:author="FANG, XIANG" w:date="2018-08-15T14:18:00Z"/>
                <w:b/>
                <w:bCs/>
                <w:color w:val="FFFFFF"/>
              </w:rPr>
            </w:pPr>
          </w:p>
        </w:tc>
      </w:tr>
      <w:tr w:rsidR="00007AE3" w:rsidRPr="00E85BF3" w:rsidTr="00007AE3">
        <w:trPr>
          <w:trHeight w:val="251"/>
          <w:ins w:id="110" w:author="FANG, XIANG" w:date="2018-08-15T14:18:00Z"/>
          <w:trPrChange w:id="111" w:author="FANG, XIANG" w:date="2018-08-15T14:18:00Z">
            <w:trPr>
              <w:trHeight w:val="251"/>
            </w:trPr>
          </w:trPrChange>
        </w:trPr>
        <w:tc>
          <w:tcPr>
            <w:tcW w:w="3078" w:type="dxa"/>
            <w:vMerge w:val="restart"/>
            <w:tcBorders>
              <w:top w:val="single" w:sz="4" w:space="0" w:color="auto"/>
              <w:right w:val="single" w:sz="4" w:space="0" w:color="auto"/>
            </w:tcBorders>
            <w:shd w:val="clear" w:color="auto" w:fill="auto"/>
            <w:tcPrChange w:id="112" w:author="FANG, XIANG" w:date="2018-08-15T14:18:00Z">
              <w:tcPr>
                <w:tcW w:w="2943" w:type="dxa"/>
                <w:vMerge w:val="restart"/>
                <w:tcBorders>
                  <w:top w:val="single" w:sz="4" w:space="0" w:color="auto"/>
                  <w:right w:val="single" w:sz="4" w:space="0" w:color="auto"/>
                </w:tcBorders>
                <w:shd w:val="clear" w:color="auto" w:fill="auto"/>
              </w:tcPr>
            </w:tcPrChange>
          </w:tcPr>
          <w:p w:rsidR="00007AE3" w:rsidRPr="00E85BF3" w:rsidRDefault="00007AE3" w:rsidP="00007AE3">
            <w:pPr>
              <w:rPr>
                <w:ins w:id="113" w:author="FANG, XIANG" w:date="2018-08-15T14:18:00Z"/>
                <w:b/>
                <w:bCs/>
              </w:rPr>
            </w:pPr>
          </w:p>
        </w:tc>
        <w:tc>
          <w:tcPr>
            <w:tcW w:w="3436" w:type="dxa"/>
            <w:tcBorders>
              <w:top w:val="single" w:sz="4" w:space="0" w:color="auto"/>
              <w:left w:val="single" w:sz="4" w:space="0" w:color="auto"/>
              <w:bottom w:val="single" w:sz="4" w:space="0" w:color="auto"/>
              <w:right w:val="nil"/>
            </w:tcBorders>
            <w:shd w:val="clear" w:color="auto" w:fill="auto"/>
            <w:tcPrChange w:id="114" w:author="FANG, XIANG" w:date="2018-08-15T14:18:00Z">
              <w:tcPr>
                <w:tcW w:w="3679" w:type="dxa"/>
                <w:tcBorders>
                  <w:top w:val="single" w:sz="4" w:space="0" w:color="auto"/>
                  <w:left w:val="single" w:sz="4" w:space="0" w:color="auto"/>
                  <w:bottom w:val="single" w:sz="4" w:space="0" w:color="auto"/>
                  <w:right w:val="nil"/>
                </w:tcBorders>
                <w:shd w:val="clear" w:color="auto" w:fill="auto"/>
              </w:tcPr>
            </w:tcPrChange>
          </w:tcPr>
          <w:p w:rsidR="00007AE3" w:rsidRDefault="00007AE3" w:rsidP="00007AE3">
            <w:pPr>
              <w:rPr>
                <w:ins w:id="115" w:author="FANG, XIANG" w:date="2018-08-15T14:18:00Z"/>
              </w:rPr>
            </w:pPr>
          </w:p>
          <w:p w:rsidR="00007AE3" w:rsidRPr="00E85BF3" w:rsidRDefault="00007AE3" w:rsidP="00007AE3">
            <w:pPr>
              <w:rPr>
                <w:ins w:id="116" w:author="FANG, XIANG" w:date="2018-08-15T14:18:00Z"/>
              </w:rPr>
            </w:pPr>
            <w:ins w:id="117" w:author="FANG, XIANG" w:date="2018-08-15T14:18:00Z">
              <w:r>
                <w:lastRenderedPageBreak/>
                <w:t xml:space="preserve">Min Li, SVP &amp; Head </w:t>
              </w:r>
            </w:ins>
          </w:p>
        </w:tc>
        <w:tc>
          <w:tcPr>
            <w:tcW w:w="359" w:type="dxa"/>
            <w:tcBorders>
              <w:top w:val="single" w:sz="4" w:space="0" w:color="auto"/>
              <w:left w:val="nil"/>
              <w:bottom w:val="nil"/>
              <w:right w:val="nil"/>
            </w:tcBorders>
            <w:shd w:val="clear" w:color="auto" w:fill="auto"/>
            <w:tcPrChange w:id="118" w:author="FANG, XIANG" w:date="2018-08-15T14:18:00Z">
              <w:tcPr>
                <w:tcW w:w="359" w:type="dxa"/>
                <w:tcBorders>
                  <w:top w:val="single" w:sz="4" w:space="0" w:color="auto"/>
                  <w:left w:val="nil"/>
                  <w:bottom w:val="nil"/>
                  <w:right w:val="nil"/>
                </w:tcBorders>
                <w:shd w:val="clear" w:color="auto" w:fill="auto"/>
              </w:tcPr>
            </w:tcPrChange>
          </w:tcPr>
          <w:p w:rsidR="00007AE3" w:rsidRPr="00E85BF3" w:rsidRDefault="00007AE3" w:rsidP="00007AE3">
            <w:pPr>
              <w:rPr>
                <w:ins w:id="119" w:author="FANG, XIANG" w:date="2018-08-15T14:18:00Z"/>
              </w:rPr>
            </w:pPr>
          </w:p>
        </w:tc>
        <w:tc>
          <w:tcPr>
            <w:tcW w:w="2685" w:type="dxa"/>
            <w:tcBorders>
              <w:top w:val="single" w:sz="4" w:space="0" w:color="auto"/>
              <w:left w:val="nil"/>
              <w:bottom w:val="single" w:sz="4" w:space="0" w:color="auto"/>
            </w:tcBorders>
            <w:shd w:val="clear" w:color="auto" w:fill="auto"/>
            <w:tcPrChange w:id="120" w:author="FANG, XIANG" w:date="2018-08-15T14:18:00Z">
              <w:tcPr>
                <w:tcW w:w="2577" w:type="dxa"/>
                <w:tcBorders>
                  <w:top w:val="single" w:sz="4" w:space="0" w:color="auto"/>
                  <w:left w:val="nil"/>
                  <w:bottom w:val="single" w:sz="4" w:space="0" w:color="auto"/>
                </w:tcBorders>
                <w:shd w:val="clear" w:color="auto" w:fill="auto"/>
              </w:tcPr>
            </w:tcPrChange>
          </w:tcPr>
          <w:p w:rsidR="00007AE3" w:rsidRPr="00E85BF3" w:rsidRDefault="00007AE3" w:rsidP="00007AE3">
            <w:pPr>
              <w:rPr>
                <w:ins w:id="121" w:author="FANG, XIANG" w:date="2018-08-15T14:18:00Z"/>
              </w:rPr>
            </w:pPr>
          </w:p>
        </w:tc>
      </w:tr>
      <w:tr w:rsidR="00007AE3" w:rsidRPr="00E85BF3" w:rsidTr="00007AE3">
        <w:trPr>
          <w:trHeight w:val="250"/>
          <w:ins w:id="122" w:author="FANG, XIANG" w:date="2018-08-15T14:18:00Z"/>
          <w:trPrChange w:id="123" w:author="FANG, XIANG" w:date="2018-08-15T14:18:00Z">
            <w:trPr>
              <w:trHeight w:val="250"/>
            </w:trPr>
          </w:trPrChange>
        </w:trPr>
        <w:tc>
          <w:tcPr>
            <w:tcW w:w="3078" w:type="dxa"/>
            <w:vMerge/>
            <w:tcBorders>
              <w:bottom w:val="single" w:sz="4" w:space="0" w:color="auto"/>
              <w:right w:val="single" w:sz="4" w:space="0" w:color="auto"/>
            </w:tcBorders>
            <w:shd w:val="clear" w:color="auto" w:fill="auto"/>
            <w:tcPrChange w:id="124" w:author="FANG, XIANG" w:date="2018-08-15T14:18:00Z">
              <w:tcPr>
                <w:tcW w:w="2943" w:type="dxa"/>
                <w:vMerge/>
                <w:tcBorders>
                  <w:bottom w:val="single" w:sz="4" w:space="0" w:color="auto"/>
                  <w:right w:val="single" w:sz="4" w:space="0" w:color="auto"/>
                </w:tcBorders>
                <w:shd w:val="clear" w:color="auto" w:fill="auto"/>
              </w:tcPr>
            </w:tcPrChange>
          </w:tcPr>
          <w:p w:rsidR="00007AE3" w:rsidRDefault="00007AE3" w:rsidP="00007AE3">
            <w:pPr>
              <w:rPr>
                <w:ins w:id="125" w:author="FANG, XIANG" w:date="2018-08-15T14:18:00Z"/>
                <w:b/>
                <w:bCs/>
              </w:rPr>
            </w:pPr>
          </w:p>
        </w:tc>
        <w:tc>
          <w:tcPr>
            <w:tcW w:w="3436" w:type="dxa"/>
            <w:tcBorders>
              <w:top w:val="single" w:sz="4" w:space="0" w:color="auto"/>
              <w:left w:val="single" w:sz="4" w:space="0" w:color="auto"/>
              <w:bottom w:val="single" w:sz="4" w:space="0" w:color="auto"/>
              <w:right w:val="nil"/>
            </w:tcBorders>
            <w:shd w:val="clear" w:color="auto" w:fill="auto"/>
            <w:tcPrChange w:id="126" w:author="FANG, XIANG" w:date="2018-08-15T14:18:00Z">
              <w:tcPr>
                <w:tcW w:w="3679" w:type="dxa"/>
                <w:tcBorders>
                  <w:top w:val="single" w:sz="4" w:space="0" w:color="auto"/>
                  <w:left w:val="single" w:sz="4" w:space="0" w:color="auto"/>
                  <w:bottom w:val="single" w:sz="4" w:space="0" w:color="auto"/>
                  <w:right w:val="nil"/>
                </w:tcBorders>
                <w:shd w:val="clear" w:color="auto" w:fill="auto"/>
              </w:tcPr>
            </w:tcPrChange>
          </w:tcPr>
          <w:p w:rsidR="00007AE3" w:rsidRPr="00E85BF3" w:rsidRDefault="00007AE3" w:rsidP="00007AE3">
            <w:pPr>
              <w:rPr>
                <w:ins w:id="127" w:author="FANG, XIANG" w:date="2018-08-15T14:18:00Z"/>
              </w:rPr>
            </w:pPr>
            <w:ins w:id="128" w:author="FANG, XIANG" w:date="2018-08-15T14:18:00Z">
              <w:r>
                <w:t>Signature</w:t>
              </w:r>
            </w:ins>
          </w:p>
        </w:tc>
        <w:tc>
          <w:tcPr>
            <w:tcW w:w="359" w:type="dxa"/>
            <w:tcBorders>
              <w:top w:val="nil"/>
              <w:left w:val="nil"/>
              <w:bottom w:val="single" w:sz="4" w:space="0" w:color="auto"/>
              <w:right w:val="nil"/>
            </w:tcBorders>
            <w:shd w:val="clear" w:color="auto" w:fill="auto"/>
            <w:tcPrChange w:id="129" w:author="FANG, XIANG" w:date="2018-08-15T14:18:00Z">
              <w:tcPr>
                <w:tcW w:w="359" w:type="dxa"/>
                <w:tcBorders>
                  <w:top w:val="nil"/>
                  <w:left w:val="nil"/>
                  <w:bottom w:val="single" w:sz="4" w:space="0" w:color="auto"/>
                  <w:right w:val="nil"/>
                </w:tcBorders>
                <w:shd w:val="clear" w:color="auto" w:fill="auto"/>
              </w:tcPr>
            </w:tcPrChange>
          </w:tcPr>
          <w:p w:rsidR="00007AE3" w:rsidRPr="00E85BF3" w:rsidRDefault="00007AE3" w:rsidP="00007AE3">
            <w:pPr>
              <w:rPr>
                <w:ins w:id="130" w:author="FANG, XIANG" w:date="2018-08-15T14:18:00Z"/>
              </w:rPr>
            </w:pPr>
          </w:p>
        </w:tc>
        <w:tc>
          <w:tcPr>
            <w:tcW w:w="2685" w:type="dxa"/>
            <w:tcBorders>
              <w:top w:val="single" w:sz="4" w:space="0" w:color="auto"/>
              <w:left w:val="nil"/>
              <w:bottom w:val="single" w:sz="4" w:space="0" w:color="auto"/>
            </w:tcBorders>
            <w:shd w:val="clear" w:color="auto" w:fill="auto"/>
            <w:tcPrChange w:id="131" w:author="FANG, XIANG" w:date="2018-08-15T14:18:00Z">
              <w:tcPr>
                <w:tcW w:w="2577" w:type="dxa"/>
                <w:tcBorders>
                  <w:top w:val="single" w:sz="4" w:space="0" w:color="auto"/>
                  <w:left w:val="nil"/>
                  <w:bottom w:val="single" w:sz="4" w:space="0" w:color="auto"/>
                </w:tcBorders>
                <w:shd w:val="clear" w:color="auto" w:fill="auto"/>
              </w:tcPr>
            </w:tcPrChange>
          </w:tcPr>
          <w:p w:rsidR="00007AE3" w:rsidRPr="00E85BF3" w:rsidRDefault="00007AE3" w:rsidP="00007AE3">
            <w:pPr>
              <w:rPr>
                <w:ins w:id="132" w:author="FANG, XIANG" w:date="2018-08-15T14:18:00Z"/>
              </w:rPr>
            </w:pPr>
            <w:ins w:id="133" w:author="FANG, XIANG" w:date="2018-08-15T14:18:00Z">
              <w:r>
                <w:t>Date 5/1/2018</w:t>
              </w:r>
            </w:ins>
          </w:p>
        </w:tc>
      </w:tr>
    </w:tbl>
    <w:p w:rsidR="00DA63FC" w:rsidRDefault="00DA63FC" w:rsidP="00DA63FC"/>
    <w:p w:rsidR="009F4347" w:rsidRDefault="009F4347">
      <w:pPr>
        <w:rPr>
          <w:ins w:id="134" w:author="FANG, XIANG" w:date="2018-08-15T14:15:00Z"/>
          <w:rFonts w:asciiTheme="majorHAnsi" w:hAnsiTheme="majorHAnsi" w:cs="Times New Roman"/>
          <w:b/>
          <w:noProof/>
          <w:lang w:eastAsia="en-US"/>
        </w:rPr>
      </w:pPr>
      <w:ins w:id="135" w:author="FANG, XIANG" w:date="2018-08-15T14:15:00Z">
        <w:r>
          <w:rPr>
            <w:rFonts w:asciiTheme="majorHAnsi" w:hAnsiTheme="majorHAnsi"/>
          </w:rPr>
          <w:br w:type="page"/>
        </w:r>
      </w:ins>
    </w:p>
    <w:p w:rsidR="00D139A1" w:rsidRPr="00F274CB" w:rsidRDefault="00D139A1" w:rsidP="00DA6581">
      <w:pPr>
        <w:pStyle w:val="TOC1"/>
        <w:rPr>
          <w:rFonts w:asciiTheme="majorHAnsi" w:hAnsiTheme="majorHAnsi"/>
          <w:sz w:val="22"/>
        </w:rPr>
      </w:pPr>
      <w:r w:rsidRPr="00F274CB">
        <w:rPr>
          <w:rFonts w:asciiTheme="majorHAnsi" w:hAnsiTheme="majorHAnsi"/>
          <w:sz w:val="22"/>
        </w:rPr>
        <w:lastRenderedPageBreak/>
        <w:t>Table of Contents</w:t>
      </w:r>
    </w:p>
    <w:sdt>
      <w:sdtPr>
        <w:rPr>
          <w:rFonts w:ascii="Georgia" w:eastAsiaTheme="minorEastAsia" w:hAnsi="Georgia" w:cstheme="minorBidi"/>
          <w:color w:val="auto"/>
          <w:sz w:val="18"/>
          <w:szCs w:val="18"/>
          <w:lang w:eastAsia="zh-CN"/>
        </w:rPr>
        <w:id w:val="818309025"/>
        <w:docPartObj>
          <w:docPartGallery w:val="Table of Contents"/>
          <w:docPartUnique/>
        </w:docPartObj>
      </w:sdtPr>
      <w:sdtEndPr>
        <w:rPr>
          <w:b/>
          <w:bCs/>
          <w:noProof/>
        </w:rPr>
      </w:sdtEndPr>
      <w:sdtContent>
        <w:p w:rsidR="00F85E33" w:rsidRPr="002B06E5" w:rsidRDefault="00F85E33">
          <w:pPr>
            <w:pStyle w:val="TOCHeading"/>
            <w:rPr>
              <w:sz w:val="18"/>
              <w:szCs w:val="18"/>
            </w:rPr>
          </w:pPr>
        </w:p>
        <w:p w:rsidR="0084561E" w:rsidRPr="00E8441B" w:rsidRDefault="00F85E33">
          <w:pPr>
            <w:pStyle w:val="TOC1"/>
            <w:rPr>
              <w:rFonts w:asciiTheme="majorHAnsi" w:hAnsiTheme="majorHAnsi" w:cstheme="minorBidi"/>
              <w:b w:val="0"/>
              <w:sz w:val="18"/>
              <w:szCs w:val="18"/>
              <w:lang w:eastAsia="zh-CN"/>
            </w:rPr>
          </w:pPr>
          <w:r w:rsidRPr="00E8441B">
            <w:rPr>
              <w:rFonts w:asciiTheme="majorHAnsi" w:hAnsiTheme="majorHAnsi"/>
              <w:sz w:val="18"/>
              <w:szCs w:val="18"/>
            </w:rPr>
            <w:fldChar w:fldCharType="begin"/>
          </w:r>
          <w:r w:rsidRPr="0084561E">
            <w:rPr>
              <w:rFonts w:asciiTheme="majorHAnsi" w:hAnsiTheme="majorHAnsi"/>
              <w:sz w:val="18"/>
              <w:szCs w:val="18"/>
            </w:rPr>
            <w:instrText xml:space="preserve"> TOC \o "1-3" \h \z \u </w:instrText>
          </w:r>
          <w:r w:rsidRPr="00E8441B">
            <w:rPr>
              <w:rFonts w:asciiTheme="majorHAnsi" w:hAnsiTheme="majorHAnsi"/>
              <w:sz w:val="18"/>
              <w:szCs w:val="18"/>
            </w:rPr>
            <w:fldChar w:fldCharType="separate"/>
          </w:r>
          <w:r w:rsidR="00FF11ED">
            <w:fldChar w:fldCharType="begin"/>
          </w:r>
          <w:r w:rsidR="00FF11ED">
            <w:instrText xml:space="preserve"> HYPERLINK \l "_Toc499913522" </w:instrText>
          </w:r>
          <w:r w:rsidR="00FF11ED">
            <w:fldChar w:fldCharType="separate"/>
          </w:r>
          <w:r w:rsidR="0084561E" w:rsidRPr="00E8441B">
            <w:rPr>
              <w:rStyle w:val="Hyperlink"/>
              <w:rFonts w:asciiTheme="majorHAnsi" w:hAnsiTheme="majorHAnsi"/>
              <w:sz w:val="18"/>
              <w:szCs w:val="18"/>
            </w:rPr>
            <w:t>I. Overview</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_Toc499913522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36" w:author="LIU, SHUNAN" w:date="2018-12-02T21:06:00Z">
            <w:r w:rsidR="00860AE0">
              <w:rPr>
                <w:rFonts w:asciiTheme="majorHAnsi" w:hAnsiTheme="majorHAnsi"/>
                <w:webHidden/>
                <w:sz w:val="18"/>
                <w:szCs w:val="18"/>
              </w:rPr>
              <w:t>5</w:t>
            </w:r>
          </w:ins>
          <w:del w:id="137" w:author="LIU, SHUNAN" w:date="2018-12-02T21:05:00Z">
            <w:r w:rsidR="00AF5E36" w:rsidDel="00860AE0">
              <w:rPr>
                <w:rFonts w:asciiTheme="majorHAnsi" w:hAnsiTheme="majorHAnsi"/>
                <w:webHidden/>
                <w:sz w:val="18"/>
                <w:szCs w:val="18"/>
              </w:rPr>
              <w:delText>4</w:delText>
            </w:r>
          </w:del>
          <w:r w:rsidR="0084561E" w:rsidRPr="00E8441B">
            <w:rPr>
              <w:rFonts w:asciiTheme="majorHAnsi" w:hAnsiTheme="majorHAnsi"/>
              <w:webHidden/>
              <w:sz w:val="18"/>
              <w:szCs w:val="18"/>
            </w:rPr>
            <w:fldChar w:fldCharType="end"/>
          </w:r>
          <w:r w:rsidR="00FF11ED">
            <w:rPr>
              <w:rFonts w:asciiTheme="majorHAnsi" w:hAnsiTheme="majorHAnsi"/>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"_Toc499913523" </w:instrText>
          </w:r>
          <w:r>
            <w:fldChar w:fldCharType="separate"/>
          </w:r>
          <w:r w:rsidR="0084561E" w:rsidRPr="00E8441B">
            <w:rPr>
              <w:rStyle w:val="Hyperlink"/>
              <w:rFonts w:asciiTheme="majorHAnsi" w:hAnsiTheme="majorHAnsi"/>
              <w:noProof/>
              <w:sz w:val="18"/>
              <w:szCs w:val="18"/>
            </w:rPr>
            <w:t>I.A. Summary</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_Toc499913523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38" w:author="LIU, SHUNAN" w:date="2018-12-02T21:06:00Z">
            <w:r w:rsidR="00860AE0">
              <w:rPr>
                <w:rFonts w:asciiTheme="majorHAnsi" w:hAnsiTheme="majorHAnsi"/>
                <w:noProof/>
                <w:webHidden/>
                <w:sz w:val="18"/>
                <w:szCs w:val="18"/>
              </w:rPr>
              <w:t>5</w:t>
            </w:r>
          </w:ins>
          <w:del w:id="139" w:author="LIU, SHUNAN" w:date="2018-12-02T21:05:00Z">
            <w:r w:rsidR="00AF5E36" w:rsidDel="00860AE0">
              <w:rPr>
                <w:rFonts w:asciiTheme="majorHAnsi" w:hAnsiTheme="majorHAnsi"/>
                <w:noProof/>
                <w:webHidden/>
                <w:sz w:val="18"/>
                <w:szCs w:val="18"/>
              </w:rPr>
              <w:delText>4</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"_Toc499913524" </w:instrText>
          </w:r>
          <w:r>
            <w:fldChar w:fldCharType="separate"/>
          </w:r>
          <w:r w:rsidR="0084561E" w:rsidRPr="00E8441B">
            <w:rPr>
              <w:rStyle w:val="Hyperlink"/>
              <w:rFonts w:asciiTheme="majorHAnsi" w:hAnsiTheme="majorHAnsi"/>
              <w:noProof/>
              <w:sz w:val="18"/>
              <w:szCs w:val="18"/>
            </w:rPr>
            <w:t>I.B. Overview of BOC Combined U.S. Operations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_Toc499913524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40" w:author="LIU, SHUNAN" w:date="2018-12-02T21:06:00Z">
            <w:r w:rsidR="00860AE0">
              <w:rPr>
                <w:rFonts w:asciiTheme="majorHAnsi" w:hAnsiTheme="majorHAnsi"/>
                <w:noProof/>
                <w:webHidden/>
                <w:sz w:val="18"/>
                <w:szCs w:val="18"/>
              </w:rPr>
              <w:t>5</w:t>
            </w:r>
          </w:ins>
          <w:del w:id="141" w:author="LIU, SHUNAN" w:date="2018-12-02T21:05:00Z">
            <w:r w:rsidR="00AF5E36" w:rsidDel="00860AE0">
              <w:rPr>
                <w:rFonts w:asciiTheme="majorHAnsi" w:hAnsiTheme="majorHAnsi"/>
                <w:noProof/>
                <w:webHidden/>
                <w:sz w:val="18"/>
                <w:szCs w:val="18"/>
              </w:rPr>
              <w:delText>4</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1"/>
            <w:rPr>
              <w:rFonts w:asciiTheme="majorHAnsi" w:hAnsiTheme="majorHAnsi" w:cstheme="minorBidi"/>
              <w:b w:val="0"/>
              <w:sz w:val="18"/>
              <w:szCs w:val="18"/>
              <w:lang w:eastAsia="zh-CN"/>
            </w:rPr>
          </w:pPr>
          <w:r>
            <w:fldChar w:fldCharType="begin"/>
          </w:r>
          <w:r>
            <w:instrText xml:space="preserve"> HYPERLINK \l "_Toc499913525" </w:instrText>
          </w:r>
          <w:r>
            <w:fldChar w:fldCharType="separate"/>
          </w:r>
          <w:r w:rsidR="0084561E" w:rsidRPr="00E8441B">
            <w:rPr>
              <w:rStyle w:val="Hyperlink"/>
              <w:rFonts w:asciiTheme="majorHAnsi" w:hAnsiTheme="majorHAnsi"/>
              <w:sz w:val="18"/>
              <w:szCs w:val="18"/>
            </w:rPr>
            <w:t>II. Stress Scenarios</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_Toc499913525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42" w:author="LIU, SHUNAN" w:date="2018-12-02T21:06:00Z">
            <w:r w:rsidR="00860AE0">
              <w:rPr>
                <w:rFonts w:asciiTheme="majorHAnsi" w:hAnsiTheme="majorHAnsi"/>
                <w:webHidden/>
                <w:sz w:val="18"/>
                <w:szCs w:val="18"/>
              </w:rPr>
              <w:t>7</w:t>
            </w:r>
          </w:ins>
          <w:del w:id="143" w:author="LIU, SHUNAN" w:date="2018-12-02T21:05:00Z">
            <w:r w:rsidR="00AF5E36" w:rsidDel="00860AE0">
              <w:rPr>
                <w:rFonts w:asciiTheme="majorHAnsi" w:hAnsiTheme="majorHAnsi"/>
                <w:webHidden/>
                <w:sz w:val="18"/>
                <w:szCs w:val="18"/>
              </w:rPr>
              <w:delText>5</w:delText>
            </w:r>
          </w:del>
          <w:r w:rsidR="0084561E" w:rsidRPr="00E8441B">
            <w:rPr>
              <w:rFonts w:asciiTheme="majorHAnsi" w:hAnsiTheme="majorHAnsi"/>
              <w:webHidden/>
              <w:sz w:val="18"/>
              <w:szCs w:val="18"/>
            </w:rPr>
            <w:fldChar w:fldCharType="end"/>
          </w:r>
          <w:r>
            <w:rPr>
              <w:rFonts w:asciiTheme="majorHAnsi" w:hAnsiTheme="majorHAnsi"/>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"_Toc499913526" </w:instrText>
          </w:r>
          <w:r>
            <w:fldChar w:fldCharType="separate"/>
          </w:r>
          <w:r w:rsidR="0084561E" w:rsidRPr="00E8441B">
            <w:rPr>
              <w:rStyle w:val="Hyperlink"/>
              <w:rFonts w:asciiTheme="majorHAnsi" w:hAnsiTheme="majorHAnsi"/>
              <w:noProof/>
              <w:sz w:val="18"/>
              <w:szCs w:val="18"/>
            </w:rPr>
            <w:t>II.A. Idiosyncratic Stress Testing Scenario Description</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_Toc499913526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44" w:author="LIU, SHUNAN" w:date="2018-12-02T21:06:00Z">
            <w:r w:rsidR="00860AE0">
              <w:rPr>
                <w:rFonts w:asciiTheme="majorHAnsi" w:hAnsiTheme="majorHAnsi"/>
                <w:noProof/>
                <w:webHidden/>
                <w:sz w:val="18"/>
                <w:szCs w:val="18"/>
              </w:rPr>
              <w:t>7</w:t>
            </w:r>
          </w:ins>
          <w:del w:id="145" w:author="LIU, SHUNAN" w:date="2018-12-02T21:05:00Z">
            <w:r w:rsidR="00AF5E36" w:rsidDel="00860AE0">
              <w:rPr>
                <w:rFonts w:asciiTheme="majorHAnsi" w:hAnsiTheme="majorHAnsi"/>
                <w:noProof/>
                <w:webHidden/>
                <w:sz w:val="18"/>
                <w:szCs w:val="18"/>
              </w:rPr>
              <w:delText>6</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"_Toc499913527" </w:instrText>
          </w:r>
          <w:r>
            <w:fldChar w:fldCharType="separate"/>
          </w:r>
          <w:r w:rsidR="0084561E" w:rsidRPr="00E8441B">
            <w:rPr>
              <w:rStyle w:val="Hyperlink"/>
              <w:rFonts w:asciiTheme="majorHAnsi" w:hAnsiTheme="majorHAnsi"/>
              <w:noProof/>
              <w:sz w:val="18"/>
              <w:szCs w:val="18"/>
            </w:rPr>
            <w:t>II.B. Systemic Stress Testing Scenario Description</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_Toc499913527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46" w:author="LIU, SHUNAN" w:date="2018-12-02T21:06:00Z">
            <w:r w:rsidR="00860AE0">
              <w:rPr>
                <w:rFonts w:asciiTheme="majorHAnsi" w:hAnsiTheme="majorHAnsi"/>
                <w:noProof/>
                <w:webHidden/>
                <w:sz w:val="18"/>
                <w:szCs w:val="18"/>
              </w:rPr>
              <w:t>9</w:t>
            </w:r>
          </w:ins>
          <w:del w:id="147" w:author="LIU, SHUNAN" w:date="2018-12-02T21:05:00Z">
            <w:r w:rsidR="00AF5E36" w:rsidDel="00860AE0">
              <w:rPr>
                <w:rFonts w:asciiTheme="majorHAnsi" w:hAnsiTheme="majorHAnsi"/>
                <w:noProof/>
                <w:webHidden/>
                <w:sz w:val="18"/>
                <w:szCs w:val="18"/>
              </w:rPr>
              <w:delText>7</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w:instrText>
          </w:r>
          <w:r>
            <w:instrText xml:space="preserve">K \l "_Toc499913528" </w:instrText>
          </w:r>
          <w:r>
            <w:fldChar w:fldCharType="separate"/>
          </w:r>
          <w:r w:rsidR="0084561E" w:rsidRPr="00E8441B">
            <w:rPr>
              <w:rStyle w:val="Hyperlink"/>
              <w:rFonts w:asciiTheme="majorHAnsi" w:hAnsiTheme="majorHAnsi"/>
              <w:noProof/>
              <w:sz w:val="18"/>
              <w:szCs w:val="18"/>
            </w:rPr>
            <w:t>II.C. Combined Crisis Stress Testing Scenario Description</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_Toc499913528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48" w:author="LIU, SHUNAN" w:date="2018-12-02T21:06:00Z">
            <w:r w:rsidR="00860AE0">
              <w:rPr>
                <w:rFonts w:asciiTheme="majorHAnsi" w:hAnsiTheme="majorHAnsi"/>
                <w:noProof/>
                <w:webHidden/>
                <w:sz w:val="18"/>
                <w:szCs w:val="18"/>
              </w:rPr>
              <w:t>10</w:t>
            </w:r>
          </w:ins>
          <w:del w:id="149" w:author="LIU, SHUNAN" w:date="2018-12-02T21:05:00Z">
            <w:r w:rsidR="00AF5E36" w:rsidDel="00860AE0">
              <w:rPr>
                <w:rFonts w:asciiTheme="majorHAnsi" w:hAnsiTheme="majorHAnsi"/>
                <w:noProof/>
                <w:webHidden/>
                <w:sz w:val="18"/>
                <w:szCs w:val="18"/>
              </w:rPr>
              <w:delText>8</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1"/>
            <w:rPr>
              <w:rFonts w:asciiTheme="majorHAnsi" w:hAnsiTheme="majorHAnsi" w:cstheme="minorBidi"/>
              <w:b w:val="0"/>
              <w:sz w:val="18"/>
              <w:szCs w:val="18"/>
              <w:lang w:eastAsia="zh-CN"/>
            </w:rPr>
          </w:pPr>
          <w:r>
            <w:fldChar w:fldCharType="begin"/>
          </w:r>
          <w:r>
            <w:instrText xml:space="preserve"> HYPERLINK \l "_Toc499913529" </w:instrText>
          </w:r>
          <w:r>
            <w:fldChar w:fldCharType="separate"/>
          </w:r>
          <w:r w:rsidR="0084561E" w:rsidRPr="00E8441B">
            <w:rPr>
              <w:rStyle w:val="Hyperlink"/>
              <w:rFonts w:asciiTheme="majorHAnsi" w:hAnsiTheme="majorHAnsi"/>
              <w:sz w:val="18"/>
              <w:szCs w:val="18"/>
            </w:rPr>
            <w:t>III. Stress Assumptions</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_Toc499913529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50" w:author="LIU, SHUNAN" w:date="2018-12-02T21:06:00Z">
            <w:r w:rsidR="00860AE0">
              <w:rPr>
                <w:rFonts w:asciiTheme="majorHAnsi" w:hAnsiTheme="majorHAnsi"/>
                <w:webHidden/>
                <w:sz w:val="18"/>
                <w:szCs w:val="18"/>
              </w:rPr>
              <w:t>11</w:t>
            </w:r>
          </w:ins>
          <w:del w:id="151" w:author="LIU, SHUNAN" w:date="2018-12-02T21:05:00Z">
            <w:r w:rsidR="00AF5E36" w:rsidDel="00860AE0">
              <w:rPr>
                <w:rFonts w:asciiTheme="majorHAnsi" w:hAnsiTheme="majorHAnsi"/>
                <w:webHidden/>
                <w:sz w:val="18"/>
                <w:szCs w:val="18"/>
              </w:rPr>
              <w:delText>9</w:delText>
            </w:r>
          </w:del>
          <w:r w:rsidR="0084561E" w:rsidRPr="00E8441B">
            <w:rPr>
              <w:rFonts w:asciiTheme="majorHAnsi" w:hAnsiTheme="majorHAnsi"/>
              <w:webHidden/>
              <w:sz w:val="18"/>
              <w:szCs w:val="18"/>
            </w:rPr>
            <w:fldChar w:fldCharType="end"/>
          </w:r>
          <w:r>
            <w:rPr>
              <w:rFonts w:asciiTheme="majorHAnsi" w:hAnsiTheme="majorHAnsi"/>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"_Toc499913530" </w:instrText>
          </w:r>
          <w:r>
            <w:fldChar w:fldCharType="separate"/>
          </w:r>
          <w:r w:rsidR="0084561E" w:rsidRPr="00E8441B">
            <w:rPr>
              <w:rStyle w:val="Hyperlink"/>
              <w:rFonts w:asciiTheme="majorHAnsi" w:hAnsiTheme="majorHAnsi"/>
              <w:noProof/>
              <w:sz w:val="18"/>
              <w:szCs w:val="18"/>
            </w:rPr>
            <w:t>III.A. Assets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_Toc499913530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52" w:author="LIU, SHUNAN" w:date="2018-12-02T21:06:00Z">
            <w:r w:rsidR="00860AE0">
              <w:rPr>
                <w:rFonts w:asciiTheme="majorHAnsi" w:hAnsiTheme="majorHAnsi"/>
                <w:noProof/>
                <w:webHidden/>
                <w:sz w:val="18"/>
                <w:szCs w:val="18"/>
              </w:rPr>
              <w:t>12</w:t>
            </w:r>
          </w:ins>
          <w:del w:id="153" w:author="LIU, SHUNAN" w:date="2018-12-02T21:05:00Z">
            <w:r w:rsidR="00AF5E36" w:rsidDel="00860AE0">
              <w:rPr>
                <w:rFonts w:asciiTheme="majorHAnsi" w:hAnsiTheme="majorHAnsi"/>
                <w:noProof/>
                <w:webHidden/>
                <w:sz w:val="18"/>
                <w:szCs w:val="18"/>
              </w:rPr>
              <w:delText>10</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"_Toc499913531" </w:instrText>
          </w:r>
          <w:r>
            <w:fldChar w:fldCharType="separate"/>
          </w:r>
          <w:r w:rsidR="0084561E" w:rsidRPr="00E8441B">
            <w:rPr>
              <w:rStyle w:val="Hyperlink"/>
              <w:rFonts w:asciiTheme="majorHAnsi" w:hAnsiTheme="majorHAnsi"/>
              <w:noProof/>
              <w:sz w:val="18"/>
              <w:szCs w:val="18"/>
            </w:rPr>
            <w:t>III.B. Liabilities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_Toc499913531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54" w:author="LIU, SHUNAN" w:date="2018-12-02T21:06:00Z">
            <w:r w:rsidR="00860AE0">
              <w:rPr>
                <w:rFonts w:asciiTheme="majorHAnsi" w:hAnsiTheme="majorHAnsi"/>
                <w:noProof/>
                <w:webHidden/>
                <w:sz w:val="18"/>
                <w:szCs w:val="18"/>
              </w:rPr>
              <w:t>25</w:t>
            </w:r>
          </w:ins>
          <w:del w:id="155" w:author="LIU, SHUNAN" w:date="2018-12-02T21:05:00Z">
            <w:r w:rsidR="00AF5E36" w:rsidDel="00860AE0">
              <w:rPr>
                <w:rFonts w:asciiTheme="majorHAnsi" w:hAnsiTheme="majorHAnsi"/>
                <w:noProof/>
                <w:webHidden/>
                <w:sz w:val="18"/>
                <w:szCs w:val="18"/>
              </w:rPr>
              <w:delText>23</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w:instrText>
          </w:r>
          <w:r>
            <w:instrText xml:space="preserve">HYPERLINK \l "_Toc499913532" </w:instrText>
          </w:r>
          <w:r>
            <w:fldChar w:fldCharType="separate"/>
          </w:r>
          <w:r w:rsidR="0084561E" w:rsidRPr="00E8441B">
            <w:rPr>
              <w:rStyle w:val="Hyperlink"/>
              <w:rFonts w:asciiTheme="majorHAnsi" w:hAnsiTheme="majorHAnsi"/>
              <w:noProof/>
              <w:sz w:val="18"/>
              <w:szCs w:val="18"/>
            </w:rPr>
            <w:t>III.C. Off-Balance Sheet Items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_Toc499913532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56" w:author="LIU, SHUNAN" w:date="2018-12-02T21:06:00Z">
            <w:r w:rsidR="00860AE0">
              <w:rPr>
                <w:rFonts w:asciiTheme="majorHAnsi" w:hAnsiTheme="majorHAnsi"/>
                <w:noProof/>
                <w:webHidden/>
                <w:sz w:val="18"/>
                <w:szCs w:val="18"/>
              </w:rPr>
              <w:t>45</w:t>
            </w:r>
          </w:ins>
          <w:del w:id="157" w:author="LIU, SHUNAN" w:date="2018-12-02T21:05:00Z">
            <w:r w:rsidR="00AF5E36" w:rsidDel="00860AE0">
              <w:rPr>
                <w:rFonts w:asciiTheme="majorHAnsi" w:hAnsiTheme="majorHAnsi"/>
                <w:noProof/>
                <w:webHidden/>
                <w:sz w:val="18"/>
                <w:szCs w:val="18"/>
              </w:rPr>
              <w:delText>43</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"_Toc499913533" </w:instrText>
          </w:r>
          <w:r>
            <w:fldChar w:fldCharType="separate"/>
          </w:r>
          <w:r w:rsidR="0084561E" w:rsidRPr="00E8441B">
            <w:rPr>
              <w:rStyle w:val="Hyperlink"/>
              <w:rFonts w:asciiTheme="majorHAnsi" w:hAnsiTheme="majorHAnsi"/>
              <w:noProof/>
              <w:sz w:val="18"/>
              <w:szCs w:val="18"/>
            </w:rPr>
            <w:t>III.D. Countermeasures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_Toc499913533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58" w:author="LIU, SHUNAN" w:date="2018-12-02T21:06:00Z">
            <w:r w:rsidR="00860AE0">
              <w:rPr>
                <w:rFonts w:asciiTheme="majorHAnsi" w:hAnsiTheme="majorHAnsi"/>
                <w:noProof/>
                <w:webHidden/>
                <w:sz w:val="18"/>
                <w:szCs w:val="18"/>
              </w:rPr>
              <w:t>50</w:t>
            </w:r>
          </w:ins>
          <w:del w:id="159" w:author="LIU, SHUNAN" w:date="2018-12-02T21:05:00Z">
            <w:r w:rsidR="00AF5E36" w:rsidDel="00860AE0">
              <w:rPr>
                <w:rFonts w:asciiTheme="majorHAnsi" w:hAnsiTheme="majorHAnsi"/>
                <w:noProof/>
                <w:webHidden/>
                <w:sz w:val="18"/>
                <w:szCs w:val="18"/>
              </w:rPr>
              <w:delText>48</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"_Toc499913534" </w:instrText>
          </w:r>
          <w:r>
            <w:fldChar w:fldCharType="separate"/>
          </w:r>
          <w:r w:rsidR="0084561E" w:rsidRPr="00E8441B">
            <w:rPr>
              <w:rStyle w:val="Hyperlink"/>
              <w:rFonts w:asciiTheme="majorHAnsi" w:hAnsiTheme="majorHAnsi"/>
              <w:noProof/>
              <w:sz w:val="18"/>
              <w:szCs w:val="18"/>
            </w:rPr>
            <w:t>III.E. Other U.S. Entities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_Toc499913534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60" w:author="LIU, SHUNAN" w:date="2018-12-02T21:06:00Z">
            <w:r w:rsidR="00860AE0">
              <w:rPr>
                <w:rFonts w:asciiTheme="majorHAnsi" w:hAnsiTheme="majorHAnsi"/>
                <w:noProof/>
                <w:webHidden/>
                <w:sz w:val="18"/>
                <w:szCs w:val="18"/>
              </w:rPr>
              <w:t>53</w:t>
            </w:r>
          </w:ins>
          <w:del w:id="161" w:author="LIU, SHUNAN" w:date="2018-12-02T21:05:00Z">
            <w:r w:rsidR="00AF5E36" w:rsidDel="00860AE0">
              <w:rPr>
                <w:rFonts w:asciiTheme="majorHAnsi" w:hAnsiTheme="majorHAnsi"/>
                <w:noProof/>
                <w:webHidden/>
                <w:sz w:val="18"/>
                <w:szCs w:val="18"/>
              </w:rPr>
              <w:delText>51</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1"/>
            <w:rPr>
              <w:rFonts w:asciiTheme="majorHAnsi" w:hAnsiTheme="majorHAnsi" w:cstheme="minorBidi"/>
              <w:b w:val="0"/>
              <w:sz w:val="18"/>
              <w:szCs w:val="18"/>
              <w:lang w:eastAsia="zh-CN"/>
            </w:rPr>
          </w:pPr>
          <w:r>
            <w:fldChar w:fldCharType="begin"/>
          </w:r>
          <w:r>
            <w:instrText xml:space="preserve"> HYPERLINK \l "_Toc499913535" </w:instrText>
          </w:r>
          <w:r>
            <w:fldChar w:fldCharType="separate"/>
          </w:r>
          <w:r w:rsidR="0084561E" w:rsidRPr="00E8441B">
            <w:rPr>
              <w:rStyle w:val="Hyperlink"/>
              <w:rFonts w:asciiTheme="majorHAnsi" w:hAnsiTheme="majorHAnsi"/>
              <w:sz w:val="18"/>
              <w:szCs w:val="18"/>
            </w:rPr>
            <w:t>IV. Daily Cash Flow Allocation within 14 Days</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_Toc499913535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62" w:author="LIU, SHUNAN" w:date="2018-12-02T21:06:00Z">
            <w:r w:rsidR="00860AE0">
              <w:rPr>
                <w:rFonts w:asciiTheme="majorHAnsi" w:hAnsiTheme="majorHAnsi"/>
                <w:webHidden/>
                <w:sz w:val="18"/>
                <w:szCs w:val="18"/>
              </w:rPr>
              <w:t>60</w:t>
            </w:r>
          </w:ins>
          <w:del w:id="163" w:author="LIU, SHUNAN" w:date="2018-12-02T21:05:00Z">
            <w:r w:rsidR="00AF5E36" w:rsidDel="00860AE0">
              <w:rPr>
                <w:rFonts w:asciiTheme="majorHAnsi" w:hAnsiTheme="majorHAnsi"/>
                <w:webHidden/>
                <w:sz w:val="18"/>
                <w:szCs w:val="18"/>
              </w:rPr>
              <w:delText>57</w:delText>
            </w:r>
          </w:del>
          <w:r w:rsidR="0084561E" w:rsidRPr="00E8441B">
            <w:rPr>
              <w:rFonts w:asciiTheme="majorHAnsi" w:hAnsiTheme="majorHAnsi"/>
              <w:webHidden/>
              <w:sz w:val="18"/>
              <w:szCs w:val="18"/>
            </w:rPr>
            <w:fldChar w:fldCharType="end"/>
          </w:r>
          <w:r>
            <w:rPr>
              <w:rFonts w:asciiTheme="majorHAnsi" w:hAnsiTheme="majorHAnsi"/>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"_Toc499913536" </w:instrText>
          </w:r>
          <w:r>
            <w:fldChar w:fldCharType="separate"/>
          </w:r>
          <w:r w:rsidR="0084561E" w:rsidRPr="00E8441B">
            <w:rPr>
              <w:rStyle w:val="Hyperlink"/>
              <w:rFonts w:asciiTheme="majorHAnsi" w:hAnsiTheme="majorHAnsi"/>
              <w:noProof/>
              <w:sz w:val="18"/>
              <w:szCs w:val="18"/>
            </w:rPr>
            <w:t>IV.A. Background</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_Toc499913536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64" w:author="LIU, SHUNAN" w:date="2018-12-02T21:06:00Z">
            <w:r w:rsidR="00860AE0">
              <w:rPr>
                <w:rFonts w:asciiTheme="majorHAnsi" w:hAnsiTheme="majorHAnsi"/>
                <w:noProof/>
                <w:webHidden/>
                <w:sz w:val="18"/>
                <w:szCs w:val="18"/>
              </w:rPr>
              <w:t>60</w:t>
            </w:r>
          </w:ins>
          <w:del w:id="165" w:author="LIU, SHUNAN" w:date="2018-12-02T21:05:00Z">
            <w:r w:rsidR="00AF5E36" w:rsidDel="00860AE0">
              <w:rPr>
                <w:rFonts w:asciiTheme="majorHAnsi" w:hAnsiTheme="majorHAnsi"/>
                <w:noProof/>
                <w:webHidden/>
                <w:sz w:val="18"/>
                <w:szCs w:val="18"/>
              </w:rPr>
              <w:delText>57</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"_Toc499913537" </w:instrText>
          </w:r>
          <w:r>
            <w:fldChar w:fldCharType="separate"/>
          </w:r>
          <w:r w:rsidR="0084561E" w:rsidRPr="00E8441B">
            <w:rPr>
              <w:rStyle w:val="Hyperlink"/>
              <w:rFonts w:asciiTheme="majorHAnsi" w:hAnsiTheme="majorHAnsi"/>
              <w:noProof/>
              <w:sz w:val="18"/>
              <w:szCs w:val="18"/>
            </w:rPr>
            <w:t>IV.B. Cash Flow Design</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_Toc499913537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66" w:author="LIU, SHUNAN" w:date="2018-12-02T21:06:00Z">
            <w:r w:rsidR="00860AE0">
              <w:rPr>
                <w:rFonts w:asciiTheme="majorHAnsi" w:hAnsiTheme="majorHAnsi"/>
                <w:noProof/>
                <w:webHidden/>
                <w:sz w:val="18"/>
                <w:szCs w:val="18"/>
              </w:rPr>
              <w:t>60</w:t>
            </w:r>
          </w:ins>
          <w:del w:id="167" w:author="LIU, SHUNAN" w:date="2018-12-02T21:05:00Z">
            <w:r w:rsidR="00AF5E36" w:rsidDel="00860AE0">
              <w:rPr>
                <w:rFonts w:asciiTheme="majorHAnsi" w:hAnsiTheme="majorHAnsi"/>
                <w:noProof/>
                <w:webHidden/>
                <w:sz w:val="18"/>
                <w:szCs w:val="18"/>
              </w:rPr>
              <w:delText>57</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"_Toc499913538" </w:instrText>
          </w:r>
          <w:r>
            <w:fldChar w:fldCharType="separate"/>
          </w:r>
          <w:r w:rsidR="0084561E" w:rsidRPr="00E8441B">
            <w:rPr>
              <w:rStyle w:val="Hyperlink"/>
              <w:rFonts w:asciiTheme="majorHAnsi" w:hAnsiTheme="majorHAnsi"/>
              <w:noProof/>
              <w:sz w:val="18"/>
              <w:szCs w:val="18"/>
            </w:rPr>
            <w:t>IV.C Forecasting Process/Approach</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_Toc499913538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68" w:author="LIU, SHUNAN" w:date="2018-12-02T21:06:00Z">
            <w:r w:rsidR="00860AE0">
              <w:rPr>
                <w:rFonts w:asciiTheme="majorHAnsi" w:hAnsiTheme="majorHAnsi"/>
                <w:noProof/>
                <w:webHidden/>
                <w:sz w:val="18"/>
                <w:szCs w:val="18"/>
              </w:rPr>
              <w:t>60</w:t>
            </w:r>
          </w:ins>
          <w:del w:id="169" w:author="LIU, SHUNAN" w:date="2018-12-02T21:05:00Z">
            <w:r w:rsidR="00AF5E36" w:rsidDel="00860AE0">
              <w:rPr>
                <w:rFonts w:asciiTheme="majorHAnsi" w:hAnsiTheme="majorHAnsi"/>
                <w:noProof/>
                <w:webHidden/>
                <w:sz w:val="18"/>
                <w:szCs w:val="18"/>
              </w:rPr>
              <w:delText>58</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9F4347">
          <w:pPr>
            <w:pStyle w:val="TOC2"/>
            <w:rPr>
              <w:rFonts w:asciiTheme="majorHAnsi" w:hAnsiTheme="majorHAnsi" w:cstheme="minorBidi"/>
              <w:i w:val="0"/>
              <w:noProof/>
              <w:sz w:val="18"/>
              <w:szCs w:val="18"/>
              <w:lang w:eastAsia="zh-CN"/>
            </w:rPr>
          </w:pPr>
          <w:r>
            <w:fldChar w:fldCharType="begin"/>
          </w:r>
          <w:r>
            <w:instrText xml:space="preserve"> HYPERLINK \l "_Toc499913539" </w:instrText>
          </w:r>
          <w:r>
            <w:fldChar w:fldCharType="separate"/>
          </w:r>
          <w:r w:rsidR="0084561E" w:rsidRPr="00E8441B">
            <w:rPr>
              <w:rStyle w:val="Hyperlink"/>
              <w:rFonts w:asciiTheme="majorHAnsi" w:hAnsiTheme="majorHAnsi"/>
              <w:noProof/>
              <w:sz w:val="18"/>
              <w:szCs w:val="18"/>
            </w:rPr>
            <w:t>IV.D Key Assumptions</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_Toc499913539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70" w:author="LIU, SHUNAN" w:date="2018-12-02T21:06:00Z">
            <w:r w:rsidR="00860AE0">
              <w:rPr>
                <w:rFonts w:asciiTheme="majorHAnsi" w:hAnsiTheme="majorHAnsi"/>
                <w:noProof/>
                <w:webHidden/>
                <w:sz w:val="18"/>
                <w:szCs w:val="18"/>
              </w:rPr>
              <w:t>61</w:t>
            </w:r>
          </w:ins>
          <w:ins w:id="171" w:author="FANG, XIANG" w:date="2018-08-16T09:26:00Z">
            <w:del w:id="172" w:author="LIU, SHUNAN" w:date="2018-12-02T21:05:00Z">
              <w:r w:rsidR="00AF5E36" w:rsidDel="00860AE0">
                <w:rPr>
                  <w:rFonts w:asciiTheme="majorHAnsi" w:hAnsiTheme="majorHAnsi"/>
                  <w:noProof/>
                  <w:webHidden/>
                  <w:sz w:val="18"/>
                  <w:szCs w:val="18"/>
                </w:rPr>
                <w:delText>58</w:delText>
              </w:r>
            </w:del>
          </w:ins>
          <w:del w:id="173" w:author="LIU, SHUNAN" w:date="2018-12-02T21:05:00Z">
            <w:r w:rsidR="00C8140F" w:rsidDel="00860AE0">
              <w:rPr>
                <w:rFonts w:asciiTheme="majorHAnsi" w:hAnsiTheme="majorHAnsi"/>
                <w:noProof/>
                <w:webHidden/>
                <w:sz w:val="18"/>
                <w:szCs w:val="18"/>
              </w:rPr>
              <w:delText>59</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"_Toc499913540" </w:instrText>
          </w:r>
          <w:r>
            <w:fldChar w:fldCharType="separate"/>
          </w:r>
          <w:r w:rsidR="0084561E" w:rsidRPr="00E8441B">
            <w:rPr>
              <w:rStyle w:val="Hyperlink"/>
              <w:rFonts w:asciiTheme="majorHAnsi" w:hAnsiTheme="majorHAnsi"/>
              <w:noProof/>
              <w:sz w:val="18"/>
              <w:szCs w:val="18"/>
            </w:rPr>
            <w:t>IV.E Research &amp; Study: Approach Consideration</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_Toc499913540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74" w:author="LIU, SHUNAN" w:date="2018-12-02T21:06:00Z">
            <w:r w:rsidR="00860AE0">
              <w:rPr>
                <w:rFonts w:asciiTheme="majorHAnsi" w:hAnsiTheme="majorHAnsi"/>
                <w:noProof/>
                <w:webHidden/>
                <w:sz w:val="18"/>
                <w:szCs w:val="18"/>
              </w:rPr>
              <w:t>61</w:t>
            </w:r>
          </w:ins>
          <w:del w:id="175" w:author="LIU, SHUNAN" w:date="2018-12-02T21:05:00Z">
            <w:r w:rsidR="00AF5E36" w:rsidDel="00860AE0">
              <w:rPr>
                <w:rFonts w:asciiTheme="majorHAnsi" w:hAnsiTheme="majorHAnsi"/>
                <w:noProof/>
                <w:webHidden/>
                <w:sz w:val="18"/>
                <w:szCs w:val="18"/>
              </w:rPr>
              <w:delText>59</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"_Toc499913541" </w:instrText>
          </w:r>
          <w:r>
            <w:fldChar w:fldCharType="separate"/>
          </w:r>
          <w:r w:rsidR="0084561E" w:rsidRPr="00E8441B">
            <w:rPr>
              <w:rStyle w:val="Hyperlink"/>
              <w:rFonts w:asciiTheme="majorHAnsi" w:hAnsiTheme="majorHAnsi"/>
              <w:noProof/>
              <w:sz w:val="18"/>
              <w:szCs w:val="18"/>
            </w:rPr>
            <w:t>IV.F  Rationale Behind Daily Cash-Flow Projection</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_Toc499913541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76" w:author="LIU, SHUNAN" w:date="2018-12-02T21:06:00Z">
            <w:r w:rsidR="00860AE0">
              <w:rPr>
                <w:rFonts w:asciiTheme="majorHAnsi" w:hAnsiTheme="majorHAnsi"/>
                <w:noProof/>
                <w:webHidden/>
                <w:sz w:val="18"/>
                <w:szCs w:val="18"/>
              </w:rPr>
              <w:t>64</w:t>
            </w:r>
          </w:ins>
          <w:del w:id="177" w:author="LIU, SHUNAN" w:date="2018-12-02T21:05:00Z">
            <w:r w:rsidR="00AF5E36" w:rsidDel="00860AE0">
              <w:rPr>
                <w:rFonts w:asciiTheme="majorHAnsi" w:hAnsiTheme="majorHAnsi"/>
                <w:noProof/>
                <w:webHidden/>
                <w:sz w:val="18"/>
                <w:szCs w:val="18"/>
              </w:rPr>
              <w:delText>61</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2"/>
            <w:rPr>
              <w:rFonts w:asciiTheme="majorHAnsi" w:hAnsiTheme="majorHAnsi" w:cstheme="minorBidi"/>
              <w:i w:val="0"/>
              <w:noProof/>
              <w:sz w:val="18"/>
              <w:szCs w:val="18"/>
              <w:lang w:eastAsia="zh-CN"/>
            </w:rPr>
          </w:pPr>
          <w:r>
            <w:fldChar w:fldCharType="begin"/>
          </w:r>
          <w:r>
            <w:instrText xml:space="preserve"> HYPERLINK \l "_Toc499913542" </w:instrText>
          </w:r>
          <w:r>
            <w:fldChar w:fldCharType="separate"/>
          </w:r>
          <w:r w:rsidR="0084561E" w:rsidRPr="00E8441B">
            <w:rPr>
              <w:rStyle w:val="Hyperlink"/>
              <w:rFonts w:asciiTheme="majorHAnsi" w:hAnsiTheme="majorHAnsi"/>
              <w:noProof/>
              <w:sz w:val="18"/>
              <w:szCs w:val="18"/>
            </w:rPr>
            <w:t>IV.G Historical Data Analysis and Benchmark</w:t>
          </w:r>
          <w:r w:rsidR="0084561E" w:rsidRPr="00E8441B">
            <w:rPr>
              <w:rFonts w:asciiTheme="majorHAnsi" w:hAnsiTheme="majorHAnsi"/>
              <w:noProof/>
              <w:webHidden/>
              <w:sz w:val="18"/>
              <w:szCs w:val="18"/>
            </w:rPr>
            <w:tab/>
          </w:r>
          <w:r w:rsidR="0084561E" w:rsidRPr="00E8441B">
            <w:rPr>
              <w:rFonts w:asciiTheme="majorHAnsi" w:hAnsiTheme="majorHAnsi"/>
              <w:noProof/>
              <w:webHidden/>
              <w:sz w:val="18"/>
              <w:szCs w:val="18"/>
            </w:rPr>
            <w:fldChar w:fldCharType="begin"/>
          </w:r>
          <w:r w:rsidR="0084561E" w:rsidRPr="00E8441B">
            <w:rPr>
              <w:rFonts w:asciiTheme="majorHAnsi" w:hAnsiTheme="majorHAnsi"/>
              <w:noProof/>
              <w:webHidden/>
              <w:sz w:val="18"/>
              <w:szCs w:val="18"/>
            </w:rPr>
            <w:instrText xml:space="preserve"> PAGEREF _Toc499913542 \h </w:instrText>
          </w:r>
          <w:r w:rsidR="0084561E" w:rsidRPr="00E8441B">
            <w:rPr>
              <w:rFonts w:asciiTheme="majorHAnsi" w:hAnsiTheme="majorHAnsi"/>
              <w:noProof/>
              <w:webHidden/>
              <w:sz w:val="18"/>
              <w:szCs w:val="18"/>
            </w:rPr>
          </w:r>
          <w:r w:rsidR="0084561E" w:rsidRPr="00E8441B">
            <w:rPr>
              <w:rFonts w:asciiTheme="majorHAnsi" w:hAnsiTheme="majorHAnsi"/>
              <w:noProof/>
              <w:webHidden/>
              <w:sz w:val="18"/>
              <w:szCs w:val="18"/>
            </w:rPr>
            <w:fldChar w:fldCharType="separate"/>
          </w:r>
          <w:ins w:id="178" w:author="LIU, SHUNAN" w:date="2018-12-02T21:06:00Z">
            <w:r w:rsidR="00860AE0">
              <w:rPr>
                <w:rFonts w:asciiTheme="majorHAnsi" w:hAnsiTheme="majorHAnsi"/>
                <w:noProof/>
                <w:webHidden/>
                <w:sz w:val="18"/>
                <w:szCs w:val="18"/>
              </w:rPr>
              <w:t>65</w:t>
            </w:r>
          </w:ins>
          <w:del w:id="179" w:author="LIU, SHUNAN" w:date="2018-12-02T21:05:00Z">
            <w:r w:rsidR="00AF5E36" w:rsidDel="00860AE0">
              <w:rPr>
                <w:rFonts w:asciiTheme="majorHAnsi" w:hAnsiTheme="majorHAnsi"/>
                <w:noProof/>
                <w:webHidden/>
                <w:sz w:val="18"/>
                <w:szCs w:val="18"/>
              </w:rPr>
              <w:delText>62</w:delText>
            </w:r>
          </w:del>
          <w:r w:rsidR="0084561E" w:rsidRPr="00E8441B">
            <w:rPr>
              <w:rFonts w:asciiTheme="majorHAnsi" w:hAnsiTheme="majorHAnsi"/>
              <w:noProof/>
              <w:webHidden/>
              <w:sz w:val="18"/>
              <w:szCs w:val="18"/>
            </w:rPr>
            <w:fldChar w:fldCharType="end"/>
          </w:r>
          <w:r>
            <w:rPr>
              <w:rFonts w:asciiTheme="majorHAnsi" w:hAnsiTheme="majorHAnsi"/>
              <w:noProof/>
              <w:sz w:val="18"/>
              <w:szCs w:val="18"/>
            </w:rPr>
            <w:fldChar w:fldCharType="end"/>
          </w:r>
        </w:p>
        <w:p w:rsidR="0084561E" w:rsidRPr="00E8441B" w:rsidRDefault="00FF11ED">
          <w:pPr>
            <w:pStyle w:val="TOC1"/>
            <w:rPr>
              <w:rFonts w:asciiTheme="majorHAnsi" w:hAnsiTheme="majorHAnsi" w:cstheme="minorBidi"/>
              <w:b w:val="0"/>
              <w:sz w:val="18"/>
              <w:szCs w:val="18"/>
              <w:lang w:eastAsia="zh-CN"/>
            </w:rPr>
          </w:pPr>
          <w:r>
            <w:fldChar w:fldCharType="begin"/>
          </w:r>
          <w:r>
            <w:instrText xml:space="preserve"> HYPERLINK \l "_Toc499913543" </w:instrText>
          </w:r>
          <w:r>
            <w:fldChar w:fldCharType="separate"/>
          </w:r>
          <w:r w:rsidR="0084561E" w:rsidRPr="00E8441B">
            <w:rPr>
              <w:rStyle w:val="Hyperlink"/>
              <w:rFonts w:asciiTheme="majorHAnsi" w:hAnsiTheme="majorHAnsi"/>
              <w:sz w:val="18"/>
              <w:szCs w:val="18"/>
            </w:rPr>
            <w:t>VI. Future Enhancements</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_Toc499913543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80" w:author="LIU, SHUNAN" w:date="2018-12-02T21:06:00Z">
            <w:r w:rsidR="00860AE0">
              <w:rPr>
                <w:rFonts w:asciiTheme="majorHAnsi" w:hAnsiTheme="majorHAnsi"/>
                <w:webHidden/>
                <w:sz w:val="18"/>
                <w:szCs w:val="18"/>
              </w:rPr>
              <w:t>69</w:t>
            </w:r>
          </w:ins>
          <w:del w:id="181" w:author="LIU, SHUNAN" w:date="2018-12-02T21:05:00Z">
            <w:r w:rsidR="00AF5E36" w:rsidDel="00860AE0">
              <w:rPr>
                <w:rFonts w:asciiTheme="majorHAnsi" w:hAnsiTheme="majorHAnsi"/>
                <w:webHidden/>
                <w:sz w:val="18"/>
                <w:szCs w:val="18"/>
              </w:rPr>
              <w:delText>66</w:delText>
            </w:r>
          </w:del>
          <w:r w:rsidR="0084561E" w:rsidRPr="00E8441B">
            <w:rPr>
              <w:rFonts w:asciiTheme="majorHAnsi" w:hAnsiTheme="majorHAnsi"/>
              <w:webHidden/>
              <w:sz w:val="18"/>
              <w:szCs w:val="18"/>
            </w:rPr>
            <w:fldChar w:fldCharType="end"/>
          </w:r>
          <w:r>
            <w:rPr>
              <w:rFonts w:asciiTheme="majorHAnsi" w:hAnsiTheme="majorHAnsi"/>
              <w:sz w:val="18"/>
              <w:szCs w:val="18"/>
            </w:rPr>
            <w:fldChar w:fldCharType="end"/>
          </w:r>
        </w:p>
        <w:p w:rsidR="0084561E" w:rsidRPr="00E8441B" w:rsidRDefault="00FF11ED">
          <w:pPr>
            <w:pStyle w:val="TOC1"/>
            <w:rPr>
              <w:rFonts w:asciiTheme="majorHAnsi" w:hAnsiTheme="majorHAnsi" w:cstheme="minorBidi"/>
              <w:b w:val="0"/>
              <w:sz w:val="18"/>
              <w:szCs w:val="18"/>
              <w:lang w:eastAsia="zh-CN"/>
            </w:rPr>
          </w:pPr>
          <w:r>
            <w:fldChar w:fldCharType="begin"/>
          </w:r>
          <w:r>
            <w:instrText xml:space="preserve"> HYPERLINK \l "_Toc499913544" </w:instrText>
          </w:r>
          <w:r>
            <w:fldChar w:fldCharType="separate"/>
          </w:r>
          <w:r w:rsidR="0084561E" w:rsidRPr="00E8441B">
            <w:rPr>
              <w:rStyle w:val="Hyperlink"/>
              <w:rFonts w:asciiTheme="majorHAnsi" w:hAnsiTheme="majorHAnsi"/>
              <w:sz w:val="18"/>
              <w:szCs w:val="18"/>
            </w:rPr>
            <w:t>VII. Glossary</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_Toc499913544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82" w:author="LIU, SHUNAN" w:date="2018-12-02T21:06:00Z">
            <w:r w:rsidR="00860AE0">
              <w:rPr>
                <w:rFonts w:asciiTheme="majorHAnsi" w:hAnsiTheme="majorHAnsi"/>
                <w:webHidden/>
                <w:sz w:val="18"/>
                <w:szCs w:val="18"/>
              </w:rPr>
              <w:t>70</w:t>
            </w:r>
          </w:ins>
          <w:del w:id="183" w:author="LIU, SHUNAN" w:date="2018-12-02T21:05:00Z">
            <w:r w:rsidR="00AF5E36" w:rsidDel="00860AE0">
              <w:rPr>
                <w:rFonts w:asciiTheme="majorHAnsi" w:hAnsiTheme="majorHAnsi"/>
                <w:webHidden/>
                <w:sz w:val="18"/>
                <w:szCs w:val="18"/>
              </w:rPr>
              <w:delText>67</w:delText>
            </w:r>
          </w:del>
          <w:r w:rsidR="0084561E" w:rsidRPr="00E8441B">
            <w:rPr>
              <w:rFonts w:asciiTheme="majorHAnsi" w:hAnsiTheme="majorHAnsi"/>
              <w:webHidden/>
              <w:sz w:val="18"/>
              <w:szCs w:val="18"/>
            </w:rPr>
            <w:fldChar w:fldCharType="end"/>
          </w:r>
          <w:r>
            <w:rPr>
              <w:rFonts w:asciiTheme="majorHAnsi" w:hAnsiTheme="majorHAnsi"/>
              <w:sz w:val="18"/>
              <w:szCs w:val="18"/>
            </w:rPr>
            <w:fldChar w:fldCharType="end"/>
          </w:r>
        </w:p>
        <w:p w:rsidR="0084561E" w:rsidRPr="00E8441B" w:rsidRDefault="00FF11ED">
          <w:pPr>
            <w:pStyle w:val="TOC1"/>
            <w:rPr>
              <w:rFonts w:asciiTheme="majorHAnsi" w:hAnsiTheme="majorHAnsi" w:cstheme="minorBidi"/>
              <w:b w:val="0"/>
              <w:sz w:val="18"/>
              <w:szCs w:val="18"/>
              <w:lang w:eastAsia="zh-CN"/>
            </w:rPr>
          </w:pPr>
          <w:r>
            <w:fldChar w:fldCharType="begin"/>
          </w:r>
          <w:r>
            <w:instrText xml:space="preserve"> HYPERLINK \l "_Toc499913545" </w:instrText>
          </w:r>
          <w:r>
            <w:fldChar w:fldCharType="separate"/>
          </w:r>
          <w:r w:rsidR="0084561E" w:rsidRPr="00E8441B">
            <w:rPr>
              <w:rStyle w:val="Hyperlink"/>
              <w:rFonts w:asciiTheme="majorHAnsi" w:hAnsiTheme="majorHAnsi"/>
              <w:sz w:val="18"/>
              <w:szCs w:val="18"/>
            </w:rPr>
            <w:t>VIII. Appendices</w:t>
          </w:r>
          <w:r w:rsidR="0084561E" w:rsidRPr="00E8441B">
            <w:rPr>
              <w:rFonts w:asciiTheme="majorHAnsi" w:hAnsiTheme="majorHAnsi"/>
              <w:webHidden/>
              <w:sz w:val="18"/>
              <w:szCs w:val="18"/>
            </w:rPr>
            <w:tab/>
          </w:r>
          <w:r w:rsidR="0084561E" w:rsidRPr="00E8441B">
            <w:rPr>
              <w:rFonts w:asciiTheme="majorHAnsi" w:hAnsiTheme="majorHAnsi"/>
              <w:webHidden/>
              <w:sz w:val="18"/>
              <w:szCs w:val="18"/>
            </w:rPr>
            <w:fldChar w:fldCharType="begin"/>
          </w:r>
          <w:r w:rsidR="0084561E" w:rsidRPr="00E8441B">
            <w:rPr>
              <w:rFonts w:asciiTheme="majorHAnsi" w:hAnsiTheme="majorHAnsi"/>
              <w:webHidden/>
              <w:sz w:val="18"/>
              <w:szCs w:val="18"/>
            </w:rPr>
            <w:instrText xml:space="preserve"> PAGEREF _Toc499913545 \h </w:instrText>
          </w:r>
          <w:r w:rsidR="0084561E" w:rsidRPr="00E8441B">
            <w:rPr>
              <w:rFonts w:asciiTheme="majorHAnsi" w:hAnsiTheme="majorHAnsi"/>
              <w:webHidden/>
              <w:sz w:val="18"/>
              <w:szCs w:val="18"/>
            </w:rPr>
          </w:r>
          <w:r w:rsidR="0084561E" w:rsidRPr="00E8441B">
            <w:rPr>
              <w:rFonts w:asciiTheme="majorHAnsi" w:hAnsiTheme="majorHAnsi"/>
              <w:webHidden/>
              <w:sz w:val="18"/>
              <w:szCs w:val="18"/>
            </w:rPr>
            <w:fldChar w:fldCharType="separate"/>
          </w:r>
          <w:ins w:id="184" w:author="LIU, SHUNAN" w:date="2018-12-02T21:06:00Z">
            <w:r w:rsidR="00860AE0">
              <w:rPr>
                <w:rFonts w:asciiTheme="majorHAnsi" w:hAnsiTheme="majorHAnsi"/>
                <w:webHidden/>
                <w:sz w:val="18"/>
                <w:szCs w:val="18"/>
              </w:rPr>
              <w:t>70</w:t>
            </w:r>
          </w:ins>
          <w:del w:id="185" w:author="LIU, SHUNAN" w:date="2018-12-02T21:05:00Z">
            <w:r w:rsidR="00AF5E36" w:rsidDel="00860AE0">
              <w:rPr>
                <w:rFonts w:asciiTheme="majorHAnsi" w:hAnsiTheme="majorHAnsi"/>
                <w:webHidden/>
                <w:sz w:val="18"/>
                <w:szCs w:val="18"/>
              </w:rPr>
              <w:delText>67</w:delText>
            </w:r>
          </w:del>
          <w:r w:rsidR="0084561E" w:rsidRPr="00E8441B">
            <w:rPr>
              <w:rFonts w:asciiTheme="majorHAnsi" w:hAnsiTheme="majorHAnsi"/>
              <w:webHidden/>
              <w:sz w:val="18"/>
              <w:szCs w:val="18"/>
            </w:rPr>
            <w:fldChar w:fldCharType="end"/>
          </w:r>
          <w:r>
            <w:rPr>
              <w:rFonts w:asciiTheme="majorHAnsi" w:hAnsiTheme="majorHAnsi"/>
              <w:sz w:val="18"/>
              <w:szCs w:val="18"/>
            </w:rPr>
            <w:fldChar w:fldCharType="end"/>
          </w:r>
        </w:p>
        <w:p w:rsidR="00DD4FE5" w:rsidRPr="00F274CB" w:rsidRDefault="00F85E33" w:rsidP="00F97642">
          <w:pPr>
            <w:rPr>
              <w:rFonts w:asciiTheme="majorHAnsi" w:hAnsiTheme="majorHAnsi"/>
              <w:lang w:eastAsia="en-US"/>
            </w:rPr>
          </w:pPr>
          <w:r w:rsidRPr="00E8441B">
            <w:rPr>
              <w:rFonts w:asciiTheme="majorHAnsi" w:hAnsiTheme="majorHAnsi"/>
              <w:b/>
              <w:bCs/>
              <w:noProof/>
              <w:sz w:val="18"/>
              <w:szCs w:val="18"/>
            </w:rPr>
            <w:lastRenderedPageBreak/>
            <w:fldChar w:fldCharType="end"/>
          </w:r>
        </w:p>
      </w:sdtContent>
    </w:sdt>
    <w:p w:rsidR="00766C6C" w:rsidRDefault="00766C6C" w:rsidP="00FD48AA">
      <w:pPr>
        <w:pStyle w:val="Style1"/>
      </w:pPr>
      <w:bookmarkStart w:id="186" w:name="_Toc499913522"/>
      <w:r w:rsidRPr="00F274CB">
        <w:t>I. Overview</w:t>
      </w:r>
      <w:bookmarkEnd w:id="186"/>
    </w:p>
    <w:p w:rsidR="004059E2" w:rsidRPr="00F274CB" w:rsidRDefault="004059E2" w:rsidP="00E8441B">
      <w:pPr>
        <w:pStyle w:val="Heading2"/>
        <w:spacing w:after="40"/>
      </w:pPr>
      <w:bookmarkStart w:id="187" w:name="_Toc499913523"/>
      <w:r>
        <w:t xml:space="preserve">I.A. </w:t>
      </w:r>
      <w:r w:rsidR="003D7E87">
        <w:t>Summary</w:t>
      </w:r>
      <w:bookmarkEnd w:id="187"/>
    </w:p>
    <w:p w:rsidR="00766C6C" w:rsidRPr="00F274CB" w:rsidRDefault="00766C6C"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This document serve</w:t>
      </w:r>
      <w:r w:rsidR="00AF10B0">
        <w:rPr>
          <w:rFonts w:asciiTheme="majorHAnsi" w:eastAsia="Calibri" w:hAnsiTheme="majorHAnsi" w:cs="Times New Roman"/>
          <w:lang w:eastAsia="en-US"/>
        </w:rPr>
        <w:t>s</w:t>
      </w:r>
      <w:r w:rsidRPr="00F274CB">
        <w:rPr>
          <w:rFonts w:asciiTheme="majorHAnsi" w:eastAsia="Calibri" w:hAnsiTheme="majorHAnsi" w:cs="Times New Roman"/>
          <w:lang w:eastAsia="en-US"/>
        </w:rPr>
        <w:t xml:space="preserve"> as a point of reference for Bank of China</w:t>
      </w:r>
      <w:r w:rsidR="00AF10B0">
        <w:rPr>
          <w:rFonts w:asciiTheme="majorHAnsi" w:eastAsia="Calibri" w:hAnsiTheme="majorHAnsi" w:cs="Times New Roman"/>
          <w:lang w:eastAsia="en-US"/>
        </w:rPr>
        <w:t xml:space="preserve"> (“BOC”)</w:t>
      </w:r>
      <w:r w:rsidRPr="00F274CB">
        <w:rPr>
          <w:rFonts w:asciiTheme="majorHAnsi" w:eastAsia="Calibri" w:hAnsiTheme="majorHAnsi" w:cs="Times New Roman"/>
          <w:lang w:eastAsia="en-US"/>
        </w:rPr>
        <w:t xml:space="preserve"> to estimate the impact of </w:t>
      </w:r>
      <w:r w:rsidRPr="001A1874">
        <w:rPr>
          <w:rFonts w:asciiTheme="majorHAnsi" w:eastAsia="Calibri" w:hAnsiTheme="majorHAnsi" w:cs="Times New Roman"/>
          <w:noProof/>
          <w:lang w:eastAsia="en-US"/>
        </w:rPr>
        <w:t>stress</w:t>
      </w:r>
      <w:r w:rsidRPr="00F274CB">
        <w:rPr>
          <w:rFonts w:asciiTheme="majorHAnsi" w:eastAsia="Calibri" w:hAnsiTheme="majorHAnsi" w:cs="Times New Roman"/>
          <w:lang w:eastAsia="en-US"/>
        </w:rPr>
        <w:t xml:space="preserve"> events on </w:t>
      </w:r>
      <w:r w:rsidR="00B41907" w:rsidRPr="00F274CB">
        <w:rPr>
          <w:rFonts w:asciiTheme="majorHAnsi" w:eastAsia="Calibri" w:hAnsiTheme="majorHAnsi" w:cs="Times New Roman"/>
          <w:lang w:eastAsia="en-US"/>
        </w:rPr>
        <w:t xml:space="preserve">the </w:t>
      </w:r>
      <w:r w:rsidRPr="00F274CB">
        <w:rPr>
          <w:rFonts w:asciiTheme="majorHAnsi" w:eastAsia="Calibri" w:hAnsiTheme="majorHAnsi" w:cs="Times New Roman"/>
          <w:lang w:eastAsia="en-US"/>
        </w:rPr>
        <w:t>liquidity position</w:t>
      </w:r>
      <w:r w:rsidR="00B41907" w:rsidRPr="00F274CB">
        <w:rPr>
          <w:rFonts w:asciiTheme="majorHAnsi" w:eastAsia="Calibri" w:hAnsiTheme="majorHAnsi" w:cs="Times New Roman"/>
          <w:lang w:eastAsia="en-US"/>
        </w:rPr>
        <w:t xml:space="preserve"> of </w:t>
      </w:r>
      <w:r w:rsidR="00AF10B0">
        <w:rPr>
          <w:rFonts w:asciiTheme="majorHAnsi" w:eastAsia="Calibri" w:hAnsiTheme="majorHAnsi" w:cs="Times New Roman"/>
          <w:lang w:eastAsia="en-US"/>
        </w:rPr>
        <w:t xml:space="preserve">BOC </w:t>
      </w:r>
      <w:r w:rsidR="00D91FF6">
        <w:rPr>
          <w:rFonts w:asciiTheme="majorHAnsi" w:eastAsia="Calibri" w:hAnsiTheme="majorHAnsi" w:cs="Times New Roman"/>
          <w:lang w:eastAsia="en-US"/>
        </w:rPr>
        <w:t xml:space="preserve">U.S. </w:t>
      </w:r>
      <w:r w:rsidR="00F52108" w:rsidRPr="008E3B3F">
        <w:rPr>
          <w:rFonts w:asciiTheme="majorHAnsi" w:eastAsia="Calibri" w:hAnsiTheme="majorHAnsi" w:cs="Times New Roman"/>
          <w:noProof/>
          <w:lang w:eastAsia="en-US"/>
        </w:rPr>
        <w:t>B</w:t>
      </w:r>
      <w:r w:rsidR="005173D8">
        <w:rPr>
          <w:rFonts w:asciiTheme="majorHAnsi" w:eastAsia="Calibri" w:hAnsiTheme="majorHAnsi" w:cs="Times New Roman"/>
          <w:lang w:eastAsia="en-US"/>
        </w:rPr>
        <w:t xml:space="preserve">ranches </w:t>
      </w:r>
      <w:r w:rsidR="00AF10B0">
        <w:rPr>
          <w:rFonts w:asciiTheme="majorHAnsi" w:eastAsia="Calibri" w:hAnsiTheme="majorHAnsi" w:cs="Times New Roman"/>
          <w:lang w:eastAsia="en-US"/>
        </w:rPr>
        <w:t xml:space="preserve">and </w:t>
      </w:r>
      <w:r w:rsidR="00B41907" w:rsidRPr="00F274CB">
        <w:rPr>
          <w:rFonts w:asciiTheme="majorHAnsi" w:eastAsia="Calibri" w:hAnsiTheme="majorHAnsi" w:cs="Times New Roman"/>
          <w:lang w:eastAsia="en-US"/>
        </w:rPr>
        <w:t xml:space="preserve">combined U.S. operations </w:t>
      </w:r>
      <w:r w:rsidR="00AF10B0">
        <w:rPr>
          <w:rFonts w:asciiTheme="majorHAnsi" w:eastAsia="Calibri" w:hAnsiTheme="majorHAnsi" w:cs="Times New Roman"/>
          <w:lang w:eastAsia="en-US"/>
        </w:rPr>
        <w:t>(“BOC CUSO”)</w:t>
      </w:r>
      <w:r w:rsidRPr="00F274CB">
        <w:rPr>
          <w:rFonts w:asciiTheme="majorHAnsi" w:eastAsia="Calibri" w:hAnsiTheme="majorHAnsi" w:cs="Times New Roman"/>
          <w:lang w:eastAsia="en-US"/>
        </w:rPr>
        <w:t xml:space="preserve">. </w:t>
      </w:r>
      <w:r w:rsidR="00750A74" w:rsidRPr="00F274CB">
        <w:rPr>
          <w:rFonts w:asciiTheme="majorHAnsi" w:eastAsia="Calibri" w:hAnsiTheme="majorHAnsi" w:cs="Times New Roman"/>
          <w:lang w:eastAsia="en-US"/>
        </w:rPr>
        <w:t>Specifically, t</w:t>
      </w:r>
      <w:r w:rsidRPr="00F274CB">
        <w:rPr>
          <w:rFonts w:asciiTheme="majorHAnsi" w:eastAsia="Calibri" w:hAnsiTheme="majorHAnsi" w:cs="Times New Roman"/>
          <w:lang w:eastAsia="en-US"/>
        </w:rPr>
        <w:t xml:space="preserve">his document </w:t>
      </w:r>
      <w:r w:rsidR="00750A74" w:rsidRPr="00F274CB">
        <w:rPr>
          <w:rFonts w:asciiTheme="majorHAnsi" w:eastAsia="Calibri" w:hAnsiTheme="majorHAnsi" w:cs="Times New Roman"/>
          <w:lang w:eastAsia="en-US"/>
        </w:rPr>
        <w:t>describes</w:t>
      </w:r>
      <w:r w:rsidRPr="00F274CB">
        <w:rPr>
          <w:rFonts w:asciiTheme="majorHAnsi" w:eastAsia="Calibri" w:hAnsiTheme="majorHAnsi" w:cs="Times New Roman"/>
          <w:lang w:eastAsia="en-US"/>
        </w:rPr>
        <w:t xml:space="preserve"> </w:t>
      </w:r>
      <w:r w:rsidR="00004364" w:rsidRPr="00F274CB">
        <w:rPr>
          <w:rFonts w:asciiTheme="majorHAnsi" w:eastAsia="Calibri" w:hAnsiTheme="majorHAnsi" w:cs="Times New Roman"/>
          <w:lang w:eastAsia="en-US"/>
        </w:rPr>
        <w:t xml:space="preserve">the </w:t>
      </w:r>
      <w:r w:rsidRPr="00F274CB">
        <w:rPr>
          <w:rFonts w:asciiTheme="majorHAnsi" w:eastAsia="Calibri" w:hAnsiTheme="majorHAnsi" w:cs="Times New Roman"/>
          <w:lang w:eastAsia="en-US"/>
        </w:rPr>
        <w:t>various types of liquidity stress scenarios (idiosyncratic, systemic, and combined)</w:t>
      </w:r>
      <w:r w:rsidR="00004364" w:rsidRPr="00F274CB">
        <w:rPr>
          <w:rFonts w:asciiTheme="majorHAnsi" w:eastAsia="Calibri" w:hAnsiTheme="majorHAnsi" w:cs="Times New Roman"/>
          <w:lang w:eastAsia="en-US"/>
        </w:rPr>
        <w:t xml:space="preserve"> to </w:t>
      </w:r>
      <w:proofErr w:type="gramStart"/>
      <w:r w:rsidR="00004364" w:rsidRPr="00F274CB">
        <w:rPr>
          <w:rFonts w:asciiTheme="majorHAnsi" w:eastAsia="Calibri" w:hAnsiTheme="majorHAnsi" w:cs="Times New Roman"/>
          <w:lang w:eastAsia="en-US"/>
        </w:rPr>
        <w:t>be performed</w:t>
      </w:r>
      <w:proofErr w:type="gramEnd"/>
      <w:r w:rsidRPr="00F274CB">
        <w:rPr>
          <w:rFonts w:asciiTheme="majorHAnsi" w:eastAsia="Calibri" w:hAnsiTheme="majorHAnsi" w:cs="Times New Roman"/>
          <w:lang w:eastAsia="en-US"/>
        </w:rPr>
        <w:t xml:space="preserve"> and </w:t>
      </w:r>
      <w:r w:rsidR="00004364" w:rsidRPr="00F274CB">
        <w:rPr>
          <w:rFonts w:asciiTheme="majorHAnsi" w:eastAsia="Calibri" w:hAnsiTheme="majorHAnsi" w:cs="Times New Roman"/>
          <w:lang w:eastAsia="en-US"/>
        </w:rPr>
        <w:t>the assumptions made under each scenario</w:t>
      </w:r>
      <w:r w:rsidRPr="00F274CB">
        <w:rPr>
          <w:rFonts w:asciiTheme="majorHAnsi" w:eastAsia="Calibri" w:hAnsiTheme="majorHAnsi" w:cs="Times New Roman"/>
          <w:lang w:eastAsia="en-US"/>
        </w:rPr>
        <w:t xml:space="preserve">. </w:t>
      </w:r>
      <w:r w:rsidRPr="00E8441B">
        <w:rPr>
          <w:rFonts w:asciiTheme="majorHAnsi" w:eastAsia="Calibri" w:hAnsiTheme="majorHAnsi" w:cs="Times New Roman"/>
          <w:lang w:eastAsia="en-US"/>
        </w:rPr>
        <w:t xml:space="preserve">This working document, in conjunction with </w:t>
      </w:r>
      <w:r w:rsidR="00750A74" w:rsidRPr="00E8441B">
        <w:rPr>
          <w:rFonts w:asciiTheme="majorHAnsi" w:eastAsia="Calibri" w:hAnsiTheme="majorHAnsi" w:cs="Times New Roman"/>
          <w:lang w:eastAsia="en-US"/>
        </w:rPr>
        <w:t xml:space="preserve">BOC’s U.S. </w:t>
      </w:r>
      <w:r w:rsidR="008E3B3F" w:rsidRPr="00E8441B">
        <w:rPr>
          <w:rFonts w:asciiTheme="majorHAnsi" w:eastAsia="Calibri" w:hAnsiTheme="majorHAnsi" w:cs="Times New Roman"/>
          <w:lang w:eastAsia="en-US"/>
        </w:rPr>
        <w:t xml:space="preserve">Governing Policies </w:t>
      </w:r>
      <w:r w:rsidR="00750A74" w:rsidRPr="00E8441B">
        <w:rPr>
          <w:rFonts w:asciiTheme="majorHAnsi" w:eastAsia="Calibri" w:hAnsiTheme="majorHAnsi" w:cs="Times New Roman"/>
          <w:lang w:eastAsia="en-US"/>
        </w:rPr>
        <w:t xml:space="preserve">-- </w:t>
      </w:r>
      <w:r w:rsidR="008E3B3F" w:rsidRPr="00E8441B">
        <w:rPr>
          <w:rFonts w:asciiTheme="majorHAnsi" w:eastAsia="Calibri" w:hAnsiTheme="majorHAnsi" w:cs="Times New Roman"/>
          <w:lang w:eastAsia="en-US"/>
        </w:rPr>
        <w:t>The Contingency F</w:t>
      </w:r>
      <w:r w:rsidR="00004364" w:rsidRPr="00E8441B">
        <w:rPr>
          <w:rFonts w:asciiTheme="majorHAnsi" w:eastAsia="Calibri" w:hAnsiTheme="majorHAnsi" w:cs="Times New Roman"/>
          <w:lang w:eastAsia="en-US"/>
        </w:rPr>
        <w:t xml:space="preserve">unding </w:t>
      </w:r>
      <w:r w:rsidR="008E3B3F" w:rsidRPr="00E8441B">
        <w:rPr>
          <w:rFonts w:asciiTheme="majorHAnsi" w:eastAsia="Calibri" w:hAnsiTheme="majorHAnsi" w:cs="Times New Roman"/>
          <w:lang w:eastAsia="en-US"/>
        </w:rPr>
        <w:t>P</w:t>
      </w:r>
      <w:r w:rsidR="00004364" w:rsidRPr="00E8441B">
        <w:rPr>
          <w:rFonts w:asciiTheme="majorHAnsi" w:eastAsia="Calibri" w:hAnsiTheme="majorHAnsi" w:cs="Times New Roman"/>
          <w:lang w:eastAsia="en-US"/>
        </w:rPr>
        <w:t xml:space="preserve">lan </w:t>
      </w:r>
      <w:r w:rsidRPr="00E8441B">
        <w:rPr>
          <w:rFonts w:asciiTheme="majorHAnsi" w:eastAsia="Calibri" w:hAnsiTheme="majorHAnsi" w:cs="Times New Roman"/>
          <w:lang w:eastAsia="en-US"/>
        </w:rPr>
        <w:t xml:space="preserve">(“CFP”) </w:t>
      </w:r>
      <w:r w:rsidR="00750A74" w:rsidRPr="00E8441B">
        <w:rPr>
          <w:rFonts w:asciiTheme="majorHAnsi" w:eastAsia="Calibri" w:hAnsiTheme="majorHAnsi" w:cs="Times New Roman"/>
          <w:lang w:eastAsia="en-US"/>
        </w:rPr>
        <w:t xml:space="preserve">and </w:t>
      </w:r>
      <w:r w:rsidR="008E3B3F" w:rsidRPr="00E8441B">
        <w:rPr>
          <w:rFonts w:asciiTheme="majorHAnsi" w:eastAsia="Calibri" w:hAnsiTheme="majorHAnsi" w:cs="Times New Roman"/>
          <w:lang w:eastAsia="en-US"/>
        </w:rPr>
        <w:t>The Liquidity R</w:t>
      </w:r>
      <w:r w:rsidR="002472E8" w:rsidRPr="00E8441B">
        <w:rPr>
          <w:rFonts w:asciiTheme="majorHAnsi" w:eastAsia="Calibri" w:hAnsiTheme="majorHAnsi" w:cs="Times New Roman"/>
          <w:lang w:eastAsia="en-US"/>
        </w:rPr>
        <w:t xml:space="preserve">isk </w:t>
      </w:r>
      <w:r w:rsidR="008E3B3F" w:rsidRPr="00E8441B">
        <w:rPr>
          <w:rFonts w:asciiTheme="majorHAnsi" w:eastAsia="Calibri" w:hAnsiTheme="majorHAnsi" w:cs="Times New Roman"/>
          <w:lang w:eastAsia="en-US"/>
        </w:rPr>
        <w:t>M</w:t>
      </w:r>
      <w:r w:rsidR="002472E8" w:rsidRPr="00E8441B">
        <w:rPr>
          <w:rFonts w:asciiTheme="majorHAnsi" w:eastAsia="Calibri" w:hAnsiTheme="majorHAnsi" w:cs="Times New Roman"/>
          <w:lang w:eastAsia="en-US"/>
        </w:rPr>
        <w:t xml:space="preserve">anagement </w:t>
      </w:r>
      <w:r w:rsidR="008E3B3F" w:rsidRPr="00E8441B">
        <w:rPr>
          <w:rFonts w:asciiTheme="majorHAnsi" w:eastAsia="Calibri" w:hAnsiTheme="majorHAnsi" w:cs="Times New Roman"/>
          <w:lang w:eastAsia="en-US"/>
        </w:rPr>
        <w:t>F</w:t>
      </w:r>
      <w:r w:rsidR="002472E8" w:rsidRPr="00E8441B">
        <w:rPr>
          <w:rFonts w:asciiTheme="majorHAnsi" w:eastAsia="Calibri" w:hAnsiTheme="majorHAnsi" w:cs="Times New Roman"/>
          <w:lang w:eastAsia="en-US"/>
        </w:rPr>
        <w:t>ramework</w:t>
      </w:r>
      <w:r w:rsidR="00F52108" w:rsidRPr="00E8441B">
        <w:rPr>
          <w:rFonts w:asciiTheme="majorHAnsi" w:eastAsia="Calibri" w:hAnsiTheme="majorHAnsi" w:cs="Times New Roman"/>
          <w:lang w:eastAsia="en-US"/>
        </w:rPr>
        <w:t xml:space="preserve">, </w:t>
      </w:r>
      <w:r w:rsidRPr="00E8441B">
        <w:rPr>
          <w:rFonts w:asciiTheme="majorHAnsi" w:eastAsia="Calibri" w:hAnsiTheme="majorHAnsi" w:cs="Times New Roman"/>
          <w:lang w:eastAsia="en-US"/>
        </w:rPr>
        <w:t>will</w:t>
      </w:r>
      <w:r w:rsidRPr="00F274CB">
        <w:rPr>
          <w:rFonts w:asciiTheme="majorHAnsi" w:eastAsia="Calibri" w:hAnsiTheme="majorHAnsi" w:cs="Times New Roman"/>
          <w:lang w:eastAsia="en-US"/>
        </w:rPr>
        <w:t xml:space="preserve"> enable management to monitor potential liquidity events as they unfold and react to a potential liquidity crisis.</w:t>
      </w:r>
    </w:p>
    <w:p w:rsidR="00766C6C" w:rsidRPr="00E8441B" w:rsidRDefault="00766C6C" w:rsidP="00E8441B">
      <w:pPr>
        <w:rPr>
          <w:rFonts w:cs="Times New Roman"/>
          <w:lang w:eastAsia="zh-TW"/>
        </w:rPr>
      </w:pPr>
      <w:r w:rsidRPr="00E8441B">
        <w:rPr>
          <w:rFonts w:asciiTheme="majorHAnsi" w:hAnsiTheme="majorHAnsi" w:cs="Times New Roman"/>
          <w:lang w:eastAsia="zh-TW"/>
        </w:rPr>
        <w:t xml:space="preserve">The objective of </w:t>
      </w:r>
      <w:r w:rsidR="00004364" w:rsidRPr="00E8441B">
        <w:rPr>
          <w:rFonts w:asciiTheme="majorHAnsi" w:hAnsiTheme="majorHAnsi" w:cs="Times New Roman"/>
          <w:lang w:eastAsia="zh-TW"/>
        </w:rPr>
        <w:t>BOC’s U.S.</w:t>
      </w:r>
      <w:r w:rsidRPr="00E8441B">
        <w:rPr>
          <w:rFonts w:asciiTheme="majorHAnsi" w:hAnsiTheme="majorHAnsi" w:cs="Times New Roman"/>
          <w:lang w:eastAsia="zh-TW"/>
        </w:rPr>
        <w:t xml:space="preserve"> liquidity stress test</w:t>
      </w:r>
      <w:r w:rsidR="00004364" w:rsidRPr="00E8441B">
        <w:rPr>
          <w:rFonts w:asciiTheme="majorHAnsi" w:hAnsiTheme="majorHAnsi" w:cs="Times New Roman"/>
          <w:lang w:eastAsia="zh-TW"/>
        </w:rPr>
        <w:t xml:space="preserve">ing process is </w:t>
      </w:r>
      <w:r w:rsidRPr="00E8441B">
        <w:rPr>
          <w:rFonts w:asciiTheme="majorHAnsi" w:hAnsiTheme="majorHAnsi" w:cs="Times New Roman"/>
          <w:lang w:eastAsia="zh-TW"/>
        </w:rPr>
        <w:t xml:space="preserve">to identify and prepare for stressed liquidity situations </w:t>
      </w:r>
      <w:r w:rsidR="00491B6D" w:rsidRPr="00E8441B">
        <w:rPr>
          <w:rFonts w:asciiTheme="majorHAnsi" w:hAnsiTheme="majorHAnsi" w:cs="Times New Roman"/>
          <w:lang w:eastAsia="zh-TW"/>
        </w:rPr>
        <w:t xml:space="preserve">that </w:t>
      </w:r>
      <w:r w:rsidRPr="00E8441B">
        <w:rPr>
          <w:rFonts w:asciiTheme="majorHAnsi" w:hAnsiTheme="majorHAnsi" w:cs="Times New Roman"/>
          <w:lang w:eastAsia="zh-TW"/>
        </w:rPr>
        <w:t>protect</w:t>
      </w:r>
      <w:r w:rsidR="00491B6D" w:rsidRPr="00E8441B">
        <w:rPr>
          <w:rFonts w:asciiTheme="majorHAnsi" w:hAnsiTheme="majorHAnsi" w:cs="Times New Roman"/>
          <w:lang w:eastAsia="zh-TW"/>
        </w:rPr>
        <w:t xml:space="preserve"> </w:t>
      </w:r>
      <w:r w:rsidRPr="00E8441B">
        <w:rPr>
          <w:rFonts w:asciiTheme="majorHAnsi" w:hAnsiTheme="majorHAnsi" w:cs="Times New Roman"/>
          <w:lang w:eastAsia="zh-TW"/>
        </w:rPr>
        <w:t>depositors, creditors</w:t>
      </w:r>
      <w:r w:rsidR="00491B6D" w:rsidRPr="00E8441B">
        <w:rPr>
          <w:rFonts w:asciiTheme="majorHAnsi" w:hAnsiTheme="majorHAnsi" w:cs="Times New Roman"/>
          <w:lang w:eastAsia="zh-TW"/>
        </w:rPr>
        <w:t>,</w:t>
      </w:r>
      <w:r w:rsidRPr="00E8441B">
        <w:rPr>
          <w:rFonts w:asciiTheme="majorHAnsi" w:hAnsiTheme="majorHAnsi" w:cs="Times New Roman"/>
          <w:lang w:eastAsia="zh-TW"/>
        </w:rPr>
        <w:t xml:space="preserve"> and investors </w:t>
      </w:r>
      <w:r w:rsidR="00576E2C" w:rsidRPr="00E8441B">
        <w:rPr>
          <w:rFonts w:asciiTheme="majorHAnsi" w:hAnsiTheme="majorHAnsi" w:cs="Times New Roman"/>
          <w:lang w:eastAsia="zh-TW"/>
        </w:rPr>
        <w:t>of</w:t>
      </w:r>
      <w:r w:rsidR="00491B6D" w:rsidRPr="00E8441B">
        <w:rPr>
          <w:rFonts w:asciiTheme="majorHAnsi" w:hAnsiTheme="majorHAnsi" w:cs="Times New Roman"/>
          <w:lang w:eastAsia="zh-TW"/>
        </w:rPr>
        <w:t xml:space="preserve"> </w:t>
      </w:r>
      <w:r w:rsidRPr="00E8441B">
        <w:rPr>
          <w:rFonts w:asciiTheme="majorHAnsi" w:hAnsiTheme="majorHAnsi" w:cs="Times New Roman"/>
          <w:lang w:eastAsia="zh-TW"/>
        </w:rPr>
        <w:t>BOC</w:t>
      </w:r>
      <w:r w:rsidR="0068699A" w:rsidRPr="00E8441B">
        <w:rPr>
          <w:rFonts w:asciiTheme="majorHAnsi" w:hAnsiTheme="majorHAnsi" w:cs="Times New Roman"/>
          <w:lang w:eastAsia="zh-TW"/>
        </w:rPr>
        <w:t xml:space="preserve">. </w:t>
      </w:r>
      <w:r w:rsidRPr="00E8441B">
        <w:rPr>
          <w:rFonts w:asciiTheme="majorHAnsi" w:hAnsiTheme="majorHAnsi" w:cs="Times New Roman"/>
          <w:lang w:eastAsia="zh-TW"/>
        </w:rPr>
        <w:t xml:space="preserve"> </w:t>
      </w:r>
      <w:r w:rsidR="0068699A" w:rsidRPr="00E8441B">
        <w:rPr>
          <w:rFonts w:asciiTheme="majorHAnsi" w:hAnsiTheme="majorHAnsi" w:cs="Times New Roman"/>
          <w:lang w:eastAsia="zh-TW"/>
        </w:rPr>
        <w:t xml:space="preserve">By </w:t>
      </w:r>
      <w:r w:rsidRPr="00E8441B">
        <w:rPr>
          <w:rFonts w:asciiTheme="majorHAnsi" w:hAnsiTheme="majorHAnsi" w:cs="Times New Roman"/>
          <w:lang w:eastAsia="zh-TW"/>
        </w:rPr>
        <w:t>utilizing the</w:t>
      </w:r>
      <w:r w:rsidR="00491B6D" w:rsidRPr="00E8441B">
        <w:rPr>
          <w:rFonts w:asciiTheme="majorHAnsi" w:hAnsiTheme="majorHAnsi" w:cs="Times New Roman"/>
          <w:lang w:eastAsia="zh-TW"/>
        </w:rPr>
        <w:t>se</w:t>
      </w:r>
      <w:r w:rsidRPr="00E8441B">
        <w:rPr>
          <w:rFonts w:asciiTheme="majorHAnsi" w:hAnsiTheme="majorHAnsi" w:cs="Times New Roman"/>
          <w:lang w:eastAsia="zh-TW"/>
        </w:rPr>
        <w:t xml:space="preserve"> stress test results</w:t>
      </w:r>
      <w:r w:rsidR="00576E2C" w:rsidRPr="00E8441B">
        <w:rPr>
          <w:rFonts w:asciiTheme="majorHAnsi" w:hAnsiTheme="majorHAnsi" w:cs="Times New Roman"/>
          <w:lang w:eastAsia="zh-TW"/>
        </w:rPr>
        <w:t>, BOC can c</w:t>
      </w:r>
      <w:r w:rsidRPr="00E8441B">
        <w:rPr>
          <w:rFonts w:asciiTheme="majorHAnsi" w:hAnsiTheme="majorHAnsi" w:cs="Times New Roman"/>
          <w:lang w:eastAsia="zh-TW"/>
        </w:rPr>
        <w:t>reat</w:t>
      </w:r>
      <w:r w:rsidR="00491B6D" w:rsidRPr="00E8441B">
        <w:rPr>
          <w:rFonts w:asciiTheme="majorHAnsi" w:hAnsiTheme="majorHAnsi" w:cs="Times New Roman"/>
          <w:lang w:eastAsia="zh-TW"/>
        </w:rPr>
        <w:t>e</w:t>
      </w:r>
      <w:r w:rsidRPr="00E8441B">
        <w:rPr>
          <w:rFonts w:asciiTheme="majorHAnsi" w:hAnsiTheme="majorHAnsi" w:cs="Times New Roman"/>
          <w:lang w:eastAsia="zh-TW"/>
        </w:rPr>
        <w:t xml:space="preserve"> an adequate liquidity buffer composed of </w:t>
      </w:r>
      <w:proofErr w:type="gramStart"/>
      <w:r w:rsidRPr="00E8441B">
        <w:rPr>
          <w:rFonts w:asciiTheme="majorHAnsi" w:hAnsiTheme="majorHAnsi" w:cs="Times New Roman"/>
          <w:lang w:eastAsia="zh-TW"/>
        </w:rPr>
        <w:t>high</w:t>
      </w:r>
      <w:r w:rsidR="002472E8" w:rsidRPr="00E8441B">
        <w:rPr>
          <w:rFonts w:asciiTheme="majorHAnsi" w:hAnsiTheme="majorHAnsi" w:cs="Times New Roman"/>
          <w:lang w:eastAsia="zh-TW"/>
        </w:rPr>
        <w:t>ly</w:t>
      </w:r>
      <w:r w:rsidRPr="00E8441B">
        <w:rPr>
          <w:rFonts w:asciiTheme="majorHAnsi" w:hAnsiTheme="majorHAnsi" w:cs="Times New Roman"/>
          <w:lang w:eastAsia="zh-TW"/>
        </w:rPr>
        <w:t xml:space="preserve"> liquid</w:t>
      </w:r>
      <w:proofErr w:type="gramEnd"/>
      <w:r w:rsidRPr="00E8441B">
        <w:rPr>
          <w:rFonts w:asciiTheme="majorHAnsi" w:hAnsiTheme="majorHAnsi" w:cs="Times New Roman"/>
          <w:lang w:eastAsia="zh-TW"/>
        </w:rPr>
        <w:t xml:space="preserve"> assets (“HLA</w:t>
      </w:r>
      <w:r w:rsidR="00F52108" w:rsidRPr="00E8441B">
        <w:rPr>
          <w:rFonts w:asciiTheme="majorHAnsi" w:hAnsiTheme="majorHAnsi" w:cs="Times New Roman"/>
          <w:lang w:eastAsia="zh-TW"/>
        </w:rPr>
        <w:t>s</w:t>
      </w:r>
      <w:r w:rsidRPr="00E8441B">
        <w:rPr>
          <w:rFonts w:asciiTheme="majorHAnsi" w:hAnsiTheme="majorHAnsi" w:cs="Times New Roman"/>
          <w:lang w:eastAsia="zh-TW"/>
        </w:rPr>
        <w:t>”). This document outlines the assumed stress test scenarios, inflow</w:t>
      </w:r>
      <w:r w:rsidR="00576E2C" w:rsidRPr="00E8441B">
        <w:rPr>
          <w:rFonts w:asciiTheme="majorHAnsi" w:hAnsiTheme="majorHAnsi" w:cs="Times New Roman"/>
          <w:lang w:eastAsia="zh-TW"/>
        </w:rPr>
        <w:t>,</w:t>
      </w:r>
      <w:r w:rsidRPr="00E8441B">
        <w:rPr>
          <w:rFonts w:asciiTheme="majorHAnsi" w:hAnsiTheme="majorHAnsi" w:cs="Times New Roman"/>
          <w:lang w:eastAsia="zh-TW"/>
        </w:rPr>
        <w:t xml:space="preserve"> and </w:t>
      </w:r>
      <w:r w:rsidR="00750A74" w:rsidRPr="00E8441B">
        <w:rPr>
          <w:rFonts w:asciiTheme="majorHAnsi" w:hAnsiTheme="majorHAnsi" w:cs="Times New Roman"/>
          <w:lang w:eastAsia="zh-TW"/>
        </w:rPr>
        <w:t xml:space="preserve">outflow </w:t>
      </w:r>
      <w:r w:rsidRPr="00E8441B">
        <w:rPr>
          <w:rFonts w:asciiTheme="majorHAnsi" w:hAnsiTheme="majorHAnsi" w:cs="Times New Roman"/>
          <w:lang w:eastAsia="zh-TW"/>
        </w:rPr>
        <w:t>rates on assets, liabilities and off-balance sheet items</w:t>
      </w:r>
      <w:r w:rsidR="00576E2C" w:rsidRPr="00E8441B">
        <w:rPr>
          <w:rFonts w:asciiTheme="majorHAnsi" w:hAnsiTheme="majorHAnsi" w:cs="Times New Roman"/>
          <w:lang w:eastAsia="zh-TW"/>
        </w:rPr>
        <w:t>.  It</w:t>
      </w:r>
      <w:r w:rsidR="00A5618D" w:rsidRPr="00E8441B">
        <w:rPr>
          <w:rFonts w:asciiTheme="majorHAnsi" w:hAnsiTheme="majorHAnsi" w:cs="Times New Roman"/>
          <w:lang w:eastAsia="zh-TW"/>
        </w:rPr>
        <w:t xml:space="preserve"> </w:t>
      </w:r>
      <w:r w:rsidRPr="00E8441B">
        <w:rPr>
          <w:rFonts w:asciiTheme="majorHAnsi" w:hAnsiTheme="majorHAnsi" w:cs="Times New Roman"/>
          <w:lang w:eastAsia="zh-TW"/>
        </w:rPr>
        <w:t xml:space="preserve">assesses the availability of potential countermeasures to </w:t>
      </w:r>
      <w:proofErr w:type="gramStart"/>
      <w:r w:rsidRPr="00E8441B">
        <w:rPr>
          <w:rFonts w:asciiTheme="majorHAnsi" w:hAnsiTheme="majorHAnsi" w:cs="Times New Roman"/>
          <w:lang w:eastAsia="zh-TW"/>
        </w:rPr>
        <w:t>be relied upon</w:t>
      </w:r>
      <w:proofErr w:type="gramEnd"/>
      <w:r w:rsidRPr="00E8441B">
        <w:rPr>
          <w:rFonts w:asciiTheme="majorHAnsi" w:hAnsiTheme="majorHAnsi" w:cs="Times New Roman"/>
          <w:lang w:eastAsia="zh-TW"/>
        </w:rPr>
        <w:t xml:space="preserve"> in the event of a stress scenario.</w:t>
      </w:r>
    </w:p>
    <w:p w:rsidR="00766C6C" w:rsidRPr="00F274CB" w:rsidRDefault="00766C6C" w:rsidP="006040FF">
      <w:pPr>
        <w:spacing w:after="0"/>
        <w:jc w:val="both"/>
        <w:rPr>
          <w:rFonts w:asciiTheme="majorHAnsi" w:hAnsiTheme="majorHAnsi"/>
          <w:lang w:eastAsia="en-US"/>
        </w:rPr>
      </w:pPr>
    </w:p>
    <w:p w:rsidR="00766C6C" w:rsidRPr="00F274CB" w:rsidRDefault="00750A74"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 xml:space="preserve">BOC will periodically assess its liquidity stress testing process relative to industry </w:t>
      </w:r>
      <w:r w:rsidR="00576E2C">
        <w:rPr>
          <w:rFonts w:asciiTheme="majorHAnsi" w:eastAsia="Calibri" w:hAnsiTheme="majorHAnsi" w:cs="Times New Roman"/>
          <w:lang w:eastAsia="en-US"/>
        </w:rPr>
        <w:t xml:space="preserve">best </w:t>
      </w:r>
      <w:r w:rsidRPr="00F274CB">
        <w:rPr>
          <w:rFonts w:asciiTheme="majorHAnsi" w:eastAsia="Calibri" w:hAnsiTheme="majorHAnsi" w:cs="Times New Roman"/>
          <w:lang w:eastAsia="en-US"/>
        </w:rPr>
        <w:t>practices and regulatory guidance and requirements</w:t>
      </w:r>
      <w:r w:rsidR="00576E2C">
        <w:rPr>
          <w:rFonts w:asciiTheme="majorHAnsi" w:eastAsia="Calibri" w:hAnsiTheme="majorHAnsi" w:cs="Times New Roman"/>
          <w:lang w:eastAsia="en-US"/>
        </w:rPr>
        <w:t xml:space="preserve">.  </w:t>
      </w:r>
      <w:r w:rsidR="00576E2C" w:rsidRPr="008E3B3F">
        <w:rPr>
          <w:rFonts w:asciiTheme="majorHAnsi" w:eastAsia="Calibri" w:hAnsiTheme="majorHAnsi" w:cs="Times New Roman"/>
          <w:noProof/>
          <w:lang w:eastAsia="en-US"/>
        </w:rPr>
        <w:t xml:space="preserve">Any </w:t>
      </w:r>
      <w:r w:rsidRPr="008E3B3F">
        <w:rPr>
          <w:rFonts w:asciiTheme="majorHAnsi" w:eastAsia="Calibri" w:hAnsiTheme="majorHAnsi" w:cs="Times New Roman"/>
          <w:noProof/>
          <w:lang w:eastAsia="en-US"/>
        </w:rPr>
        <w:t>material</w:t>
      </w:r>
      <w:r w:rsidRPr="00F274CB">
        <w:rPr>
          <w:rFonts w:asciiTheme="majorHAnsi" w:eastAsia="Calibri" w:hAnsiTheme="majorHAnsi" w:cs="Times New Roman"/>
          <w:lang w:eastAsia="en-US"/>
        </w:rPr>
        <w:t xml:space="preserve"> enhancements </w:t>
      </w:r>
      <w:proofErr w:type="gramStart"/>
      <w:r w:rsidRPr="00F274CB">
        <w:rPr>
          <w:rFonts w:asciiTheme="majorHAnsi" w:eastAsia="Calibri" w:hAnsiTheme="majorHAnsi" w:cs="Times New Roman"/>
          <w:lang w:eastAsia="en-US"/>
        </w:rPr>
        <w:t>will be reflected</w:t>
      </w:r>
      <w:proofErr w:type="gramEnd"/>
      <w:r w:rsidRPr="00F274CB">
        <w:rPr>
          <w:rFonts w:asciiTheme="majorHAnsi" w:eastAsia="Calibri" w:hAnsiTheme="majorHAnsi" w:cs="Times New Roman"/>
          <w:lang w:eastAsia="en-US"/>
        </w:rPr>
        <w:t xml:space="preserve"> </w:t>
      </w:r>
      <w:r w:rsidR="00576E2C" w:rsidRPr="008E3B3F">
        <w:rPr>
          <w:rFonts w:asciiTheme="majorHAnsi" w:eastAsia="Calibri" w:hAnsiTheme="majorHAnsi" w:cs="Times New Roman"/>
          <w:noProof/>
          <w:lang w:eastAsia="en-US"/>
        </w:rPr>
        <w:t>in</w:t>
      </w:r>
      <w:r w:rsidRPr="00F274CB">
        <w:rPr>
          <w:rFonts w:asciiTheme="majorHAnsi" w:eastAsia="Calibri" w:hAnsiTheme="majorHAnsi" w:cs="Times New Roman"/>
          <w:lang w:eastAsia="en-US"/>
        </w:rPr>
        <w:t xml:space="preserve"> this document accordingly. </w:t>
      </w:r>
    </w:p>
    <w:p w:rsidR="004059E2" w:rsidRDefault="004059E2" w:rsidP="00E8441B">
      <w:pPr>
        <w:pStyle w:val="Heading2"/>
        <w:spacing w:after="40"/>
        <w:rPr>
          <w:lang w:eastAsia="en-US"/>
        </w:rPr>
      </w:pPr>
      <w:bookmarkStart w:id="188" w:name="_Toc499913524"/>
      <w:r>
        <w:rPr>
          <w:lang w:eastAsia="en-US"/>
        </w:rPr>
        <w:t>I.B. Overview of BOC Combined U.S. Operations</w:t>
      </w:r>
      <w:bookmarkEnd w:id="188"/>
    </w:p>
    <w:p w:rsidR="008E25B7" w:rsidRDefault="00C15891" w:rsidP="006040FF">
      <w:pPr>
        <w:jc w:val="both"/>
        <w:rPr>
          <w:rFonts w:asciiTheme="majorHAnsi" w:hAnsiTheme="majorHAnsi" w:cs="Times New Roman"/>
          <w:lang w:eastAsia="zh-TW"/>
        </w:rPr>
      </w:pPr>
      <w:r w:rsidRPr="00F274CB">
        <w:rPr>
          <w:rFonts w:asciiTheme="majorHAnsi" w:eastAsia="Calibri" w:hAnsiTheme="majorHAnsi" w:cs="Times New Roman"/>
          <w:lang w:eastAsia="en-US"/>
        </w:rPr>
        <w:t xml:space="preserve">BOC CUSO includes both banking and non-banking activities. </w:t>
      </w:r>
      <w:r w:rsidR="0028208D">
        <w:rPr>
          <w:rFonts w:asciiTheme="majorHAnsi" w:eastAsia="Calibri" w:hAnsiTheme="majorHAnsi" w:cs="Times New Roman"/>
          <w:lang w:eastAsia="en-US"/>
        </w:rPr>
        <w:t>Figure 1</w:t>
      </w:r>
      <w:r w:rsidR="0028208D" w:rsidRPr="00F274CB">
        <w:rPr>
          <w:rFonts w:asciiTheme="majorHAnsi" w:eastAsia="Calibri" w:hAnsiTheme="majorHAnsi" w:cs="Times New Roman"/>
          <w:lang w:eastAsia="en-US"/>
        </w:rPr>
        <w:t xml:space="preserve"> </w:t>
      </w:r>
      <w:r w:rsidR="0028208D">
        <w:rPr>
          <w:rFonts w:asciiTheme="majorHAnsi" w:eastAsia="Calibri" w:hAnsiTheme="majorHAnsi" w:cs="Times New Roman"/>
          <w:lang w:eastAsia="en-US"/>
        </w:rPr>
        <w:t>depicts</w:t>
      </w:r>
      <w:r w:rsidR="0028208D" w:rsidRPr="00F274CB">
        <w:rPr>
          <w:rFonts w:asciiTheme="majorHAnsi" w:eastAsia="Calibri" w:hAnsiTheme="majorHAnsi" w:cs="Times New Roman"/>
          <w:lang w:eastAsia="en-US"/>
        </w:rPr>
        <w:t xml:space="preserve"> the organizational structure </w:t>
      </w:r>
      <w:r w:rsidR="001E6758">
        <w:rPr>
          <w:rFonts w:asciiTheme="majorHAnsi" w:eastAsia="Calibri" w:hAnsiTheme="majorHAnsi" w:cs="Times New Roman"/>
          <w:lang w:eastAsia="en-US"/>
        </w:rPr>
        <w:t>of</w:t>
      </w:r>
      <w:r w:rsidR="001E6758" w:rsidRPr="00F274CB">
        <w:rPr>
          <w:rFonts w:asciiTheme="majorHAnsi" w:eastAsia="Calibri" w:hAnsiTheme="majorHAnsi" w:cs="Times New Roman"/>
          <w:lang w:eastAsia="en-US"/>
        </w:rPr>
        <w:t xml:space="preserve"> </w:t>
      </w:r>
      <w:r w:rsidR="0028208D" w:rsidRPr="00F274CB">
        <w:rPr>
          <w:rFonts w:asciiTheme="majorHAnsi" w:eastAsia="Calibri" w:hAnsiTheme="majorHAnsi" w:cs="Times New Roman"/>
          <w:lang w:eastAsia="en-US"/>
        </w:rPr>
        <w:t>BOC CUSO.</w:t>
      </w:r>
      <w:r w:rsidR="00D91FF6">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BOC U.S. Branches conduct</w:t>
      </w:r>
      <w:r w:rsidR="000130A0">
        <w:rPr>
          <w:rFonts w:asciiTheme="majorHAnsi" w:eastAsia="Calibri" w:hAnsiTheme="majorHAnsi" w:cs="Times New Roman"/>
          <w:lang w:eastAsia="en-US"/>
        </w:rPr>
        <w:t xml:space="preserve"> BOC’s </w:t>
      </w:r>
      <w:r w:rsidRPr="00F274CB">
        <w:rPr>
          <w:rFonts w:asciiTheme="majorHAnsi" w:eastAsia="Calibri" w:hAnsiTheme="majorHAnsi" w:cs="Times New Roman"/>
          <w:lang w:eastAsia="en-US"/>
        </w:rPr>
        <w:t>banking operations in the U.S. through five federally licensed branches</w:t>
      </w:r>
      <w:r w:rsidR="000130A0">
        <w:rPr>
          <w:rFonts w:asciiTheme="majorHAnsi" w:eastAsia="Calibri" w:hAnsiTheme="majorHAnsi" w:cs="Times New Roman"/>
          <w:lang w:eastAsia="en-US"/>
        </w:rPr>
        <w:t xml:space="preserve">: the </w:t>
      </w:r>
      <w:r w:rsidR="000130A0" w:rsidRPr="00F274CB">
        <w:rPr>
          <w:rFonts w:asciiTheme="majorHAnsi" w:eastAsia="Calibri" w:hAnsiTheme="majorHAnsi" w:cs="Times New Roman"/>
          <w:lang w:eastAsia="en-US"/>
        </w:rPr>
        <w:t>New York Branch (“</w:t>
      </w:r>
      <w:r w:rsidR="000130A0" w:rsidRPr="00666C5F">
        <w:rPr>
          <w:rFonts w:asciiTheme="majorHAnsi" w:eastAsia="Calibri" w:hAnsiTheme="majorHAnsi" w:cs="Times New Roman"/>
          <w:noProof/>
          <w:lang w:eastAsia="en-US"/>
        </w:rPr>
        <w:t>BOCNY</w:t>
      </w:r>
      <w:r w:rsidR="000130A0" w:rsidRPr="00F274CB">
        <w:rPr>
          <w:rFonts w:asciiTheme="majorHAnsi" w:eastAsia="Calibri" w:hAnsiTheme="majorHAnsi" w:cs="Times New Roman"/>
          <w:lang w:eastAsia="en-US"/>
        </w:rPr>
        <w:t>”)</w:t>
      </w:r>
      <w:r w:rsidR="000130A0">
        <w:rPr>
          <w:rFonts w:asciiTheme="majorHAnsi" w:eastAsia="Calibri" w:hAnsiTheme="majorHAnsi" w:cs="Times New Roman"/>
          <w:lang w:eastAsia="en-US"/>
        </w:rPr>
        <w:t xml:space="preserve">, </w:t>
      </w:r>
      <w:r w:rsidR="000130A0" w:rsidRPr="00F274CB">
        <w:rPr>
          <w:rFonts w:asciiTheme="majorHAnsi" w:hAnsiTheme="majorHAnsi" w:cs="Times New Roman"/>
          <w:lang w:eastAsia="zh-TW"/>
        </w:rPr>
        <w:fldChar w:fldCharType="begin"/>
      </w:r>
      <w:r w:rsidR="000130A0" w:rsidRPr="00F274CB">
        <w:rPr>
          <w:rFonts w:asciiTheme="majorHAnsi" w:hAnsiTheme="majorHAnsi" w:cs="Times New Roman"/>
        </w:rPr>
        <w:instrText xml:space="preserve"> XE "</w:instrText>
      </w:r>
      <w:r w:rsidR="000130A0" w:rsidRPr="00F274CB">
        <w:rPr>
          <w:rFonts w:asciiTheme="majorHAnsi" w:hAnsiTheme="majorHAnsi" w:cs="Times New Roman"/>
          <w:lang w:eastAsia="zh-TW"/>
        </w:rPr>
        <w:instrText>Midtown Branch</w:instrText>
      </w:r>
      <w:r w:rsidR="000130A0" w:rsidRPr="00F274CB">
        <w:rPr>
          <w:rFonts w:asciiTheme="majorHAnsi" w:hAnsiTheme="majorHAnsi" w:cs="Times New Roman"/>
        </w:rPr>
        <w:instrText xml:space="preserve">" </w:instrText>
      </w:r>
      <w:r w:rsidR="000130A0" w:rsidRPr="00F274CB">
        <w:rPr>
          <w:rFonts w:asciiTheme="majorHAnsi" w:hAnsiTheme="majorHAnsi" w:cs="Times New Roman"/>
          <w:lang w:eastAsia="zh-TW"/>
        </w:rPr>
        <w:fldChar w:fldCharType="end"/>
      </w:r>
      <w:r w:rsidR="000130A0" w:rsidRPr="00F274CB">
        <w:rPr>
          <w:rFonts w:asciiTheme="majorHAnsi" w:hAnsiTheme="majorHAnsi" w:cs="Times New Roman"/>
        </w:rPr>
        <w:fldChar w:fldCharType="begin"/>
      </w:r>
      <w:r w:rsidR="000130A0" w:rsidRPr="00F274CB">
        <w:rPr>
          <w:rFonts w:asciiTheme="majorHAnsi" w:hAnsiTheme="majorHAnsi" w:cs="Times New Roman"/>
        </w:rPr>
        <w:instrText xml:space="preserve"> XE "</w:instrText>
      </w:r>
      <w:r w:rsidR="000130A0" w:rsidRPr="00F274CB">
        <w:rPr>
          <w:rFonts w:asciiTheme="majorHAnsi" w:hAnsiTheme="majorHAnsi" w:cs="Times New Roman"/>
          <w:lang w:eastAsia="zh-TW"/>
        </w:rPr>
        <w:instrText>BOCNY</w:instrText>
      </w:r>
      <w:r w:rsidR="000130A0" w:rsidRPr="00F274CB">
        <w:rPr>
          <w:rFonts w:asciiTheme="majorHAnsi" w:hAnsiTheme="majorHAnsi" w:cs="Times New Roman"/>
        </w:rPr>
        <w:instrText xml:space="preserve">" </w:instrText>
      </w:r>
      <w:r w:rsidR="000130A0" w:rsidRPr="00F274CB">
        <w:rPr>
          <w:rFonts w:asciiTheme="majorHAnsi" w:hAnsiTheme="majorHAnsi" w:cs="Times New Roman"/>
        </w:rPr>
        <w:fldChar w:fldCharType="end"/>
      </w:r>
      <w:r w:rsidR="000130A0">
        <w:rPr>
          <w:rFonts w:asciiTheme="majorHAnsi" w:hAnsiTheme="majorHAnsi" w:cs="Times New Roman"/>
        </w:rPr>
        <w:t>t</w:t>
      </w:r>
      <w:r w:rsidR="000130A0" w:rsidRPr="00F274CB">
        <w:rPr>
          <w:rFonts w:asciiTheme="majorHAnsi" w:hAnsiTheme="majorHAnsi" w:cs="Times New Roman"/>
          <w:lang w:eastAsia="zh-TW"/>
        </w:rPr>
        <w:t xml:space="preserve">he </w:t>
      </w:r>
      <w:r w:rsidR="000130A0" w:rsidRPr="00F274CB">
        <w:rPr>
          <w:rFonts w:asciiTheme="majorHAnsi" w:hAnsiTheme="majorHAnsi" w:cs="Times New Roman"/>
          <w:lang w:eastAsia="zh-TW"/>
        </w:rPr>
        <w:fldChar w:fldCharType="begin"/>
      </w:r>
      <w:r w:rsidR="000130A0" w:rsidRPr="00F274CB">
        <w:rPr>
          <w:rFonts w:asciiTheme="majorHAnsi" w:hAnsiTheme="majorHAnsi" w:cs="Times New Roman"/>
        </w:rPr>
        <w:instrText xml:space="preserve"> XE "</w:instrText>
      </w:r>
      <w:r w:rsidR="000130A0" w:rsidRPr="00F274CB">
        <w:rPr>
          <w:rFonts w:asciiTheme="majorHAnsi" w:hAnsiTheme="majorHAnsi" w:cs="Times New Roman"/>
          <w:lang w:eastAsia="zh-TW"/>
        </w:rPr>
        <w:instrText>Chinatown Branch</w:instrText>
      </w:r>
      <w:r w:rsidR="000130A0" w:rsidRPr="00F274CB">
        <w:rPr>
          <w:rFonts w:asciiTheme="majorHAnsi" w:hAnsiTheme="majorHAnsi" w:cs="Times New Roman"/>
        </w:rPr>
        <w:instrText xml:space="preserve">" </w:instrText>
      </w:r>
      <w:r w:rsidR="000130A0" w:rsidRPr="00F274CB">
        <w:rPr>
          <w:rFonts w:asciiTheme="majorHAnsi" w:hAnsiTheme="majorHAnsi" w:cs="Times New Roman"/>
          <w:lang w:eastAsia="zh-TW"/>
        </w:rPr>
        <w:fldChar w:fldCharType="end"/>
      </w:r>
      <w:r w:rsidR="000130A0" w:rsidRPr="00F274CB">
        <w:rPr>
          <w:rFonts w:asciiTheme="majorHAnsi" w:hAnsiTheme="majorHAnsi" w:cs="Times New Roman"/>
          <w:lang w:eastAsia="zh-TW"/>
        </w:rPr>
        <w:t>Queens Branch</w:t>
      </w:r>
      <w:r w:rsidR="000130A0" w:rsidRPr="00F274CB">
        <w:rPr>
          <w:rFonts w:asciiTheme="majorHAnsi" w:hAnsiTheme="majorHAnsi" w:cs="Times New Roman"/>
          <w:lang w:eastAsia="zh-TW"/>
        </w:rPr>
        <w:fldChar w:fldCharType="begin"/>
      </w:r>
      <w:r w:rsidR="000130A0" w:rsidRPr="00F274CB">
        <w:rPr>
          <w:rFonts w:asciiTheme="majorHAnsi" w:hAnsiTheme="majorHAnsi" w:cs="Times New Roman"/>
        </w:rPr>
        <w:instrText xml:space="preserve"> XE "</w:instrText>
      </w:r>
      <w:r w:rsidR="000130A0" w:rsidRPr="00F274CB">
        <w:rPr>
          <w:rFonts w:asciiTheme="majorHAnsi" w:hAnsiTheme="majorHAnsi" w:cs="Times New Roman"/>
          <w:lang w:eastAsia="zh-TW"/>
        </w:rPr>
        <w:instrText>Queens Branch</w:instrText>
      </w:r>
      <w:r w:rsidR="000130A0" w:rsidRPr="00F274CB">
        <w:rPr>
          <w:rFonts w:asciiTheme="majorHAnsi" w:hAnsiTheme="majorHAnsi" w:cs="Times New Roman"/>
        </w:rPr>
        <w:instrText xml:space="preserve">" </w:instrText>
      </w:r>
      <w:r w:rsidR="000130A0" w:rsidRPr="00F274CB">
        <w:rPr>
          <w:rFonts w:asciiTheme="majorHAnsi" w:hAnsiTheme="majorHAnsi" w:cs="Times New Roman"/>
          <w:lang w:eastAsia="zh-TW"/>
        </w:rPr>
        <w:fldChar w:fldCharType="end"/>
      </w:r>
      <w:r w:rsidR="000130A0" w:rsidRPr="00F274CB">
        <w:rPr>
          <w:rFonts w:asciiTheme="majorHAnsi" w:hAnsiTheme="majorHAnsi" w:cs="Times New Roman"/>
          <w:lang w:eastAsia="zh-TW"/>
        </w:rPr>
        <w:t>, Bank of China Chicago Branch</w:t>
      </w:r>
      <w:r w:rsidR="000130A0" w:rsidRPr="00F274CB">
        <w:rPr>
          <w:rFonts w:asciiTheme="majorHAnsi" w:hAnsiTheme="majorHAnsi" w:cs="Times New Roman"/>
          <w:lang w:eastAsia="zh-TW"/>
        </w:rPr>
        <w:fldChar w:fldCharType="begin"/>
      </w:r>
      <w:r w:rsidR="000130A0" w:rsidRPr="00F274CB">
        <w:rPr>
          <w:rFonts w:asciiTheme="majorHAnsi" w:hAnsiTheme="majorHAnsi" w:cs="Times New Roman"/>
        </w:rPr>
        <w:instrText xml:space="preserve"> XE "</w:instrText>
      </w:r>
      <w:r w:rsidR="000130A0" w:rsidRPr="00F274CB">
        <w:rPr>
          <w:rFonts w:asciiTheme="majorHAnsi" w:hAnsiTheme="majorHAnsi" w:cs="Times New Roman"/>
          <w:lang w:eastAsia="zh-TW"/>
        </w:rPr>
        <w:instrText>BOCCH</w:instrText>
      </w:r>
      <w:r w:rsidR="000130A0" w:rsidRPr="00F274CB">
        <w:rPr>
          <w:rFonts w:asciiTheme="majorHAnsi" w:hAnsiTheme="majorHAnsi" w:cs="Times New Roman"/>
        </w:rPr>
        <w:instrText xml:space="preserve">" </w:instrText>
      </w:r>
      <w:r w:rsidR="000130A0" w:rsidRPr="00F274CB">
        <w:rPr>
          <w:rFonts w:asciiTheme="majorHAnsi" w:hAnsiTheme="majorHAnsi" w:cs="Times New Roman"/>
          <w:lang w:eastAsia="zh-TW"/>
        </w:rPr>
        <w:fldChar w:fldCharType="end"/>
      </w:r>
      <w:r w:rsidR="000130A0" w:rsidRPr="00F274CB">
        <w:rPr>
          <w:rFonts w:asciiTheme="majorHAnsi" w:hAnsiTheme="majorHAnsi" w:cs="Times New Roman"/>
          <w:lang w:eastAsia="zh-TW"/>
        </w:rPr>
        <w:t xml:space="preserve">, </w:t>
      </w:r>
      <w:r w:rsidR="0028208D">
        <w:rPr>
          <w:rFonts w:asciiTheme="majorHAnsi" w:hAnsiTheme="majorHAnsi" w:cs="Times New Roman"/>
          <w:lang w:eastAsia="zh-TW"/>
        </w:rPr>
        <w:t xml:space="preserve">the </w:t>
      </w:r>
      <w:r w:rsidR="000130A0" w:rsidRPr="00F274CB">
        <w:rPr>
          <w:rFonts w:asciiTheme="majorHAnsi" w:hAnsiTheme="majorHAnsi" w:cs="Times New Roman"/>
          <w:lang w:eastAsia="zh-TW"/>
        </w:rPr>
        <w:t>Bank of China Los Angeles Branch</w:t>
      </w:r>
      <w:r w:rsidRPr="00F274CB">
        <w:rPr>
          <w:rFonts w:asciiTheme="majorHAnsi" w:eastAsia="Calibri" w:hAnsiTheme="majorHAnsi" w:cs="Times New Roman"/>
          <w:lang w:eastAsia="en-US"/>
        </w:rPr>
        <w:t xml:space="preserve">. </w:t>
      </w:r>
      <w:r w:rsidR="008E25B7" w:rsidRPr="00F274CB">
        <w:rPr>
          <w:rFonts w:asciiTheme="majorHAnsi" w:eastAsia="Calibri" w:hAnsiTheme="majorHAnsi" w:cs="Times New Roman"/>
          <w:lang w:eastAsia="en-US"/>
        </w:rPr>
        <w:t xml:space="preserve"> </w:t>
      </w:r>
      <w:r w:rsidR="000130A0">
        <w:rPr>
          <w:rFonts w:asciiTheme="majorHAnsi" w:eastAsia="Calibri" w:hAnsiTheme="majorHAnsi" w:cs="Times New Roman"/>
          <w:lang w:eastAsia="en-US"/>
        </w:rPr>
        <w:t xml:space="preserve">For management and financial reporting purposes, the U.S. branches </w:t>
      </w:r>
      <w:proofErr w:type="gramStart"/>
      <w:r w:rsidR="000130A0">
        <w:rPr>
          <w:rFonts w:asciiTheme="majorHAnsi" w:eastAsia="Calibri" w:hAnsiTheme="majorHAnsi" w:cs="Times New Roman"/>
          <w:lang w:eastAsia="en-US"/>
        </w:rPr>
        <w:t xml:space="preserve">are consolidated </w:t>
      </w:r>
      <w:r w:rsidR="00FA0079">
        <w:rPr>
          <w:rFonts w:asciiTheme="majorHAnsi" w:eastAsia="Calibri" w:hAnsiTheme="majorHAnsi" w:cs="Times New Roman"/>
          <w:lang w:eastAsia="en-US"/>
        </w:rPr>
        <w:t xml:space="preserve">and controlled by </w:t>
      </w:r>
      <w:r w:rsidR="00DD4FE5" w:rsidRPr="00666C5F">
        <w:rPr>
          <w:rFonts w:asciiTheme="majorHAnsi" w:eastAsia="Calibri" w:hAnsiTheme="majorHAnsi" w:cs="Times New Roman"/>
          <w:noProof/>
          <w:lang w:eastAsia="en-US"/>
        </w:rPr>
        <w:t>BOCNY</w:t>
      </w:r>
      <w:proofErr w:type="gramEnd"/>
      <w:r w:rsidR="00DD4FE5">
        <w:rPr>
          <w:rFonts w:asciiTheme="majorHAnsi" w:eastAsia="Calibri" w:hAnsiTheme="majorHAnsi" w:cs="Times New Roman"/>
          <w:lang w:eastAsia="en-US"/>
        </w:rPr>
        <w:t xml:space="preserve">. </w:t>
      </w:r>
    </w:p>
    <w:p w:rsidR="00FA0079" w:rsidRPr="00F274CB" w:rsidRDefault="00B051E6" w:rsidP="006040FF">
      <w:pPr>
        <w:jc w:val="both"/>
        <w:rPr>
          <w:rFonts w:asciiTheme="majorHAnsi" w:hAnsiTheme="majorHAnsi" w:cs="Times New Roman"/>
          <w:lang w:eastAsia="zh-TW"/>
        </w:rPr>
      </w:pPr>
      <w:r>
        <w:rPr>
          <w:rFonts w:asciiTheme="majorHAnsi" w:hAnsiTheme="majorHAnsi" w:cs="Times New Roman"/>
          <w:lang w:eastAsia="zh-TW"/>
        </w:rPr>
        <w:t xml:space="preserve">BOC U.S. Branches specialize in corporate lending, international trade services, </w:t>
      </w:r>
      <w:r w:rsidR="00DD4FE5">
        <w:rPr>
          <w:rFonts w:asciiTheme="majorHAnsi" w:hAnsiTheme="majorHAnsi" w:cs="Times New Roman"/>
          <w:lang w:eastAsia="zh-TW"/>
        </w:rPr>
        <w:t>treasury</w:t>
      </w:r>
      <w:r>
        <w:rPr>
          <w:rFonts w:asciiTheme="majorHAnsi" w:hAnsiTheme="majorHAnsi" w:cs="Times New Roman"/>
          <w:lang w:eastAsia="zh-TW"/>
        </w:rPr>
        <w:t xml:space="preserve"> </w:t>
      </w:r>
      <w:r w:rsidR="00D91FF6">
        <w:rPr>
          <w:rFonts w:asciiTheme="majorHAnsi" w:hAnsiTheme="majorHAnsi" w:cs="Times New Roman"/>
          <w:lang w:eastAsia="zh-TW"/>
        </w:rPr>
        <w:t>services</w:t>
      </w:r>
      <w:r>
        <w:rPr>
          <w:rFonts w:asciiTheme="majorHAnsi" w:hAnsiTheme="majorHAnsi" w:cs="Times New Roman"/>
          <w:lang w:eastAsia="zh-TW"/>
        </w:rPr>
        <w:t xml:space="preserve">, USD clearing, and retail banking. </w:t>
      </w:r>
      <w:r w:rsidR="00D91FF6">
        <w:rPr>
          <w:rFonts w:asciiTheme="majorHAnsi" w:hAnsiTheme="majorHAnsi" w:cs="Times New Roman"/>
          <w:lang w:eastAsia="zh-TW"/>
        </w:rPr>
        <w:t>C</w:t>
      </w:r>
      <w:r>
        <w:rPr>
          <w:rFonts w:asciiTheme="majorHAnsi" w:hAnsiTheme="majorHAnsi" w:cs="Times New Roman"/>
          <w:lang w:eastAsia="zh-TW"/>
        </w:rPr>
        <w:t>lients</w:t>
      </w:r>
      <w:r w:rsidR="00A5618D">
        <w:rPr>
          <w:rFonts w:asciiTheme="majorHAnsi" w:hAnsiTheme="majorHAnsi" w:cs="Times New Roman"/>
          <w:lang w:eastAsia="zh-TW"/>
        </w:rPr>
        <w:t xml:space="preserve"> are </w:t>
      </w:r>
      <w:r w:rsidR="00D91FF6">
        <w:rPr>
          <w:rFonts w:asciiTheme="majorHAnsi" w:hAnsiTheme="majorHAnsi" w:cs="Times New Roman"/>
          <w:lang w:eastAsia="zh-TW"/>
        </w:rPr>
        <w:t>comprise</w:t>
      </w:r>
      <w:r w:rsidR="00A5618D">
        <w:rPr>
          <w:rFonts w:asciiTheme="majorHAnsi" w:hAnsiTheme="majorHAnsi" w:cs="Times New Roman"/>
          <w:lang w:eastAsia="zh-TW"/>
        </w:rPr>
        <w:t>d of</w:t>
      </w:r>
      <w:r w:rsidR="00D91FF6">
        <w:rPr>
          <w:rFonts w:asciiTheme="majorHAnsi" w:hAnsiTheme="majorHAnsi" w:cs="Times New Roman"/>
          <w:lang w:eastAsia="zh-TW"/>
        </w:rPr>
        <w:t xml:space="preserve"> </w:t>
      </w:r>
      <w:r>
        <w:rPr>
          <w:rFonts w:asciiTheme="majorHAnsi" w:hAnsiTheme="majorHAnsi" w:cs="Times New Roman"/>
          <w:lang w:eastAsia="zh-TW"/>
        </w:rPr>
        <w:t xml:space="preserve">mainly Chinese </w:t>
      </w:r>
      <w:r w:rsidR="006C61AA">
        <w:rPr>
          <w:rFonts w:asciiTheme="majorHAnsi" w:hAnsiTheme="majorHAnsi" w:cs="Times New Roman"/>
          <w:lang w:eastAsia="zh-TW"/>
        </w:rPr>
        <w:t xml:space="preserve">companies </w:t>
      </w:r>
      <w:r w:rsidR="00D91FF6">
        <w:rPr>
          <w:rFonts w:asciiTheme="majorHAnsi" w:hAnsiTheme="majorHAnsi" w:cs="Times New Roman"/>
          <w:lang w:eastAsia="zh-TW"/>
        </w:rPr>
        <w:t>operating</w:t>
      </w:r>
      <w:r w:rsidR="006C61AA">
        <w:rPr>
          <w:rFonts w:asciiTheme="majorHAnsi" w:hAnsiTheme="majorHAnsi" w:cs="Times New Roman"/>
          <w:lang w:eastAsia="zh-TW"/>
        </w:rPr>
        <w:t xml:space="preserve"> in the U.S., U.S. Fortune 500 companies, and high net-worth individuals. </w:t>
      </w:r>
      <w:r w:rsidR="002B06E5">
        <w:rPr>
          <w:rFonts w:asciiTheme="majorHAnsi" w:hAnsiTheme="majorHAnsi" w:cs="Times New Roman"/>
          <w:lang w:eastAsia="zh-TW"/>
        </w:rPr>
        <w:t>BOC U.S. Branches also offer</w:t>
      </w:r>
      <w:r w:rsidR="00A5618D">
        <w:rPr>
          <w:rFonts w:asciiTheme="majorHAnsi" w:hAnsiTheme="majorHAnsi" w:cs="Times New Roman"/>
          <w:lang w:eastAsia="zh-TW"/>
        </w:rPr>
        <w:t>s</w:t>
      </w:r>
      <w:r w:rsidR="002B06E5">
        <w:rPr>
          <w:rFonts w:asciiTheme="majorHAnsi" w:hAnsiTheme="majorHAnsi" w:cs="Times New Roman"/>
          <w:lang w:eastAsia="zh-TW"/>
        </w:rPr>
        <w:t xml:space="preserve"> services to external financial institutions and BOC </w:t>
      </w:r>
      <w:r w:rsidR="00576809">
        <w:rPr>
          <w:rFonts w:asciiTheme="majorHAnsi" w:hAnsiTheme="majorHAnsi" w:cs="Times New Roman"/>
          <w:lang w:eastAsia="zh-TW"/>
        </w:rPr>
        <w:t>internal branches and affiliates</w:t>
      </w:r>
      <w:r w:rsidR="002B06E5">
        <w:rPr>
          <w:rFonts w:asciiTheme="majorHAnsi" w:hAnsiTheme="majorHAnsi" w:cs="Times New Roman"/>
          <w:lang w:eastAsia="zh-TW"/>
        </w:rPr>
        <w:t>, including taking deposits and making overnight or term loans to different counterparties with sufficient credit</w:t>
      </w:r>
      <w:r w:rsidR="001B1BD1">
        <w:rPr>
          <w:rFonts w:asciiTheme="majorHAnsi" w:hAnsiTheme="majorHAnsi" w:cs="Times New Roman"/>
          <w:lang w:eastAsia="zh-TW"/>
        </w:rPr>
        <w:t>.</w:t>
      </w:r>
      <w:r w:rsidR="002B06E5">
        <w:rPr>
          <w:rFonts w:asciiTheme="majorHAnsi" w:hAnsiTheme="majorHAnsi" w:cs="Times New Roman"/>
          <w:lang w:eastAsia="zh-TW"/>
        </w:rPr>
        <w:t xml:space="preserve"> The back office</w:t>
      </w:r>
      <w:r w:rsidR="00576809">
        <w:rPr>
          <w:rFonts w:asciiTheme="majorHAnsi" w:hAnsiTheme="majorHAnsi" w:cs="Times New Roman"/>
          <w:lang w:eastAsia="zh-TW"/>
        </w:rPr>
        <w:t>s</w:t>
      </w:r>
      <w:r w:rsidR="002B06E5">
        <w:rPr>
          <w:rFonts w:asciiTheme="majorHAnsi" w:hAnsiTheme="majorHAnsi" w:cs="Times New Roman"/>
          <w:lang w:eastAsia="zh-TW"/>
        </w:rPr>
        <w:t xml:space="preserve"> of BOC U.S. Branches, including </w:t>
      </w:r>
      <w:r w:rsidR="00576809">
        <w:rPr>
          <w:rFonts w:asciiTheme="majorHAnsi" w:hAnsiTheme="majorHAnsi" w:cs="Times New Roman"/>
          <w:lang w:eastAsia="zh-TW"/>
        </w:rPr>
        <w:t>the C</w:t>
      </w:r>
      <w:r w:rsidR="002B06E5">
        <w:rPr>
          <w:rFonts w:asciiTheme="majorHAnsi" w:hAnsiTheme="majorHAnsi" w:cs="Times New Roman"/>
          <w:lang w:eastAsia="zh-TW"/>
        </w:rPr>
        <w:t xml:space="preserve">learing </w:t>
      </w:r>
      <w:r w:rsidR="001E6758">
        <w:rPr>
          <w:rFonts w:asciiTheme="majorHAnsi" w:hAnsiTheme="majorHAnsi" w:cs="Times New Roman"/>
          <w:lang w:eastAsia="zh-TW"/>
        </w:rPr>
        <w:t>D</w:t>
      </w:r>
      <w:r w:rsidR="002B06E5">
        <w:rPr>
          <w:rFonts w:asciiTheme="majorHAnsi" w:hAnsiTheme="majorHAnsi" w:cs="Times New Roman"/>
          <w:lang w:eastAsia="zh-TW"/>
        </w:rPr>
        <w:t xml:space="preserve">epartment, Financial Management Department, and </w:t>
      </w:r>
      <w:r w:rsidR="00576809">
        <w:rPr>
          <w:rFonts w:asciiTheme="majorHAnsi" w:hAnsiTheme="majorHAnsi" w:cs="Times New Roman"/>
          <w:lang w:eastAsia="zh-TW"/>
        </w:rPr>
        <w:t>L</w:t>
      </w:r>
      <w:r w:rsidR="002B06E5">
        <w:rPr>
          <w:rFonts w:asciiTheme="majorHAnsi" w:hAnsiTheme="majorHAnsi" w:cs="Times New Roman"/>
          <w:lang w:eastAsia="zh-TW"/>
        </w:rPr>
        <w:t xml:space="preserve">oan </w:t>
      </w:r>
      <w:r w:rsidR="00576809">
        <w:rPr>
          <w:rFonts w:asciiTheme="majorHAnsi" w:hAnsiTheme="majorHAnsi" w:cs="Times New Roman"/>
          <w:lang w:eastAsia="zh-TW"/>
        </w:rPr>
        <w:t>A</w:t>
      </w:r>
      <w:r w:rsidR="002B06E5">
        <w:rPr>
          <w:rFonts w:asciiTheme="majorHAnsi" w:hAnsiTheme="majorHAnsi" w:cs="Times New Roman"/>
          <w:lang w:eastAsia="zh-TW"/>
        </w:rPr>
        <w:t>dministration, provide service</w:t>
      </w:r>
      <w:r w:rsidR="001E6758">
        <w:rPr>
          <w:rFonts w:asciiTheme="majorHAnsi" w:hAnsiTheme="majorHAnsi" w:cs="Times New Roman"/>
          <w:lang w:eastAsia="zh-TW"/>
        </w:rPr>
        <w:t>s</w:t>
      </w:r>
      <w:r w:rsidR="002B06E5">
        <w:rPr>
          <w:rFonts w:asciiTheme="majorHAnsi" w:hAnsiTheme="majorHAnsi" w:cs="Times New Roman"/>
          <w:lang w:eastAsia="zh-TW"/>
        </w:rPr>
        <w:t xml:space="preserve"> to internal stakeholders.  </w:t>
      </w:r>
      <w:r w:rsidR="00576809">
        <w:rPr>
          <w:rFonts w:asciiTheme="majorHAnsi" w:hAnsiTheme="majorHAnsi" w:cs="Times New Roman"/>
          <w:lang w:eastAsia="zh-TW"/>
        </w:rPr>
        <w:t xml:space="preserve">Furthermore, </w:t>
      </w:r>
      <w:r w:rsidR="00E93243">
        <w:rPr>
          <w:rFonts w:asciiTheme="majorHAnsi" w:hAnsiTheme="majorHAnsi" w:cs="Times New Roman"/>
          <w:lang w:eastAsia="zh-TW"/>
        </w:rPr>
        <w:t>BOCNY acts as a back office hub support</w:t>
      </w:r>
      <w:r w:rsidR="00665008">
        <w:rPr>
          <w:rFonts w:asciiTheme="majorHAnsi" w:hAnsiTheme="majorHAnsi" w:cs="Times New Roman"/>
          <w:lang w:eastAsia="zh-TW"/>
        </w:rPr>
        <w:t>ing</w:t>
      </w:r>
      <w:r w:rsidR="00E93243">
        <w:rPr>
          <w:rFonts w:asciiTheme="majorHAnsi" w:hAnsiTheme="majorHAnsi" w:cs="Times New Roman"/>
          <w:lang w:eastAsia="zh-TW"/>
        </w:rPr>
        <w:t xml:space="preserve"> </w:t>
      </w:r>
      <w:r w:rsidR="00D91FF6">
        <w:rPr>
          <w:rFonts w:asciiTheme="majorHAnsi" w:hAnsiTheme="majorHAnsi" w:cs="Times New Roman"/>
          <w:lang w:eastAsia="zh-TW"/>
        </w:rPr>
        <w:t xml:space="preserve">BOC U.S. Branches </w:t>
      </w:r>
      <w:r w:rsidR="00576809">
        <w:rPr>
          <w:rFonts w:asciiTheme="majorHAnsi" w:hAnsiTheme="majorHAnsi" w:cs="Times New Roman"/>
          <w:lang w:eastAsia="zh-TW"/>
        </w:rPr>
        <w:t>funding needs</w:t>
      </w:r>
      <w:r w:rsidR="00E93243">
        <w:rPr>
          <w:rFonts w:asciiTheme="majorHAnsi" w:hAnsiTheme="majorHAnsi" w:cs="Times New Roman"/>
          <w:lang w:eastAsia="zh-TW"/>
        </w:rPr>
        <w:t xml:space="preserve">. </w:t>
      </w:r>
    </w:p>
    <w:p w:rsidR="00FE5E59" w:rsidRPr="00666C5F" w:rsidRDefault="00FE5E59" w:rsidP="006040FF">
      <w:pPr>
        <w:jc w:val="both"/>
        <w:rPr>
          <w:rFonts w:asciiTheme="majorHAnsi" w:hAnsiTheme="majorHAnsi" w:cs="Times New Roman"/>
          <w:lang w:eastAsia="zh-TW"/>
        </w:rPr>
      </w:pPr>
      <w:r w:rsidRPr="00F274CB">
        <w:rPr>
          <w:rFonts w:asciiTheme="majorHAnsi" w:hAnsiTheme="majorHAnsi" w:cs="Times New Roman"/>
          <w:lang w:eastAsia="zh-TW"/>
        </w:rPr>
        <w:t xml:space="preserve">In </w:t>
      </w:r>
      <w:r w:rsidRPr="00666C5F">
        <w:rPr>
          <w:rFonts w:asciiTheme="majorHAnsi" w:hAnsiTheme="majorHAnsi" w:cs="Times New Roman"/>
          <w:lang w:eastAsia="zh-TW"/>
        </w:rPr>
        <w:t xml:space="preserve">addition to the </w:t>
      </w:r>
      <w:r w:rsidR="00665008" w:rsidRPr="00666C5F">
        <w:rPr>
          <w:rFonts w:asciiTheme="majorHAnsi" w:hAnsiTheme="majorHAnsi" w:cs="Times New Roman"/>
          <w:lang w:eastAsia="zh-TW"/>
        </w:rPr>
        <w:t>U.S. Branches</w:t>
      </w:r>
      <w:r w:rsidRPr="00666C5F">
        <w:rPr>
          <w:rFonts w:asciiTheme="majorHAnsi" w:hAnsiTheme="majorHAnsi" w:cs="Times New Roman"/>
          <w:lang w:eastAsia="zh-TW"/>
        </w:rPr>
        <w:t xml:space="preserve">, BOC CUSO </w:t>
      </w:r>
      <w:r w:rsidR="00FA0079" w:rsidRPr="00666C5F">
        <w:rPr>
          <w:rFonts w:asciiTheme="majorHAnsi" w:hAnsiTheme="majorHAnsi" w:cs="Times New Roman"/>
          <w:lang w:eastAsia="zh-TW"/>
        </w:rPr>
        <w:t>includes</w:t>
      </w:r>
      <w:r w:rsidRPr="00666C5F">
        <w:rPr>
          <w:rFonts w:asciiTheme="majorHAnsi" w:hAnsiTheme="majorHAnsi" w:cs="Times New Roman"/>
          <w:lang w:eastAsia="zh-TW"/>
        </w:rPr>
        <w:t xml:space="preserve"> </w:t>
      </w:r>
      <w:r w:rsidR="00814768" w:rsidRPr="00666C5F">
        <w:rPr>
          <w:rFonts w:asciiTheme="majorHAnsi" w:hAnsiTheme="majorHAnsi" w:cs="Times New Roman"/>
          <w:lang w:eastAsia="zh-TW"/>
        </w:rPr>
        <w:t xml:space="preserve">three </w:t>
      </w:r>
      <w:r w:rsidRPr="00E8441B">
        <w:rPr>
          <w:rFonts w:asciiTheme="majorHAnsi" w:hAnsiTheme="majorHAnsi" w:cs="Times New Roman"/>
          <w:noProof/>
          <w:lang w:eastAsia="zh-TW"/>
        </w:rPr>
        <w:t>non</w:t>
      </w:r>
      <w:r w:rsidR="005C2041">
        <w:rPr>
          <w:rFonts w:asciiTheme="majorHAnsi" w:hAnsiTheme="majorHAnsi" w:cs="Times New Roman"/>
          <w:lang w:eastAsia="zh-TW"/>
        </w:rPr>
        <w:t>-</w:t>
      </w:r>
      <w:r w:rsidRPr="00666C5F">
        <w:rPr>
          <w:rFonts w:asciiTheme="majorHAnsi" w:hAnsiTheme="majorHAnsi" w:cs="Times New Roman"/>
          <w:lang w:eastAsia="zh-TW"/>
        </w:rPr>
        <w:t>bank</w:t>
      </w:r>
      <w:r w:rsidR="009E3E3A" w:rsidRPr="00666C5F">
        <w:rPr>
          <w:rFonts w:asciiTheme="majorHAnsi" w:hAnsiTheme="majorHAnsi" w:cs="Times New Roman"/>
          <w:lang w:eastAsia="zh-TW"/>
        </w:rPr>
        <w:t>/</w:t>
      </w:r>
      <w:r w:rsidR="00C13DEE" w:rsidRPr="00666C5F">
        <w:rPr>
          <w:rFonts w:asciiTheme="majorHAnsi" w:hAnsiTheme="majorHAnsi" w:cs="Times New Roman"/>
          <w:lang w:eastAsia="zh-TW"/>
        </w:rPr>
        <w:t>non-</w:t>
      </w:r>
      <w:r w:rsidR="009E3E3A" w:rsidRPr="00666C5F">
        <w:rPr>
          <w:rFonts w:asciiTheme="majorHAnsi" w:hAnsiTheme="majorHAnsi" w:cs="Times New Roman"/>
          <w:lang w:eastAsia="zh-TW"/>
        </w:rPr>
        <w:t>branch</w:t>
      </w:r>
      <w:r w:rsidRPr="00666C5F">
        <w:rPr>
          <w:rFonts w:asciiTheme="majorHAnsi" w:hAnsiTheme="majorHAnsi" w:cs="Times New Roman"/>
          <w:lang w:eastAsia="zh-TW"/>
        </w:rPr>
        <w:t xml:space="preserve"> </w:t>
      </w:r>
      <w:r w:rsidR="00665008" w:rsidRPr="00666C5F">
        <w:rPr>
          <w:rFonts w:asciiTheme="majorHAnsi" w:hAnsiTheme="majorHAnsi" w:cs="Times New Roman"/>
          <w:lang w:eastAsia="zh-TW"/>
        </w:rPr>
        <w:t xml:space="preserve">operating </w:t>
      </w:r>
      <w:r w:rsidRPr="00666C5F">
        <w:rPr>
          <w:rFonts w:asciiTheme="majorHAnsi" w:hAnsiTheme="majorHAnsi" w:cs="Times New Roman"/>
          <w:lang w:eastAsia="zh-TW"/>
        </w:rPr>
        <w:t>entities domiciled in the U.S.</w:t>
      </w:r>
      <w:r w:rsidR="00814768" w:rsidRPr="00666C5F">
        <w:rPr>
          <w:rFonts w:asciiTheme="majorHAnsi" w:hAnsiTheme="majorHAnsi" w:cs="Times New Roman"/>
          <w:lang w:eastAsia="zh-TW"/>
        </w:rPr>
        <w:t xml:space="preserve"> </w:t>
      </w:r>
      <w:proofErr w:type="gramStart"/>
      <w:r w:rsidR="00814768" w:rsidRPr="00666C5F">
        <w:rPr>
          <w:rFonts w:asciiTheme="majorHAnsi" w:hAnsiTheme="majorHAnsi" w:cs="Times New Roman"/>
          <w:lang w:eastAsia="zh-TW"/>
        </w:rPr>
        <w:t xml:space="preserve">The three entities </w:t>
      </w:r>
      <w:r w:rsidR="005C2041" w:rsidRPr="00666C5F">
        <w:rPr>
          <w:rFonts w:asciiTheme="majorHAnsi" w:hAnsiTheme="majorHAnsi" w:cs="Times New Roman"/>
          <w:lang w:eastAsia="zh-TW"/>
        </w:rPr>
        <w:t xml:space="preserve">are: </w:t>
      </w:r>
      <w:r w:rsidRPr="00666C5F">
        <w:rPr>
          <w:rFonts w:asciiTheme="majorHAnsi" w:hAnsiTheme="majorHAnsi" w:cs="Times New Roman"/>
          <w:lang w:eastAsia="zh-TW"/>
        </w:rPr>
        <w:t>BOC</w:t>
      </w:r>
      <w:r w:rsidRPr="00666C5F">
        <w:rPr>
          <w:rFonts w:asciiTheme="majorHAnsi" w:hAnsiTheme="majorHAnsi" w:cs="Times New Roman"/>
          <w:lang w:eastAsia="zh-TW"/>
        </w:rPr>
        <w:fldChar w:fldCharType="begin"/>
      </w:r>
      <w:r w:rsidRPr="00666C5F">
        <w:rPr>
          <w:rFonts w:asciiTheme="majorHAnsi" w:hAnsiTheme="majorHAnsi" w:cs="Times New Roman"/>
          <w:lang w:eastAsia="zh-TW"/>
        </w:rPr>
        <w:instrText xml:space="preserve"> XE "BOC" </w:instrText>
      </w:r>
      <w:r w:rsidRPr="00666C5F">
        <w:rPr>
          <w:rFonts w:asciiTheme="majorHAnsi" w:hAnsiTheme="majorHAnsi" w:cs="Times New Roman"/>
          <w:lang w:eastAsia="zh-TW"/>
        </w:rPr>
        <w:fldChar w:fldCharType="end"/>
      </w:r>
      <w:r w:rsidRPr="00666C5F">
        <w:rPr>
          <w:rFonts w:asciiTheme="majorHAnsi" w:hAnsiTheme="majorHAnsi" w:cs="Times New Roman"/>
          <w:lang w:eastAsia="zh-TW"/>
        </w:rPr>
        <w:t xml:space="preserve"> Aviation (USA</w:t>
      </w:r>
      <w:r w:rsidRPr="00666C5F">
        <w:rPr>
          <w:rFonts w:asciiTheme="majorHAnsi" w:hAnsiTheme="majorHAnsi" w:cs="Times New Roman"/>
          <w:lang w:eastAsia="zh-TW"/>
        </w:rPr>
        <w:fldChar w:fldCharType="begin"/>
      </w:r>
      <w:r w:rsidRPr="00666C5F">
        <w:rPr>
          <w:rFonts w:asciiTheme="majorHAnsi" w:hAnsiTheme="majorHAnsi" w:cs="Times New Roman"/>
          <w:lang w:eastAsia="zh-TW"/>
        </w:rPr>
        <w:instrText xml:space="preserve"> XE "U.S.A." </w:instrText>
      </w:r>
      <w:r w:rsidRPr="00666C5F">
        <w:rPr>
          <w:rFonts w:asciiTheme="majorHAnsi" w:hAnsiTheme="majorHAnsi" w:cs="Times New Roman"/>
          <w:lang w:eastAsia="zh-TW"/>
        </w:rPr>
        <w:fldChar w:fldCharType="end"/>
      </w:r>
      <w:r w:rsidRPr="00666C5F">
        <w:rPr>
          <w:rFonts w:asciiTheme="majorHAnsi" w:hAnsiTheme="majorHAnsi" w:cs="Times New Roman"/>
          <w:lang w:eastAsia="zh-TW"/>
        </w:rPr>
        <w:t xml:space="preserve">) </w:t>
      </w:r>
      <w:r w:rsidR="009205E2" w:rsidRPr="00666C5F">
        <w:rPr>
          <w:rFonts w:asciiTheme="majorHAnsi" w:hAnsiTheme="majorHAnsi" w:cs="Times New Roman"/>
          <w:lang w:eastAsia="zh-TW"/>
        </w:rPr>
        <w:t>Corporation</w:t>
      </w:r>
      <w:r w:rsidRPr="00666C5F">
        <w:rPr>
          <w:rFonts w:asciiTheme="majorHAnsi" w:hAnsiTheme="majorHAnsi" w:cs="Times New Roman"/>
          <w:lang w:eastAsia="zh-TW"/>
        </w:rPr>
        <w:t>(“BOCA</w:t>
      </w:r>
      <w:r w:rsidRPr="00666C5F">
        <w:rPr>
          <w:rFonts w:asciiTheme="majorHAnsi" w:hAnsiTheme="majorHAnsi" w:cs="Times New Roman"/>
          <w:lang w:eastAsia="zh-TW"/>
        </w:rPr>
        <w:fldChar w:fldCharType="begin"/>
      </w:r>
      <w:r w:rsidRPr="00666C5F">
        <w:rPr>
          <w:rFonts w:asciiTheme="majorHAnsi" w:hAnsiTheme="majorHAnsi" w:cs="Times New Roman"/>
          <w:lang w:eastAsia="zh-TW"/>
        </w:rPr>
        <w:instrText xml:space="preserve"> XE "BOCA" </w:instrText>
      </w:r>
      <w:r w:rsidRPr="00666C5F">
        <w:rPr>
          <w:rFonts w:asciiTheme="majorHAnsi" w:hAnsiTheme="majorHAnsi" w:cs="Times New Roman"/>
          <w:lang w:eastAsia="zh-TW"/>
        </w:rPr>
        <w:fldChar w:fldCharType="end"/>
      </w:r>
      <w:r w:rsidRPr="00666C5F">
        <w:rPr>
          <w:rFonts w:asciiTheme="majorHAnsi" w:hAnsiTheme="majorHAnsi" w:cs="Times New Roman"/>
          <w:lang w:eastAsia="zh-TW"/>
        </w:rPr>
        <w:t>”)</w:t>
      </w:r>
      <w:r w:rsidR="00FA0079" w:rsidRPr="00666C5F">
        <w:rPr>
          <w:rFonts w:asciiTheme="majorHAnsi" w:hAnsiTheme="majorHAnsi" w:cs="Times New Roman"/>
          <w:lang w:eastAsia="zh-TW"/>
        </w:rPr>
        <w:t>,</w:t>
      </w:r>
      <w:r w:rsidRPr="00666C5F">
        <w:rPr>
          <w:rFonts w:asciiTheme="majorHAnsi" w:hAnsiTheme="majorHAnsi" w:cs="Times New Roman"/>
          <w:lang w:eastAsia="zh-TW"/>
        </w:rPr>
        <w:t xml:space="preserve"> </w:t>
      </w:r>
      <w:r w:rsidR="00FA0079" w:rsidRPr="00666C5F">
        <w:rPr>
          <w:rFonts w:asciiTheme="majorHAnsi" w:hAnsiTheme="majorHAnsi" w:cs="Times New Roman"/>
          <w:lang w:eastAsia="zh-TW"/>
        </w:rPr>
        <w:t>an</w:t>
      </w:r>
      <w:r w:rsidRPr="00666C5F">
        <w:rPr>
          <w:rFonts w:asciiTheme="majorHAnsi" w:hAnsiTheme="majorHAnsi" w:cs="Times New Roman"/>
          <w:lang w:eastAsia="zh-TW"/>
        </w:rPr>
        <w:t xml:space="preserve"> aircraft leasing </w:t>
      </w:r>
      <w:r w:rsidR="00FA0079" w:rsidRPr="00666C5F">
        <w:rPr>
          <w:rFonts w:asciiTheme="majorHAnsi" w:hAnsiTheme="majorHAnsi" w:cs="Times New Roman"/>
          <w:lang w:eastAsia="zh-TW"/>
        </w:rPr>
        <w:t>entity</w:t>
      </w:r>
      <w:r w:rsidR="00CE265B" w:rsidRPr="00666C5F">
        <w:rPr>
          <w:rFonts w:asciiTheme="majorHAnsi" w:hAnsiTheme="majorHAnsi" w:cs="Times New Roman"/>
          <w:lang w:eastAsia="zh-TW"/>
        </w:rPr>
        <w:t>;</w:t>
      </w:r>
      <w:r w:rsidR="00FA0079" w:rsidRPr="00666C5F">
        <w:rPr>
          <w:rFonts w:asciiTheme="majorHAnsi" w:hAnsiTheme="majorHAnsi" w:cs="Times New Roman"/>
          <w:lang w:eastAsia="zh-TW"/>
        </w:rPr>
        <w:t xml:space="preserve"> </w:t>
      </w:r>
      <w:r w:rsidRPr="00666C5F">
        <w:rPr>
          <w:rFonts w:asciiTheme="majorHAnsi" w:hAnsiTheme="majorHAnsi" w:cs="Times New Roman"/>
          <w:lang w:eastAsia="zh-TW"/>
        </w:rPr>
        <w:t xml:space="preserve"> </w:t>
      </w:r>
      <w:r w:rsidR="00407792" w:rsidRPr="00666C5F">
        <w:rPr>
          <w:rFonts w:asciiTheme="majorHAnsi" w:hAnsiTheme="majorHAnsi" w:cs="Times New Roman"/>
          <w:lang w:eastAsia="zh-TW"/>
        </w:rPr>
        <w:t xml:space="preserve">BOC International </w:t>
      </w:r>
      <w:r w:rsidR="00814768" w:rsidRPr="00666C5F">
        <w:rPr>
          <w:rFonts w:asciiTheme="majorHAnsi" w:hAnsiTheme="majorHAnsi" w:cs="Times New Roman"/>
          <w:lang w:eastAsia="zh-TW"/>
        </w:rPr>
        <w:t xml:space="preserve">(USA) </w:t>
      </w:r>
      <w:r w:rsidR="00407792" w:rsidRPr="00666C5F">
        <w:rPr>
          <w:rFonts w:asciiTheme="majorHAnsi" w:hAnsiTheme="majorHAnsi" w:cs="Times New Roman"/>
          <w:lang w:eastAsia="zh-TW"/>
        </w:rPr>
        <w:t>(“BOCI”)</w:t>
      </w:r>
      <w:r w:rsidR="00814768" w:rsidRPr="00666C5F">
        <w:rPr>
          <w:rFonts w:asciiTheme="majorHAnsi" w:hAnsiTheme="majorHAnsi" w:cs="Times New Roman"/>
          <w:lang w:eastAsia="zh-TW"/>
        </w:rPr>
        <w:t xml:space="preserve"> </w:t>
      </w:r>
      <w:r w:rsidR="005C2041" w:rsidRPr="00666C5F">
        <w:rPr>
          <w:rFonts w:asciiTheme="majorHAnsi" w:hAnsiTheme="majorHAnsi" w:cs="Times New Roman"/>
          <w:lang w:eastAsia="zh-TW"/>
        </w:rPr>
        <w:t>Holdings, which separate</w:t>
      </w:r>
      <w:r w:rsidR="00407792" w:rsidRPr="00666C5F">
        <w:rPr>
          <w:rFonts w:asciiTheme="majorHAnsi" w:hAnsiTheme="majorHAnsi" w:cs="Times New Roman"/>
          <w:lang w:eastAsia="zh-TW"/>
        </w:rPr>
        <w:t xml:space="preserve"> into BOC</w:t>
      </w:r>
      <w:r w:rsidR="00814768" w:rsidRPr="00666C5F">
        <w:rPr>
          <w:rFonts w:asciiTheme="majorHAnsi" w:hAnsiTheme="majorHAnsi" w:cs="Times New Roman"/>
          <w:lang w:eastAsia="zh-TW"/>
        </w:rPr>
        <w:t xml:space="preserve">I </w:t>
      </w:r>
      <w:r w:rsidRPr="00666C5F">
        <w:rPr>
          <w:rFonts w:asciiTheme="majorHAnsi" w:hAnsiTheme="majorHAnsi" w:cs="Times New Roman"/>
          <w:lang w:eastAsia="zh-TW"/>
        </w:rPr>
        <w:fldChar w:fldCharType="begin"/>
      </w:r>
      <w:r w:rsidRPr="00666C5F">
        <w:rPr>
          <w:rFonts w:asciiTheme="majorHAnsi" w:hAnsiTheme="majorHAnsi" w:cs="Times New Roman"/>
          <w:lang w:eastAsia="zh-TW"/>
        </w:rPr>
        <w:instrText xml:space="preserve"> XE "BOC" </w:instrText>
      </w:r>
      <w:r w:rsidRPr="00666C5F">
        <w:rPr>
          <w:rFonts w:asciiTheme="majorHAnsi" w:hAnsiTheme="majorHAnsi" w:cs="Times New Roman"/>
          <w:lang w:eastAsia="zh-TW"/>
        </w:rPr>
        <w:fldChar w:fldCharType="end"/>
      </w:r>
      <w:r w:rsidRPr="00666C5F">
        <w:rPr>
          <w:rFonts w:asciiTheme="majorHAnsi" w:hAnsiTheme="majorHAnsi" w:cs="Times New Roman"/>
          <w:lang w:eastAsia="zh-TW"/>
        </w:rPr>
        <w:t>(USA)</w:t>
      </w:r>
      <w:r w:rsidR="00814768" w:rsidRPr="00E8441B">
        <w:rPr>
          <w:rFonts w:asciiTheme="majorHAnsi" w:hAnsiTheme="majorHAnsi" w:cs="Times New Roman"/>
          <w:lang w:eastAsia="zh-TW"/>
        </w:rPr>
        <w:t xml:space="preserve"> </w:t>
      </w:r>
      <w:r w:rsidRPr="00666C5F">
        <w:rPr>
          <w:rFonts w:asciiTheme="majorHAnsi" w:hAnsiTheme="majorHAnsi" w:cs="Times New Roman"/>
          <w:lang w:eastAsia="zh-TW"/>
        </w:rPr>
        <w:t>Inc.(“BOCI</w:t>
      </w:r>
      <w:r w:rsidR="00602E01" w:rsidRPr="00666C5F">
        <w:rPr>
          <w:rFonts w:asciiTheme="majorHAnsi" w:hAnsiTheme="majorHAnsi" w:cs="Times New Roman"/>
          <w:lang w:eastAsia="zh-TW"/>
        </w:rPr>
        <w:t xml:space="preserve"> USA</w:t>
      </w:r>
      <w:r w:rsidRPr="00666C5F">
        <w:rPr>
          <w:rFonts w:asciiTheme="majorHAnsi" w:hAnsiTheme="majorHAnsi" w:cs="Times New Roman"/>
          <w:lang w:eastAsia="zh-TW"/>
        </w:rPr>
        <w:fldChar w:fldCharType="begin"/>
      </w:r>
      <w:r w:rsidRPr="00666C5F">
        <w:rPr>
          <w:rFonts w:asciiTheme="majorHAnsi" w:hAnsiTheme="majorHAnsi" w:cs="Times New Roman"/>
          <w:lang w:eastAsia="zh-TW"/>
        </w:rPr>
        <w:instrText xml:space="preserve"> XE "BOCI" </w:instrText>
      </w:r>
      <w:r w:rsidRPr="00666C5F">
        <w:rPr>
          <w:rFonts w:asciiTheme="majorHAnsi" w:hAnsiTheme="majorHAnsi" w:cs="Times New Roman"/>
          <w:lang w:eastAsia="zh-TW"/>
        </w:rPr>
        <w:fldChar w:fldCharType="end"/>
      </w:r>
      <w:r w:rsidRPr="00666C5F">
        <w:rPr>
          <w:rFonts w:asciiTheme="majorHAnsi" w:hAnsiTheme="majorHAnsi" w:cs="Times New Roman"/>
          <w:lang w:eastAsia="zh-TW"/>
        </w:rPr>
        <w:t>”)</w:t>
      </w:r>
      <w:r w:rsidR="00FA0079" w:rsidRPr="00666C5F">
        <w:rPr>
          <w:rFonts w:asciiTheme="majorHAnsi" w:hAnsiTheme="majorHAnsi" w:cs="Times New Roman"/>
          <w:lang w:eastAsia="zh-TW"/>
        </w:rPr>
        <w:t xml:space="preserve">, an </w:t>
      </w:r>
      <w:r w:rsidRPr="00666C5F">
        <w:rPr>
          <w:rFonts w:asciiTheme="majorHAnsi" w:hAnsiTheme="majorHAnsi" w:cs="Times New Roman"/>
          <w:lang w:eastAsia="zh-TW"/>
        </w:rPr>
        <w:t>investment brokerage business</w:t>
      </w:r>
      <w:r w:rsidR="00FA0079" w:rsidRPr="00666C5F">
        <w:rPr>
          <w:rFonts w:asciiTheme="majorHAnsi" w:hAnsiTheme="majorHAnsi" w:cs="Times New Roman"/>
          <w:lang w:eastAsia="zh-TW"/>
        </w:rPr>
        <w:t xml:space="preserve">, and </w:t>
      </w:r>
      <w:r w:rsidRPr="00666C5F">
        <w:rPr>
          <w:rFonts w:asciiTheme="majorHAnsi" w:hAnsiTheme="majorHAnsi" w:cs="Times New Roman"/>
          <w:lang w:eastAsia="zh-TW"/>
        </w:rPr>
        <w:t>BOCI</w:t>
      </w:r>
      <w:r w:rsidRPr="00666C5F">
        <w:rPr>
          <w:rFonts w:asciiTheme="majorHAnsi" w:hAnsiTheme="majorHAnsi" w:cs="Times New Roman"/>
          <w:lang w:eastAsia="zh-TW"/>
        </w:rPr>
        <w:fldChar w:fldCharType="begin"/>
      </w:r>
      <w:r w:rsidRPr="00666C5F">
        <w:rPr>
          <w:rFonts w:asciiTheme="majorHAnsi" w:hAnsiTheme="majorHAnsi" w:cs="Times New Roman"/>
          <w:lang w:eastAsia="zh-TW"/>
        </w:rPr>
        <w:instrText xml:space="preserve"> XE "BOCI" </w:instrText>
      </w:r>
      <w:r w:rsidRPr="00666C5F">
        <w:rPr>
          <w:rFonts w:asciiTheme="majorHAnsi" w:hAnsiTheme="majorHAnsi" w:cs="Times New Roman"/>
          <w:lang w:eastAsia="zh-TW"/>
        </w:rPr>
        <w:fldChar w:fldCharType="end"/>
      </w:r>
      <w:r w:rsidRPr="00666C5F">
        <w:rPr>
          <w:rFonts w:asciiTheme="majorHAnsi" w:hAnsiTheme="majorHAnsi" w:cs="Times New Roman"/>
          <w:lang w:eastAsia="zh-TW"/>
        </w:rPr>
        <w:t xml:space="preserve"> Commodities &amp; Futures (USA) LLC (“BOCI </w:t>
      </w:r>
      <w:r w:rsidR="00641D8C" w:rsidRPr="00666C5F">
        <w:rPr>
          <w:rFonts w:asciiTheme="majorHAnsi" w:hAnsiTheme="majorHAnsi" w:cs="Times New Roman"/>
          <w:lang w:eastAsia="zh-TW"/>
        </w:rPr>
        <w:t>CFUS</w:t>
      </w:r>
      <w:r w:rsidRPr="00666C5F">
        <w:rPr>
          <w:rFonts w:asciiTheme="majorHAnsi" w:hAnsiTheme="majorHAnsi" w:cs="Times New Roman"/>
          <w:lang w:eastAsia="zh-TW"/>
        </w:rPr>
        <w:t>”)</w:t>
      </w:r>
      <w:r w:rsidR="00FA0079" w:rsidRPr="00666C5F">
        <w:rPr>
          <w:rFonts w:asciiTheme="majorHAnsi" w:hAnsiTheme="majorHAnsi" w:cs="Times New Roman"/>
          <w:lang w:eastAsia="zh-TW"/>
        </w:rPr>
        <w:t>,</w:t>
      </w:r>
      <w:r w:rsidR="00AB3F0B" w:rsidRPr="00E8441B">
        <w:rPr>
          <w:rFonts w:asciiTheme="majorHAnsi" w:hAnsiTheme="majorHAnsi" w:cs="Times New Roman"/>
          <w:lang w:eastAsia="zh-TW"/>
        </w:rPr>
        <w:t xml:space="preserve"> a</w:t>
      </w:r>
      <w:r w:rsidR="005C2041" w:rsidRPr="00666C5F">
        <w:rPr>
          <w:rFonts w:asciiTheme="majorHAnsi" w:hAnsiTheme="majorHAnsi" w:cs="Times New Roman"/>
          <w:lang w:eastAsia="zh-TW"/>
        </w:rPr>
        <w:t xml:space="preserve"> commodities and futures broker</w:t>
      </w:r>
      <w:r w:rsidR="005C2041">
        <w:rPr>
          <w:rFonts w:asciiTheme="majorHAnsi" w:hAnsiTheme="majorHAnsi" w:cs="Times New Roman"/>
          <w:lang w:eastAsia="zh-TW"/>
        </w:rPr>
        <w:t xml:space="preserve">; </w:t>
      </w:r>
      <w:r w:rsidR="00AB3F0B" w:rsidRPr="00E8441B">
        <w:rPr>
          <w:rFonts w:asciiTheme="majorHAnsi" w:hAnsiTheme="majorHAnsi" w:cs="Times New Roman"/>
          <w:lang w:eastAsia="zh-TW"/>
        </w:rPr>
        <w:t xml:space="preserve">and </w:t>
      </w:r>
      <w:r w:rsidR="005C2041" w:rsidRPr="00E8441B">
        <w:rPr>
          <w:rFonts w:asciiTheme="majorHAnsi" w:hAnsiTheme="majorHAnsi" w:cs="Times New Roman"/>
          <w:lang w:eastAsia="zh-TW"/>
        </w:rPr>
        <w:t>las</w:t>
      </w:r>
      <w:r w:rsidR="005C2041" w:rsidRPr="00666C5F">
        <w:rPr>
          <w:rFonts w:asciiTheme="majorHAnsi" w:hAnsiTheme="majorHAnsi" w:cs="Times New Roman"/>
          <w:lang w:eastAsia="zh-TW"/>
        </w:rPr>
        <w:t>t</w:t>
      </w:r>
      <w:r w:rsidR="005C2041">
        <w:rPr>
          <w:rFonts w:asciiTheme="majorHAnsi" w:hAnsiTheme="majorHAnsi" w:cs="Times New Roman"/>
          <w:lang w:eastAsia="zh-TW"/>
        </w:rPr>
        <w:t xml:space="preserve"> entity being , </w:t>
      </w:r>
      <w:r w:rsidR="005B2A53" w:rsidRPr="00E8441B">
        <w:rPr>
          <w:rFonts w:asciiTheme="majorHAnsi" w:hAnsiTheme="majorHAnsi" w:cs="Times New Roman"/>
          <w:lang w:eastAsia="zh-TW"/>
        </w:rPr>
        <w:t>7 B</w:t>
      </w:r>
      <w:r w:rsidR="001A126A" w:rsidRPr="00E8441B">
        <w:rPr>
          <w:rFonts w:asciiTheme="majorHAnsi" w:hAnsiTheme="majorHAnsi" w:cs="Times New Roman"/>
          <w:lang w:eastAsia="zh-TW"/>
        </w:rPr>
        <w:t xml:space="preserve">ryant </w:t>
      </w:r>
      <w:r w:rsidR="00571CA6" w:rsidRPr="00E8441B">
        <w:rPr>
          <w:rFonts w:asciiTheme="majorHAnsi" w:hAnsiTheme="majorHAnsi" w:cs="Times New Roman"/>
          <w:lang w:eastAsia="zh-TW"/>
        </w:rPr>
        <w:t>P</w:t>
      </w:r>
      <w:r w:rsidR="001A126A" w:rsidRPr="00E8441B">
        <w:rPr>
          <w:rFonts w:asciiTheme="majorHAnsi" w:hAnsiTheme="majorHAnsi" w:cs="Times New Roman"/>
          <w:lang w:eastAsia="zh-TW"/>
        </w:rPr>
        <w:t>ark</w:t>
      </w:r>
      <w:r w:rsidR="00571CA6" w:rsidRPr="00E8441B">
        <w:rPr>
          <w:rFonts w:asciiTheme="majorHAnsi" w:hAnsiTheme="majorHAnsi" w:cs="Times New Roman"/>
          <w:lang w:eastAsia="zh-TW"/>
        </w:rPr>
        <w:t xml:space="preserve"> </w:t>
      </w:r>
      <w:r w:rsidR="005B2A53" w:rsidRPr="00E8441B">
        <w:rPr>
          <w:rFonts w:asciiTheme="majorHAnsi" w:hAnsiTheme="majorHAnsi" w:cs="Times New Roman"/>
          <w:lang w:eastAsia="zh-TW"/>
        </w:rPr>
        <w:t>Owner LLC</w:t>
      </w:r>
      <w:r w:rsidR="000F0C2B" w:rsidRPr="00E8441B">
        <w:rPr>
          <w:rFonts w:asciiTheme="majorHAnsi" w:hAnsiTheme="majorHAnsi" w:cs="Times New Roman"/>
          <w:lang w:eastAsia="zh-TW"/>
        </w:rPr>
        <w:t xml:space="preserve"> (“7BP”)</w:t>
      </w:r>
      <w:r w:rsidR="00AB3F0B">
        <w:rPr>
          <w:rFonts w:asciiTheme="majorHAnsi" w:hAnsiTheme="majorHAnsi" w:cs="Times New Roman"/>
          <w:lang w:eastAsia="zh-TW"/>
        </w:rPr>
        <w:t xml:space="preserve">, a commercial real estate property purchased by </w:t>
      </w:r>
      <w:r w:rsidR="005C2041">
        <w:rPr>
          <w:rFonts w:asciiTheme="majorHAnsi" w:hAnsiTheme="majorHAnsi" w:cs="Times New Roman"/>
          <w:lang w:eastAsia="zh-TW"/>
        </w:rPr>
        <w:t xml:space="preserve">the Bank </w:t>
      </w:r>
      <w:r w:rsidR="00AB3F0B">
        <w:rPr>
          <w:rFonts w:asciiTheme="majorHAnsi" w:hAnsiTheme="majorHAnsi" w:cs="Times New Roman"/>
          <w:lang w:eastAsia="zh-TW"/>
        </w:rPr>
        <w:t xml:space="preserve">in </w:t>
      </w:r>
      <w:r w:rsidR="00AB3F0B">
        <w:rPr>
          <w:rFonts w:asciiTheme="majorHAnsi" w:hAnsiTheme="majorHAnsi" w:cs="Times New Roman"/>
          <w:lang w:eastAsia="zh-TW"/>
        </w:rPr>
        <w:lastRenderedPageBreak/>
        <w:t>2015</w:t>
      </w:r>
      <w:r w:rsidRPr="00E8441B">
        <w:rPr>
          <w:rFonts w:asciiTheme="majorHAnsi" w:hAnsiTheme="majorHAnsi" w:cs="Times New Roman"/>
          <w:lang w:eastAsia="zh-TW"/>
        </w:rPr>
        <w:t>.</w:t>
      </w:r>
      <w:proofErr w:type="gramEnd"/>
      <w:r w:rsidRPr="00E8441B">
        <w:rPr>
          <w:rFonts w:asciiTheme="majorHAnsi" w:hAnsiTheme="majorHAnsi" w:cs="Times New Roman"/>
          <w:lang w:eastAsia="zh-TW"/>
        </w:rPr>
        <w:t xml:space="preserve"> For additional information on </w:t>
      </w:r>
      <w:r w:rsidR="003F292B" w:rsidRPr="00E8441B">
        <w:rPr>
          <w:rFonts w:asciiTheme="majorHAnsi" w:hAnsiTheme="majorHAnsi" w:cs="Times New Roman"/>
          <w:lang w:eastAsia="zh-TW"/>
        </w:rPr>
        <w:t xml:space="preserve">all BOC </w:t>
      </w:r>
      <w:proofErr w:type="gramStart"/>
      <w:r w:rsidR="003F292B" w:rsidRPr="00E8441B">
        <w:rPr>
          <w:rFonts w:asciiTheme="majorHAnsi" w:hAnsiTheme="majorHAnsi" w:cs="Times New Roman"/>
          <w:lang w:eastAsia="zh-TW"/>
        </w:rPr>
        <w:t>CUSO</w:t>
      </w:r>
      <w:proofErr w:type="gramEnd"/>
      <w:r w:rsidR="003F292B" w:rsidRPr="00E8441B">
        <w:rPr>
          <w:rFonts w:asciiTheme="majorHAnsi" w:hAnsiTheme="majorHAnsi" w:cs="Times New Roman"/>
          <w:lang w:eastAsia="zh-TW"/>
        </w:rPr>
        <w:t xml:space="preserve"> entities </w:t>
      </w:r>
      <w:r w:rsidRPr="00E8441B">
        <w:rPr>
          <w:rFonts w:asciiTheme="majorHAnsi" w:hAnsiTheme="majorHAnsi" w:cs="Times New Roman"/>
          <w:lang w:eastAsia="zh-TW"/>
        </w:rPr>
        <w:t xml:space="preserve">please refer to </w:t>
      </w:r>
      <w:r w:rsidR="00C15891" w:rsidRPr="00E8441B">
        <w:rPr>
          <w:rFonts w:asciiTheme="majorHAnsi" w:hAnsiTheme="majorHAnsi" w:cs="Times New Roman"/>
          <w:lang w:eastAsia="zh-TW"/>
        </w:rPr>
        <w:t xml:space="preserve">III. </w:t>
      </w:r>
      <w:proofErr w:type="gramStart"/>
      <w:r w:rsidR="00C15891" w:rsidRPr="00E8441B">
        <w:rPr>
          <w:rFonts w:asciiTheme="majorHAnsi" w:hAnsiTheme="majorHAnsi" w:cs="Times New Roman"/>
          <w:lang w:eastAsia="zh-TW"/>
        </w:rPr>
        <w:t>E. Other U.S. Entities.</w:t>
      </w:r>
      <w:proofErr w:type="gramEnd"/>
      <w:r w:rsidR="00C15891" w:rsidRPr="00E8441B">
        <w:rPr>
          <w:rFonts w:asciiTheme="majorHAnsi" w:hAnsiTheme="majorHAnsi" w:cs="Times New Roman"/>
          <w:lang w:eastAsia="zh-TW"/>
        </w:rPr>
        <w:t xml:space="preserve"> </w:t>
      </w:r>
      <w:r w:rsidR="00CE265B" w:rsidRPr="00E8441B">
        <w:rPr>
          <w:rFonts w:asciiTheme="majorHAnsi" w:hAnsiTheme="majorHAnsi" w:cs="Times New Roman"/>
          <w:lang w:eastAsia="zh-TW"/>
        </w:rPr>
        <w:t xml:space="preserve">   </w:t>
      </w:r>
    </w:p>
    <w:p w:rsidR="00DB2CD5" w:rsidRDefault="008E25B7" w:rsidP="00F85020">
      <w:pPr>
        <w:rPr>
          <w:rFonts w:asciiTheme="majorHAnsi" w:hAnsiTheme="majorHAnsi"/>
        </w:rPr>
      </w:pPr>
      <w:r w:rsidRPr="00F274CB">
        <w:rPr>
          <w:rFonts w:asciiTheme="majorHAnsi" w:hAnsiTheme="majorHAnsi"/>
          <w:lang w:eastAsia="en-US"/>
        </w:rPr>
        <w:t xml:space="preserve">Figure </w:t>
      </w:r>
      <w:r w:rsidR="00F85020" w:rsidRPr="00F274CB">
        <w:rPr>
          <w:rFonts w:asciiTheme="majorHAnsi" w:hAnsiTheme="majorHAnsi"/>
          <w:lang w:eastAsia="en-US"/>
        </w:rPr>
        <w:t xml:space="preserve">I. - 1: </w:t>
      </w:r>
      <w:commentRangeStart w:id="189"/>
      <w:r w:rsidR="00F85020" w:rsidRPr="00F274CB">
        <w:rPr>
          <w:rFonts w:asciiTheme="majorHAnsi" w:hAnsiTheme="majorHAnsi"/>
          <w:lang w:eastAsia="en-US"/>
        </w:rPr>
        <w:t>Bank of China Combined U.S. Operation</w:t>
      </w:r>
      <w:r w:rsidR="003F292B">
        <w:rPr>
          <w:rFonts w:asciiTheme="majorHAnsi" w:hAnsiTheme="majorHAnsi"/>
          <w:lang w:eastAsia="en-US"/>
        </w:rPr>
        <w:t>s</w:t>
      </w:r>
      <w:r w:rsidR="00F85020" w:rsidRPr="00F274CB">
        <w:rPr>
          <w:rFonts w:asciiTheme="majorHAnsi" w:hAnsiTheme="majorHAnsi"/>
          <w:lang w:eastAsia="en-US"/>
        </w:rPr>
        <w:t xml:space="preserve"> – Organizational Structure</w:t>
      </w:r>
      <w:commentRangeEnd w:id="189"/>
      <w:r w:rsidR="009874A4">
        <w:rPr>
          <w:rStyle w:val="CommentReference"/>
        </w:rPr>
        <w:commentReference w:id="189"/>
      </w:r>
    </w:p>
    <w:p w:rsidR="00E93243" w:rsidRDefault="00E93243" w:rsidP="00F85020">
      <w:pPr>
        <w:rPr>
          <w:rFonts w:asciiTheme="majorHAnsi" w:hAnsiTheme="majorHAnsi"/>
          <w:lang w:eastAsia="en-US"/>
        </w:rPr>
      </w:pPr>
    </w:p>
    <w:p w:rsidR="00FB1E30" w:rsidRDefault="00FB1E30" w:rsidP="00F85020">
      <w:pPr>
        <w:rPr>
          <w:rFonts w:asciiTheme="majorHAnsi" w:hAnsiTheme="majorHAnsi"/>
          <w:lang w:eastAsia="en-US"/>
        </w:rPr>
      </w:pPr>
    </w:p>
    <w:p w:rsidR="00FB1E30" w:rsidRPr="00F274CB" w:rsidRDefault="00FB1E30" w:rsidP="00F85020">
      <w:pPr>
        <w:rPr>
          <w:rFonts w:asciiTheme="majorHAnsi" w:hAnsiTheme="majorHAnsi"/>
          <w:lang w:eastAsia="en-US"/>
        </w:rPr>
      </w:pPr>
      <w:del w:id="190" w:author="MA, YUANYUAN" w:date="2018-02-14T17:19:00Z">
        <w:r w:rsidDel="003E47EB">
          <w:object w:dxaOrig="11551" w:dyaOrig="7921" w14:anchorId="163353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20.8pt" o:ole="">
              <v:imagedata r:id="rId12" o:title=""/>
            </v:shape>
            <o:OLEObject Type="Embed" ProgID="Visio.Drawing.15" ShapeID="_x0000_i1025" DrawAspect="Content" ObjectID="_1605290087" r:id="rId13"/>
          </w:object>
        </w:r>
      </w:del>
    </w:p>
    <w:p w:rsidR="00F97642" w:rsidRDefault="00F97642" w:rsidP="00F97642">
      <w:pPr>
        <w:rPr>
          <w:ins w:id="191" w:author="MA, YUANYUAN" w:date="2018-02-14T17:19:00Z"/>
          <w:rFonts w:asciiTheme="majorHAnsi" w:hAnsiTheme="majorHAnsi"/>
          <w:lang w:eastAsia="en-US"/>
        </w:rPr>
      </w:pPr>
    </w:p>
    <w:p w:rsidR="003E47EB" w:rsidRPr="00F274CB" w:rsidRDefault="002638A1" w:rsidP="00F97642">
      <w:pPr>
        <w:rPr>
          <w:rFonts w:asciiTheme="majorHAnsi" w:hAnsiTheme="majorHAnsi"/>
          <w:lang w:eastAsia="en-US"/>
        </w:rPr>
      </w:pPr>
      <w:ins w:id="192" w:author="MA, YUANYUAN" w:date="2018-02-23T10:16:00Z">
        <w:r>
          <w:object w:dxaOrig="11551" w:dyaOrig="7921">
            <v:shape id="_x0000_i1026" type="#_x0000_t75" style="width:467.8pt;height:320.8pt" o:ole="">
              <v:imagedata r:id="rId14" o:title=""/>
            </v:shape>
            <o:OLEObject Type="Embed" ProgID="Visio.Drawing.15" ShapeID="_x0000_i1026" DrawAspect="Content" ObjectID="_1605290088" r:id="rId15"/>
          </w:object>
        </w:r>
      </w:ins>
      <w:ins w:id="193" w:author="MA, YUANYUAN" w:date="2018-02-23T10:16:00Z">
        <w:r w:rsidR="00A3482F">
          <w:t xml:space="preserve"> </w:t>
        </w:r>
      </w:ins>
      <w:r w:rsidR="003E47EB">
        <w:fldChar w:fldCharType="begin"/>
      </w:r>
      <w:r w:rsidR="003E47EB">
        <w:fldChar w:fldCharType="end"/>
      </w:r>
    </w:p>
    <w:p w:rsidR="0095497E" w:rsidRPr="00FD48AA" w:rsidRDefault="003C5255" w:rsidP="00FD48AA">
      <w:pPr>
        <w:pStyle w:val="Heading1"/>
        <w:rPr>
          <w:rFonts w:cs="Times New Roman"/>
          <w:sz w:val="20"/>
        </w:rPr>
      </w:pPr>
      <w:bookmarkStart w:id="194" w:name="_Toc499913525"/>
      <w:r w:rsidRPr="00FD48AA">
        <w:rPr>
          <w:sz w:val="28"/>
        </w:rPr>
        <w:t>II</w:t>
      </w:r>
      <w:r w:rsidR="0095497E" w:rsidRPr="00FD48AA">
        <w:rPr>
          <w:sz w:val="28"/>
        </w:rPr>
        <w:t>. Stress Scenarios</w:t>
      </w:r>
      <w:bookmarkEnd w:id="194"/>
      <w:r w:rsidR="0095497E" w:rsidRPr="00FD48AA">
        <w:rPr>
          <w:sz w:val="28"/>
        </w:rPr>
        <w:t xml:space="preserve"> </w:t>
      </w:r>
    </w:p>
    <w:p w:rsidR="00871BB1" w:rsidRPr="00F274CB" w:rsidRDefault="00871BB1" w:rsidP="006040FF">
      <w:pPr>
        <w:jc w:val="both"/>
        <w:rPr>
          <w:rFonts w:asciiTheme="majorHAnsi" w:hAnsiTheme="majorHAnsi"/>
          <w:lang w:eastAsia="en-US"/>
        </w:rPr>
      </w:pPr>
      <w:r w:rsidRPr="00F274CB">
        <w:rPr>
          <w:rFonts w:asciiTheme="majorHAnsi" w:hAnsiTheme="majorHAnsi"/>
          <w:lang w:eastAsia="en-US"/>
        </w:rPr>
        <w:t xml:space="preserve">After evaluating </w:t>
      </w:r>
      <w:r w:rsidR="00395DE5">
        <w:rPr>
          <w:rFonts w:asciiTheme="majorHAnsi" w:hAnsiTheme="majorHAnsi"/>
          <w:lang w:eastAsia="en-US"/>
        </w:rPr>
        <w:t>its</w:t>
      </w:r>
      <w:r w:rsidR="00395DE5" w:rsidRPr="00F274CB">
        <w:rPr>
          <w:rFonts w:asciiTheme="majorHAnsi" w:hAnsiTheme="majorHAnsi"/>
          <w:lang w:eastAsia="en-US"/>
        </w:rPr>
        <w:t xml:space="preserve"> </w:t>
      </w:r>
      <w:r w:rsidRPr="00F274CB">
        <w:rPr>
          <w:rFonts w:asciiTheme="majorHAnsi" w:hAnsiTheme="majorHAnsi"/>
          <w:lang w:eastAsia="en-US"/>
        </w:rPr>
        <w:t xml:space="preserve">systemic </w:t>
      </w:r>
      <w:r w:rsidR="00FA44D2" w:rsidRPr="00F274CB">
        <w:rPr>
          <w:rFonts w:asciiTheme="majorHAnsi" w:hAnsiTheme="majorHAnsi"/>
          <w:lang w:eastAsia="en-US"/>
        </w:rPr>
        <w:t xml:space="preserve">and idiosyncratic </w:t>
      </w:r>
      <w:r w:rsidR="00395DE5">
        <w:rPr>
          <w:rFonts w:asciiTheme="majorHAnsi" w:hAnsiTheme="majorHAnsi"/>
          <w:lang w:eastAsia="en-US"/>
        </w:rPr>
        <w:t xml:space="preserve">liquidity </w:t>
      </w:r>
      <w:r w:rsidR="00FA44D2" w:rsidRPr="00F274CB">
        <w:rPr>
          <w:rFonts w:asciiTheme="majorHAnsi" w:hAnsiTheme="majorHAnsi"/>
          <w:lang w:eastAsia="en-US"/>
        </w:rPr>
        <w:t xml:space="preserve">risks, BOC selected the following three scenarios: </w:t>
      </w:r>
      <w:r w:rsidR="00395DE5">
        <w:rPr>
          <w:rFonts w:asciiTheme="majorHAnsi" w:hAnsiTheme="majorHAnsi"/>
          <w:lang w:eastAsia="en-US"/>
        </w:rPr>
        <w:t>i</w:t>
      </w:r>
      <w:r w:rsidR="00395DE5" w:rsidRPr="00F274CB">
        <w:rPr>
          <w:rFonts w:asciiTheme="majorHAnsi" w:hAnsiTheme="majorHAnsi"/>
          <w:lang w:eastAsia="en-US"/>
        </w:rPr>
        <w:t xml:space="preserve">diosyncratic </w:t>
      </w:r>
      <w:r w:rsidR="00FA44D2" w:rsidRPr="00F274CB">
        <w:rPr>
          <w:rFonts w:asciiTheme="majorHAnsi" w:hAnsiTheme="majorHAnsi"/>
          <w:lang w:eastAsia="en-US"/>
        </w:rPr>
        <w:t xml:space="preserve">crisis, systemic </w:t>
      </w:r>
      <w:r w:rsidR="00FA44D2" w:rsidRPr="00666C5F">
        <w:rPr>
          <w:rFonts w:asciiTheme="majorHAnsi" w:hAnsiTheme="majorHAnsi"/>
          <w:noProof/>
          <w:lang w:eastAsia="en-US"/>
        </w:rPr>
        <w:t>crisis</w:t>
      </w:r>
      <w:r w:rsidR="00C2698A">
        <w:rPr>
          <w:rFonts w:asciiTheme="majorHAnsi" w:hAnsiTheme="majorHAnsi"/>
          <w:noProof/>
          <w:lang w:eastAsia="en-US"/>
        </w:rPr>
        <w:t>,</w:t>
      </w:r>
      <w:r w:rsidR="00FA44D2" w:rsidRPr="00F274CB">
        <w:rPr>
          <w:rFonts w:asciiTheme="majorHAnsi" w:hAnsiTheme="majorHAnsi"/>
          <w:lang w:eastAsia="en-US"/>
        </w:rPr>
        <w:t xml:space="preserve"> and combined crisis scenario. </w:t>
      </w:r>
      <w:r w:rsidR="00395DE5">
        <w:rPr>
          <w:rFonts w:asciiTheme="majorHAnsi" w:hAnsiTheme="majorHAnsi"/>
          <w:lang w:eastAsia="en-US"/>
        </w:rPr>
        <w:t xml:space="preserve">Each scenario </w:t>
      </w:r>
      <w:r w:rsidR="002D54F2">
        <w:rPr>
          <w:rFonts w:asciiTheme="majorHAnsi" w:hAnsiTheme="majorHAnsi"/>
          <w:lang w:eastAsia="en-US"/>
        </w:rPr>
        <w:t xml:space="preserve">estimates projected cash flow </w:t>
      </w:r>
      <w:r w:rsidR="003F292B">
        <w:rPr>
          <w:rFonts w:asciiTheme="majorHAnsi" w:hAnsiTheme="majorHAnsi"/>
          <w:lang w:eastAsia="en-US"/>
        </w:rPr>
        <w:t xml:space="preserve">overnight, </w:t>
      </w:r>
      <w:r w:rsidR="002D54F2">
        <w:rPr>
          <w:rFonts w:asciiTheme="majorHAnsi" w:hAnsiTheme="majorHAnsi"/>
          <w:lang w:eastAsia="en-US"/>
        </w:rPr>
        <w:t xml:space="preserve">weekly for the first four weeks, </w:t>
      </w:r>
      <w:r w:rsidR="003F292B">
        <w:rPr>
          <w:rFonts w:asciiTheme="majorHAnsi" w:hAnsiTheme="majorHAnsi"/>
          <w:lang w:eastAsia="en-US"/>
        </w:rPr>
        <w:t xml:space="preserve">and then </w:t>
      </w:r>
      <w:r w:rsidR="002D54F2">
        <w:rPr>
          <w:rFonts w:asciiTheme="majorHAnsi" w:hAnsiTheme="majorHAnsi"/>
          <w:lang w:eastAsia="en-US"/>
        </w:rPr>
        <w:t>monthly extending to one year.  As such</w:t>
      </w:r>
      <w:r w:rsidR="003F292B">
        <w:rPr>
          <w:rFonts w:asciiTheme="majorHAnsi" w:hAnsiTheme="majorHAnsi"/>
          <w:lang w:eastAsia="en-US"/>
        </w:rPr>
        <w:t>,</w:t>
      </w:r>
      <w:r w:rsidR="002D54F2">
        <w:rPr>
          <w:rFonts w:asciiTheme="majorHAnsi" w:hAnsiTheme="majorHAnsi"/>
          <w:lang w:eastAsia="en-US"/>
        </w:rPr>
        <w:t xml:space="preserve"> BOC’s liquidity stress extends over a range of horizons for each scenario.  </w:t>
      </w:r>
      <w:r w:rsidR="00FA44D2" w:rsidRPr="00F274CB">
        <w:rPr>
          <w:rFonts w:asciiTheme="majorHAnsi" w:hAnsiTheme="majorHAnsi"/>
          <w:lang w:eastAsia="en-US"/>
        </w:rPr>
        <w:t>The descriptions and impacts of the three scenarios are addressed in detail in II.A, II.B, and II.C.</w:t>
      </w:r>
    </w:p>
    <w:p w:rsidR="00FA44D2" w:rsidRDefault="00FA44D2" w:rsidP="006040FF">
      <w:pPr>
        <w:jc w:val="both"/>
        <w:rPr>
          <w:rFonts w:asciiTheme="majorHAnsi" w:hAnsiTheme="majorHAnsi"/>
          <w:lang w:eastAsia="en-US"/>
        </w:rPr>
      </w:pPr>
      <w:r w:rsidRPr="00F274CB">
        <w:rPr>
          <w:rFonts w:asciiTheme="majorHAnsi" w:hAnsiTheme="majorHAnsi"/>
          <w:lang w:eastAsia="en-US"/>
        </w:rPr>
        <w:t>BOC continuously assesses its liquidity risk</w:t>
      </w:r>
      <w:r w:rsidR="002D54F2">
        <w:rPr>
          <w:rFonts w:asciiTheme="majorHAnsi" w:hAnsiTheme="majorHAnsi"/>
          <w:lang w:eastAsia="en-US"/>
        </w:rPr>
        <w:t>s</w:t>
      </w:r>
      <w:r w:rsidRPr="00F274CB">
        <w:rPr>
          <w:rFonts w:asciiTheme="majorHAnsi" w:hAnsiTheme="majorHAnsi"/>
          <w:lang w:eastAsia="en-US"/>
        </w:rPr>
        <w:t xml:space="preserve"> and will modify its slate of scenarios when appropriate. </w:t>
      </w:r>
      <w:r w:rsidR="002D54F2">
        <w:rPr>
          <w:rFonts w:asciiTheme="majorHAnsi" w:hAnsiTheme="majorHAnsi"/>
          <w:lang w:eastAsia="en-US"/>
        </w:rPr>
        <w:t>BOC may also assess ad hoc scenarios if</w:t>
      </w:r>
      <w:r w:rsidR="00E93243">
        <w:rPr>
          <w:rFonts w:asciiTheme="majorHAnsi" w:hAnsiTheme="majorHAnsi"/>
          <w:lang w:eastAsia="en-US"/>
        </w:rPr>
        <w:t xml:space="preserve"> </w:t>
      </w:r>
      <w:r w:rsidR="003F292B">
        <w:rPr>
          <w:rFonts w:asciiTheme="majorHAnsi" w:hAnsiTheme="majorHAnsi"/>
          <w:lang w:eastAsia="en-US"/>
        </w:rPr>
        <w:t xml:space="preserve">deemed </w:t>
      </w:r>
      <w:r w:rsidR="00E93243">
        <w:rPr>
          <w:rFonts w:asciiTheme="majorHAnsi" w:hAnsiTheme="majorHAnsi"/>
          <w:lang w:eastAsia="en-US"/>
        </w:rPr>
        <w:t xml:space="preserve">necessary. </w:t>
      </w:r>
    </w:p>
    <w:p w:rsidR="00847DA9" w:rsidRPr="00F274CB" w:rsidRDefault="00847DA9" w:rsidP="0095497E">
      <w:pPr>
        <w:rPr>
          <w:rFonts w:asciiTheme="majorHAnsi" w:hAnsiTheme="majorHAnsi"/>
          <w:lang w:eastAsia="en-US"/>
        </w:rPr>
      </w:pPr>
    </w:p>
    <w:p w:rsidR="0095497E" w:rsidRPr="00F274CB" w:rsidRDefault="003C5255" w:rsidP="00FD48AA">
      <w:pPr>
        <w:pStyle w:val="Heading2"/>
        <w:rPr>
          <w:lang w:eastAsia="en-US"/>
        </w:rPr>
      </w:pPr>
      <w:bookmarkStart w:id="195" w:name="_Toc499913526"/>
      <w:r w:rsidRPr="00F274CB">
        <w:rPr>
          <w:lang w:eastAsia="en-US"/>
        </w:rPr>
        <w:t>II.A.</w:t>
      </w:r>
      <w:r w:rsidR="003726B4" w:rsidRPr="00F274CB">
        <w:rPr>
          <w:lang w:eastAsia="en-US"/>
        </w:rPr>
        <w:t xml:space="preserve"> </w:t>
      </w:r>
      <w:r w:rsidR="0095497E" w:rsidRPr="00F274CB">
        <w:rPr>
          <w:lang w:eastAsia="en-US"/>
        </w:rPr>
        <w:t>Idiosyncratic Stress Testing Scenario Description</w:t>
      </w:r>
      <w:bookmarkEnd w:id="195"/>
    </w:p>
    <w:p w:rsidR="009B7A71" w:rsidRPr="00F274CB" w:rsidRDefault="009B7A71"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 xml:space="preserve">The idiosyncratic stress on BOC will be precipitated by unease over the immediate viability of its businesses; these anxieties </w:t>
      </w:r>
      <w:r w:rsidR="003F292B">
        <w:rPr>
          <w:rFonts w:asciiTheme="majorHAnsi" w:eastAsia="Calibri" w:hAnsiTheme="majorHAnsi" w:cs="Times New Roman"/>
          <w:lang w:eastAsia="en-US"/>
        </w:rPr>
        <w:t>may</w:t>
      </w:r>
      <w:r w:rsidR="003F292B" w:rsidRPr="00F274CB">
        <w:rPr>
          <w:rFonts w:asciiTheme="majorHAnsi" w:eastAsia="Calibri" w:hAnsiTheme="majorHAnsi" w:cs="Times New Roman"/>
          <w:lang w:eastAsia="en-US"/>
        </w:rPr>
        <w:t xml:space="preserve"> </w:t>
      </w:r>
      <w:r w:rsidRPr="00F376B7">
        <w:rPr>
          <w:rFonts w:asciiTheme="majorHAnsi" w:eastAsia="Calibri" w:hAnsiTheme="majorHAnsi" w:cs="Times New Roman"/>
          <w:noProof/>
          <w:lang w:eastAsia="en-US"/>
        </w:rPr>
        <w:t>include</w:t>
      </w:r>
      <w:r w:rsidRPr="00F274CB">
        <w:rPr>
          <w:rFonts w:asciiTheme="majorHAnsi" w:eastAsia="Calibri" w:hAnsiTheme="majorHAnsi" w:cs="Times New Roman"/>
          <w:lang w:eastAsia="en-US"/>
        </w:rPr>
        <w:t xml:space="preserve"> but are not confined to, solvency concerns related to fraud, trading losses, a large </w:t>
      </w:r>
      <w:r w:rsidR="003F292B">
        <w:rPr>
          <w:rFonts w:asciiTheme="majorHAnsi" w:eastAsia="Calibri" w:hAnsiTheme="majorHAnsi" w:cs="Times New Roman"/>
          <w:lang w:eastAsia="en-US"/>
        </w:rPr>
        <w:t xml:space="preserve">client </w:t>
      </w:r>
      <w:r w:rsidRPr="00F274CB">
        <w:rPr>
          <w:rFonts w:asciiTheme="majorHAnsi" w:eastAsia="Calibri" w:hAnsiTheme="majorHAnsi" w:cs="Times New Roman"/>
          <w:lang w:eastAsia="en-US"/>
        </w:rPr>
        <w:t xml:space="preserve">default, or a link to a public scandal. Regardless of the cause for concern, this analysis assumes an idiosyncratic event </w:t>
      </w:r>
      <w:r w:rsidR="003F292B">
        <w:rPr>
          <w:rFonts w:asciiTheme="majorHAnsi" w:eastAsia="Calibri" w:hAnsiTheme="majorHAnsi" w:cs="Times New Roman"/>
          <w:lang w:eastAsia="en-US"/>
        </w:rPr>
        <w:t>in which</w:t>
      </w:r>
      <w:r w:rsidR="003F292B"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 xml:space="preserve">BOC’s </w:t>
      </w:r>
      <w:r w:rsidRPr="00F376B7">
        <w:rPr>
          <w:rFonts w:asciiTheme="majorHAnsi" w:eastAsia="Calibri" w:hAnsiTheme="majorHAnsi" w:cs="Times New Roman"/>
          <w:noProof/>
          <w:lang w:eastAsia="en-US"/>
        </w:rPr>
        <w:t>long</w:t>
      </w:r>
      <w:r w:rsidR="00666C5F" w:rsidRPr="008E3B3F">
        <w:rPr>
          <w:rFonts w:asciiTheme="majorHAnsi" w:eastAsia="Calibri" w:hAnsiTheme="majorHAnsi" w:cs="Times New Roman"/>
          <w:noProof/>
          <w:lang w:eastAsia="en-US"/>
        </w:rPr>
        <w:t>-</w:t>
      </w:r>
      <w:r w:rsidRPr="008E3B3F">
        <w:rPr>
          <w:rFonts w:asciiTheme="majorHAnsi" w:eastAsia="Calibri" w:hAnsiTheme="majorHAnsi" w:cs="Times New Roman"/>
          <w:noProof/>
          <w:lang w:eastAsia="en-US"/>
        </w:rPr>
        <w:t>term</w:t>
      </w:r>
      <w:r w:rsidRPr="00F274CB">
        <w:rPr>
          <w:rFonts w:asciiTheme="majorHAnsi" w:eastAsia="Calibri" w:hAnsiTheme="majorHAnsi" w:cs="Times New Roman"/>
          <w:lang w:eastAsia="en-US"/>
        </w:rPr>
        <w:t xml:space="preserve"> debt rating is downgraded </w:t>
      </w:r>
      <w:r w:rsidR="002D54F2">
        <w:rPr>
          <w:rFonts w:asciiTheme="majorHAnsi" w:eastAsia="Calibri" w:hAnsiTheme="majorHAnsi" w:cs="Times New Roman"/>
          <w:lang w:eastAsia="en-US"/>
        </w:rPr>
        <w:t>three</w:t>
      </w:r>
      <w:r w:rsidR="002D54F2"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 xml:space="preserve">notches while other banks retain their current ratings. Consequently, the market perception of BOC’s ability to meet its liabilities falters, and counterparties reevaluate the risk of </w:t>
      </w:r>
      <w:r w:rsidR="000E1C4F" w:rsidRPr="00F274CB">
        <w:rPr>
          <w:rFonts w:asciiTheme="majorHAnsi" w:eastAsia="Calibri" w:hAnsiTheme="majorHAnsi" w:cs="Times New Roman"/>
          <w:lang w:eastAsia="en-US"/>
        </w:rPr>
        <w:t>placing</w:t>
      </w:r>
      <w:r w:rsidR="000E1C4F">
        <w:rPr>
          <w:rFonts w:asciiTheme="majorHAnsi" w:eastAsia="Calibri" w:hAnsiTheme="majorHAnsi" w:cs="Times New Roman"/>
          <w:lang w:eastAsia="en-US"/>
        </w:rPr>
        <w:t xml:space="preserve"> or maintaining </w:t>
      </w:r>
      <w:r w:rsidRPr="00F274CB">
        <w:rPr>
          <w:rFonts w:asciiTheme="majorHAnsi" w:eastAsia="Calibri" w:hAnsiTheme="majorHAnsi" w:cs="Times New Roman"/>
          <w:lang w:eastAsia="en-US"/>
        </w:rPr>
        <w:t>funds with BOC</w:t>
      </w:r>
      <w:r w:rsidR="000E1C4F">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given the perceived potential for insolvency.</w:t>
      </w:r>
    </w:p>
    <w:p w:rsidR="009B7A71" w:rsidRPr="00F274CB" w:rsidRDefault="009B7A71" w:rsidP="006040FF">
      <w:pPr>
        <w:jc w:val="both"/>
        <w:rPr>
          <w:rFonts w:asciiTheme="majorHAnsi" w:eastAsia="Calibri" w:hAnsiTheme="majorHAnsi" w:cs="Times New Roman"/>
          <w:lang w:eastAsia="en-US"/>
        </w:rPr>
      </w:pPr>
      <w:r w:rsidRPr="00E8441B">
        <w:rPr>
          <w:rFonts w:asciiTheme="majorHAnsi" w:eastAsia="Calibri" w:hAnsiTheme="majorHAnsi" w:cs="Times New Roman"/>
          <w:lang w:eastAsia="en-US"/>
        </w:rPr>
        <w:t xml:space="preserve">As of </w:t>
      </w:r>
      <w:r w:rsidR="00F47167" w:rsidRPr="00E8441B">
        <w:rPr>
          <w:rFonts w:asciiTheme="majorHAnsi" w:eastAsia="Calibri" w:hAnsiTheme="majorHAnsi" w:cs="Times New Roman"/>
          <w:lang w:eastAsia="en-US"/>
        </w:rPr>
        <w:t xml:space="preserve">Nov </w:t>
      </w:r>
      <w:r w:rsidRPr="00E8441B">
        <w:rPr>
          <w:rFonts w:asciiTheme="majorHAnsi" w:eastAsia="Calibri" w:hAnsiTheme="majorHAnsi" w:cs="Times New Roman"/>
          <w:lang w:eastAsia="en-US"/>
        </w:rPr>
        <w:t>201</w:t>
      </w:r>
      <w:r w:rsidR="00F47167" w:rsidRPr="00E8441B">
        <w:rPr>
          <w:rFonts w:asciiTheme="majorHAnsi" w:eastAsia="Calibri" w:hAnsiTheme="majorHAnsi" w:cs="Times New Roman"/>
          <w:lang w:eastAsia="en-US"/>
        </w:rPr>
        <w:t>7</w:t>
      </w:r>
      <w:r w:rsidRPr="00E8441B">
        <w:rPr>
          <w:rFonts w:asciiTheme="majorHAnsi" w:eastAsia="Calibri" w:hAnsiTheme="majorHAnsi" w:cs="Times New Roman"/>
          <w:lang w:eastAsia="en-US"/>
        </w:rPr>
        <w:t>, BOC’s</w:t>
      </w:r>
      <w:r w:rsidRPr="00F47167">
        <w:rPr>
          <w:rFonts w:asciiTheme="majorHAnsi" w:eastAsia="Calibri" w:hAnsiTheme="majorHAnsi" w:cs="Times New Roman"/>
          <w:lang w:eastAsia="en-US"/>
        </w:rPr>
        <w:t xml:space="preserve"> long</w:t>
      </w:r>
      <w:r w:rsidRPr="00F274CB">
        <w:rPr>
          <w:rFonts w:asciiTheme="majorHAnsi" w:eastAsia="Calibri" w:hAnsiTheme="majorHAnsi" w:cs="Times New Roman"/>
          <w:lang w:eastAsia="en-US"/>
        </w:rPr>
        <w:t xml:space="preserve">-term debt </w:t>
      </w:r>
      <w:r w:rsidR="002D54F2">
        <w:rPr>
          <w:rFonts w:asciiTheme="majorHAnsi" w:eastAsia="Calibri" w:hAnsiTheme="majorHAnsi" w:cs="Times New Roman"/>
          <w:lang w:eastAsia="en-US"/>
        </w:rPr>
        <w:t>was</w:t>
      </w:r>
      <w:r w:rsidR="002D54F2"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 xml:space="preserve">rated A1, A, and A by Moody’s, Standard &amp; Poor’s and Fitch, respectively. This scenario defines the liquidity risk associated with a </w:t>
      </w:r>
      <w:r w:rsidR="002D54F2" w:rsidRPr="00F376B7">
        <w:rPr>
          <w:rFonts w:asciiTheme="majorHAnsi" w:eastAsia="Calibri" w:hAnsiTheme="majorHAnsi" w:cs="Times New Roman"/>
          <w:noProof/>
          <w:lang w:eastAsia="en-US"/>
        </w:rPr>
        <w:t>three</w:t>
      </w:r>
      <w:r w:rsidR="00666C5F" w:rsidRPr="008E3B3F">
        <w:rPr>
          <w:rFonts w:asciiTheme="majorHAnsi" w:eastAsia="Calibri" w:hAnsiTheme="majorHAnsi" w:cs="Times New Roman"/>
          <w:noProof/>
          <w:lang w:eastAsia="en-US"/>
        </w:rPr>
        <w:t>-</w:t>
      </w:r>
      <w:r w:rsidRPr="008E3B3F">
        <w:rPr>
          <w:rFonts w:asciiTheme="majorHAnsi" w:eastAsia="Calibri" w:hAnsiTheme="majorHAnsi" w:cs="Times New Roman"/>
          <w:noProof/>
          <w:lang w:eastAsia="en-US"/>
        </w:rPr>
        <w:t>notch</w:t>
      </w:r>
      <w:r w:rsidRPr="00F274CB">
        <w:rPr>
          <w:rFonts w:asciiTheme="majorHAnsi" w:eastAsia="Calibri" w:hAnsiTheme="majorHAnsi" w:cs="Times New Roman"/>
          <w:lang w:eastAsia="en-US"/>
        </w:rPr>
        <w:t xml:space="preserve"> long-</w:t>
      </w:r>
      <w:r w:rsidRPr="00F274CB">
        <w:rPr>
          <w:rFonts w:asciiTheme="majorHAnsi" w:eastAsia="Calibri" w:hAnsiTheme="majorHAnsi" w:cs="Times New Roman"/>
          <w:lang w:eastAsia="en-US"/>
        </w:rPr>
        <w:lastRenderedPageBreak/>
        <w:t xml:space="preserve">term credit rating downgrade.  It is assumed the new ratings for BOC’s long-term debt will be Baa1, BBB, and BBB respectively. </w:t>
      </w:r>
      <w:r w:rsidR="002D54F2">
        <w:rPr>
          <w:rFonts w:asciiTheme="majorHAnsi" w:eastAsia="Calibri" w:hAnsiTheme="majorHAnsi" w:cs="Times New Roman"/>
          <w:lang w:eastAsia="en-US"/>
        </w:rPr>
        <w:t xml:space="preserve">As shown in </w:t>
      </w:r>
      <w:r w:rsidRPr="00F274CB">
        <w:rPr>
          <w:rFonts w:asciiTheme="majorHAnsi" w:eastAsia="Calibri" w:hAnsiTheme="majorHAnsi" w:cs="Times New Roman"/>
          <w:lang w:eastAsia="en-US"/>
        </w:rPr>
        <w:t xml:space="preserve">Table II.A </w:t>
      </w:r>
      <w:r w:rsidR="002D54F2">
        <w:rPr>
          <w:rFonts w:asciiTheme="majorHAnsi" w:eastAsia="Calibri" w:hAnsiTheme="majorHAnsi" w:cs="Times New Roman"/>
          <w:lang w:eastAsia="en-US"/>
        </w:rPr>
        <w:t>–</w:t>
      </w:r>
      <w:r w:rsidRPr="00F274CB">
        <w:rPr>
          <w:rFonts w:asciiTheme="majorHAnsi" w:eastAsia="Calibri" w:hAnsiTheme="majorHAnsi" w:cs="Times New Roman"/>
          <w:lang w:eastAsia="en-US"/>
        </w:rPr>
        <w:t xml:space="preserve"> 1</w:t>
      </w:r>
      <w:r w:rsidR="002D54F2">
        <w:rPr>
          <w:rFonts w:asciiTheme="majorHAnsi" w:eastAsia="Calibri" w:hAnsiTheme="majorHAnsi" w:cs="Times New Roman"/>
          <w:lang w:eastAsia="en-US"/>
        </w:rPr>
        <w:t xml:space="preserve">, BOC’s credit rating has remained within the current range for at least nine years.  Therefore, BOC has concluded that a </w:t>
      </w:r>
      <w:r w:rsidR="002D54F2" w:rsidRPr="00F376B7">
        <w:rPr>
          <w:rFonts w:asciiTheme="majorHAnsi" w:eastAsia="Calibri" w:hAnsiTheme="majorHAnsi" w:cs="Times New Roman"/>
          <w:noProof/>
          <w:lang w:eastAsia="en-US"/>
        </w:rPr>
        <w:t>three</w:t>
      </w:r>
      <w:r w:rsidR="00666C5F" w:rsidRPr="008E3B3F">
        <w:rPr>
          <w:rFonts w:asciiTheme="majorHAnsi" w:eastAsia="Calibri" w:hAnsiTheme="majorHAnsi" w:cs="Times New Roman"/>
          <w:noProof/>
          <w:lang w:eastAsia="en-US"/>
        </w:rPr>
        <w:t>-</w:t>
      </w:r>
      <w:r w:rsidR="002D54F2" w:rsidRPr="008E3B3F">
        <w:rPr>
          <w:rFonts w:asciiTheme="majorHAnsi" w:eastAsia="Calibri" w:hAnsiTheme="majorHAnsi" w:cs="Times New Roman"/>
          <w:noProof/>
          <w:lang w:eastAsia="en-US"/>
        </w:rPr>
        <w:t>notch</w:t>
      </w:r>
      <w:r w:rsidR="002D54F2">
        <w:rPr>
          <w:rFonts w:asciiTheme="majorHAnsi" w:eastAsia="Calibri" w:hAnsiTheme="majorHAnsi" w:cs="Times New Roman"/>
          <w:lang w:eastAsia="en-US"/>
        </w:rPr>
        <w:t xml:space="preserve"> downgrade </w:t>
      </w:r>
      <w:r w:rsidR="000E1C4F">
        <w:rPr>
          <w:rFonts w:asciiTheme="majorHAnsi" w:eastAsia="Calibri" w:hAnsiTheme="majorHAnsi" w:cs="Times New Roman"/>
          <w:lang w:eastAsia="en-US"/>
        </w:rPr>
        <w:t>will not result in a less than investment-grade credit profile for the bank.</w:t>
      </w:r>
    </w:p>
    <w:p w:rsidR="003726B4" w:rsidRPr="00F274CB" w:rsidRDefault="009B7A71" w:rsidP="0095497E">
      <w:pPr>
        <w:rPr>
          <w:rFonts w:asciiTheme="majorHAnsi" w:eastAsia="Calibri" w:hAnsiTheme="majorHAnsi" w:cs="Times New Roman"/>
          <w:lang w:eastAsia="en-US"/>
        </w:rPr>
      </w:pPr>
      <w:r w:rsidRPr="00F274CB">
        <w:rPr>
          <w:rFonts w:asciiTheme="majorHAnsi" w:eastAsia="Calibri" w:hAnsiTheme="majorHAnsi" w:cs="Times New Roman"/>
          <w:lang w:eastAsia="en-US"/>
        </w:rPr>
        <w:t>Table II.A</w:t>
      </w:r>
      <w:r w:rsidR="000250C0" w:rsidRPr="00F274CB">
        <w:rPr>
          <w:rFonts w:asciiTheme="majorHAnsi" w:eastAsia="Calibri" w:hAnsiTheme="majorHAnsi" w:cs="Times New Roman"/>
          <w:lang w:eastAsia="en-US"/>
        </w:rPr>
        <w:t>. -</w:t>
      </w:r>
      <w:r w:rsidR="00F50E36"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1: BOC Credit Rating History 2007 - 201</w:t>
      </w:r>
      <w:ins w:id="196" w:author="FANG, XIANG" w:date="2018-11-28T14:39:00Z">
        <w:r w:rsidR="00D966F3">
          <w:rPr>
            <w:rFonts w:asciiTheme="majorHAnsi" w:eastAsia="Calibri" w:hAnsiTheme="majorHAnsi" w:cs="Times New Roman"/>
            <w:lang w:eastAsia="en-US"/>
          </w:rPr>
          <w:t>8</w:t>
        </w:r>
      </w:ins>
      <w:del w:id="197" w:author="FANG, XIANG" w:date="2018-11-28T14:39:00Z">
        <w:r w:rsidRPr="00F274CB" w:rsidDel="00D966F3">
          <w:rPr>
            <w:rFonts w:asciiTheme="majorHAnsi" w:eastAsia="Calibri" w:hAnsiTheme="majorHAnsi" w:cs="Times New Roman"/>
            <w:lang w:eastAsia="en-US"/>
          </w:rPr>
          <w:delText>6</w:delText>
        </w:r>
      </w:del>
    </w:p>
    <w:tbl>
      <w:tblPr>
        <w:tblStyle w:val="TableGrid1"/>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1080"/>
        <w:gridCol w:w="2885"/>
        <w:gridCol w:w="2885"/>
        <w:gridCol w:w="2885"/>
      </w:tblGrid>
      <w:tr w:rsidR="0095497E" w:rsidRPr="00F274CB" w:rsidTr="00D966F3">
        <w:trPr>
          <w:trHeight w:val="225"/>
        </w:trPr>
        <w:tc>
          <w:tcPr>
            <w:tcW w:w="9735" w:type="dxa"/>
            <w:gridSpan w:val="4"/>
            <w:shd w:val="clear" w:color="auto" w:fill="A40000"/>
          </w:tcPr>
          <w:p w:rsidR="0095497E" w:rsidRPr="00F274CB" w:rsidRDefault="0095497E" w:rsidP="0095497E">
            <w:pPr>
              <w:widowControl w:val="0"/>
              <w:tabs>
                <w:tab w:val="left" w:pos="270"/>
              </w:tabs>
              <w:jc w:val="both"/>
              <w:rPr>
                <w:rFonts w:asciiTheme="majorHAnsi" w:eastAsia="SimSun" w:hAnsiTheme="majorHAnsi" w:cs="Times New Roman"/>
                <w:b/>
                <w:color w:val="FFFFFF"/>
                <w:kern w:val="2"/>
              </w:rPr>
            </w:pPr>
            <w:r w:rsidRPr="00F274CB">
              <w:rPr>
                <w:rFonts w:asciiTheme="majorHAnsi" w:eastAsia="SimSun" w:hAnsiTheme="majorHAnsi" w:cs="Times New Roman"/>
                <w:b/>
                <w:color w:val="FFFFFF"/>
                <w:kern w:val="2"/>
              </w:rPr>
              <w:t>BOC Credit Rating History</w:t>
            </w:r>
          </w:p>
        </w:tc>
      </w:tr>
      <w:tr w:rsidR="0095497E" w:rsidRPr="00F274CB" w:rsidTr="00D966F3">
        <w:trPr>
          <w:trHeight w:val="225"/>
        </w:trPr>
        <w:tc>
          <w:tcPr>
            <w:tcW w:w="1080" w:type="dxa"/>
            <w:shd w:val="clear" w:color="auto" w:fill="FF9966"/>
          </w:tcPr>
          <w:p w:rsidR="0095497E" w:rsidRPr="00F274CB" w:rsidRDefault="0095497E" w:rsidP="0095497E">
            <w:pPr>
              <w:widowControl w:val="0"/>
              <w:tabs>
                <w:tab w:val="left" w:pos="270"/>
              </w:tabs>
              <w:jc w:val="both"/>
              <w:rPr>
                <w:rFonts w:asciiTheme="majorHAnsi" w:eastAsia="SimSun" w:hAnsiTheme="majorHAnsi" w:cs="Times New Roman"/>
                <w:b/>
                <w:color w:val="000000"/>
                <w:kern w:val="2"/>
              </w:rPr>
            </w:pPr>
            <w:r w:rsidRPr="00F274CB">
              <w:rPr>
                <w:rFonts w:asciiTheme="majorHAnsi" w:eastAsia="SimSun" w:hAnsiTheme="majorHAnsi" w:cs="Times New Roman"/>
                <w:b/>
                <w:color w:val="000000"/>
                <w:kern w:val="2"/>
              </w:rPr>
              <w:t>Year</w:t>
            </w:r>
          </w:p>
        </w:tc>
        <w:tc>
          <w:tcPr>
            <w:tcW w:w="2885" w:type="dxa"/>
            <w:shd w:val="clear" w:color="auto" w:fill="FF9966"/>
          </w:tcPr>
          <w:p w:rsidR="0095497E" w:rsidRPr="00F274CB" w:rsidRDefault="0095497E" w:rsidP="0095497E">
            <w:pPr>
              <w:widowControl w:val="0"/>
              <w:tabs>
                <w:tab w:val="left" w:pos="270"/>
              </w:tabs>
              <w:jc w:val="center"/>
              <w:rPr>
                <w:rFonts w:asciiTheme="majorHAnsi" w:eastAsia="SimSun" w:hAnsiTheme="majorHAnsi" w:cs="Times New Roman"/>
                <w:b/>
                <w:color w:val="000000"/>
                <w:kern w:val="2"/>
              </w:rPr>
            </w:pPr>
            <w:r w:rsidRPr="00F274CB">
              <w:rPr>
                <w:rFonts w:asciiTheme="majorHAnsi" w:eastAsia="SimSun" w:hAnsiTheme="majorHAnsi" w:cs="Times New Roman"/>
                <w:b/>
                <w:color w:val="000000"/>
                <w:kern w:val="2"/>
              </w:rPr>
              <w:t>Standard &amp; Poor’s</w:t>
            </w:r>
          </w:p>
        </w:tc>
        <w:tc>
          <w:tcPr>
            <w:tcW w:w="2885" w:type="dxa"/>
            <w:shd w:val="clear" w:color="auto" w:fill="FF9966"/>
          </w:tcPr>
          <w:p w:rsidR="0095497E" w:rsidRPr="00F274CB" w:rsidRDefault="0095497E" w:rsidP="0095497E">
            <w:pPr>
              <w:widowControl w:val="0"/>
              <w:tabs>
                <w:tab w:val="left" w:pos="270"/>
              </w:tabs>
              <w:jc w:val="center"/>
              <w:rPr>
                <w:rFonts w:asciiTheme="majorHAnsi" w:eastAsia="SimSun" w:hAnsiTheme="majorHAnsi" w:cs="Times New Roman"/>
                <w:b/>
                <w:kern w:val="2"/>
              </w:rPr>
            </w:pPr>
            <w:r w:rsidRPr="00F274CB">
              <w:rPr>
                <w:rFonts w:asciiTheme="majorHAnsi" w:eastAsia="SimSun" w:hAnsiTheme="majorHAnsi" w:cs="Times New Roman"/>
                <w:b/>
                <w:kern w:val="2"/>
              </w:rPr>
              <w:t>Moody’s</w:t>
            </w:r>
          </w:p>
        </w:tc>
        <w:tc>
          <w:tcPr>
            <w:tcW w:w="2885" w:type="dxa"/>
            <w:shd w:val="clear" w:color="auto" w:fill="FF9966"/>
          </w:tcPr>
          <w:p w:rsidR="0095497E" w:rsidRPr="00F274CB" w:rsidRDefault="0095497E" w:rsidP="0095497E">
            <w:pPr>
              <w:widowControl w:val="0"/>
              <w:tabs>
                <w:tab w:val="left" w:pos="270"/>
              </w:tabs>
              <w:jc w:val="center"/>
              <w:rPr>
                <w:rFonts w:asciiTheme="majorHAnsi" w:eastAsia="SimSun" w:hAnsiTheme="majorHAnsi" w:cs="Times New Roman"/>
                <w:b/>
                <w:kern w:val="2"/>
              </w:rPr>
            </w:pPr>
            <w:r w:rsidRPr="00F274CB">
              <w:rPr>
                <w:rFonts w:asciiTheme="majorHAnsi" w:eastAsia="SimSun" w:hAnsiTheme="majorHAnsi" w:cs="Times New Roman"/>
                <w:b/>
                <w:kern w:val="2"/>
              </w:rPr>
              <w:t>Fitch</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2007</w:t>
            </w:r>
          </w:p>
        </w:tc>
        <w:tc>
          <w:tcPr>
            <w:tcW w:w="2885" w:type="dxa"/>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A-</w:t>
            </w:r>
          </w:p>
        </w:tc>
        <w:tc>
          <w:tcPr>
            <w:tcW w:w="2885" w:type="dxa"/>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A1</w:t>
            </w:r>
          </w:p>
        </w:tc>
        <w:tc>
          <w:tcPr>
            <w:tcW w:w="2885" w:type="dxa"/>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A</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2008</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2009</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2010</w:t>
            </w:r>
          </w:p>
        </w:tc>
        <w:tc>
          <w:tcPr>
            <w:tcW w:w="2885" w:type="dxa"/>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c>
          <w:tcPr>
            <w:tcW w:w="2885" w:type="dxa"/>
            <w:vAlign w:val="center"/>
          </w:tcPr>
          <w:p w:rsidR="0095497E" w:rsidRPr="00F274CB" w:rsidRDefault="009B7A71"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c>
          <w:tcPr>
            <w:tcW w:w="2885" w:type="dxa"/>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2011</w:t>
            </w:r>
          </w:p>
        </w:tc>
        <w:tc>
          <w:tcPr>
            <w:tcW w:w="2885" w:type="dxa"/>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A</w:t>
            </w:r>
          </w:p>
        </w:tc>
        <w:tc>
          <w:tcPr>
            <w:tcW w:w="2885" w:type="dxa"/>
          </w:tcPr>
          <w:p w:rsidR="0095497E" w:rsidRPr="00F274CB" w:rsidRDefault="009B7A71" w:rsidP="009B7A71">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c>
          <w:tcPr>
            <w:tcW w:w="2885" w:type="dxa"/>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bb (Viability Rating)</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2012</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2013</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2014</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2015</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95497E" w:rsidRPr="00F274CB" w:rsidTr="00D966F3">
        <w:trPr>
          <w:trHeight w:val="249"/>
        </w:trPr>
        <w:tc>
          <w:tcPr>
            <w:tcW w:w="1080" w:type="dxa"/>
            <w:vAlign w:val="center"/>
          </w:tcPr>
          <w:p w:rsidR="0095497E" w:rsidRPr="00F274CB" w:rsidRDefault="0095497E" w:rsidP="0095497E">
            <w:pPr>
              <w:widowControl w:val="0"/>
              <w:tabs>
                <w:tab w:val="left" w:pos="270"/>
              </w:tabs>
              <w:jc w:val="both"/>
              <w:rPr>
                <w:rFonts w:asciiTheme="majorHAnsi" w:eastAsia="SimSun" w:hAnsiTheme="majorHAnsi" w:cs="Times New Roman"/>
                <w:kern w:val="2"/>
              </w:rPr>
            </w:pPr>
            <w:r w:rsidRPr="00F274CB">
              <w:rPr>
                <w:rFonts w:asciiTheme="majorHAnsi" w:eastAsia="SimSun" w:hAnsiTheme="majorHAnsi" w:cs="Times New Roman"/>
                <w:kern w:val="2"/>
              </w:rPr>
              <w:t>2016</w:t>
            </w:r>
          </w:p>
        </w:tc>
        <w:tc>
          <w:tcPr>
            <w:tcW w:w="8655" w:type="dxa"/>
            <w:gridSpan w:val="3"/>
            <w:vAlign w:val="center"/>
          </w:tcPr>
          <w:p w:rsidR="0095497E" w:rsidRPr="00F274CB" w:rsidRDefault="0095497E" w:rsidP="0095497E">
            <w:pPr>
              <w:widowControl w:val="0"/>
              <w:tabs>
                <w:tab w:val="left" w:pos="270"/>
              </w:tabs>
              <w:jc w:val="center"/>
              <w:rPr>
                <w:rFonts w:asciiTheme="majorHAnsi" w:eastAsia="SimSun" w:hAnsiTheme="majorHAnsi" w:cs="Times New Roman"/>
                <w:kern w:val="2"/>
              </w:rPr>
            </w:pPr>
            <w:r w:rsidRPr="00F274CB">
              <w:rPr>
                <w:rFonts w:asciiTheme="majorHAnsi" w:eastAsia="SimSun" w:hAnsiTheme="majorHAnsi" w:cs="Times New Roman"/>
                <w:kern w:val="2"/>
              </w:rPr>
              <w:t>No Credit Rating Change</w:t>
            </w:r>
          </w:p>
        </w:tc>
      </w:tr>
      <w:tr w:rsidR="00D966F3" w:rsidRPr="00F274CB" w:rsidTr="00D966F3">
        <w:trPr>
          <w:trHeight w:val="249"/>
          <w:ins w:id="198" w:author="FANG, XIANG" w:date="2018-11-28T14:39:00Z"/>
        </w:trPr>
        <w:tc>
          <w:tcPr>
            <w:tcW w:w="1080" w:type="dxa"/>
            <w:vAlign w:val="center"/>
          </w:tcPr>
          <w:p w:rsidR="00D966F3" w:rsidRPr="00F274CB" w:rsidRDefault="00D966F3" w:rsidP="00D966F3">
            <w:pPr>
              <w:widowControl w:val="0"/>
              <w:tabs>
                <w:tab w:val="left" w:pos="270"/>
              </w:tabs>
              <w:jc w:val="both"/>
              <w:rPr>
                <w:ins w:id="199" w:author="FANG, XIANG" w:date="2018-11-28T14:39:00Z"/>
                <w:rFonts w:asciiTheme="majorHAnsi" w:eastAsia="SimSun" w:hAnsiTheme="majorHAnsi" w:cs="Times New Roman"/>
                <w:kern w:val="2"/>
              </w:rPr>
            </w:pPr>
            <w:ins w:id="200" w:author="FANG, XIANG" w:date="2018-11-28T14:39:00Z">
              <w:r>
                <w:rPr>
                  <w:rFonts w:asciiTheme="majorHAnsi" w:eastAsia="SimSun" w:hAnsiTheme="majorHAnsi" w:cs="Times New Roman"/>
                  <w:kern w:val="2"/>
                </w:rPr>
                <w:t>2017</w:t>
              </w:r>
            </w:ins>
          </w:p>
        </w:tc>
        <w:tc>
          <w:tcPr>
            <w:tcW w:w="8655" w:type="dxa"/>
            <w:gridSpan w:val="3"/>
            <w:vAlign w:val="center"/>
          </w:tcPr>
          <w:p w:rsidR="00D966F3" w:rsidRPr="00F274CB" w:rsidRDefault="00D966F3" w:rsidP="00D966F3">
            <w:pPr>
              <w:widowControl w:val="0"/>
              <w:tabs>
                <w:tab w:val="left" w:pos="270"/>
              </w:tabs>
              <w:jc w:val="center"/>
              <w:rPr>
                <w:ins w:id="201" w:author="FANG, XIANG" w:date="2018-11-28T14:39:00Z"/>
                <w:rFonts w:asciiTheme="majorHAnsi" w:eastAsia="SimSun" w:hAnsiTheme="majorHAnsi" w:cs="Times New Roman"/>
                <w:kern w:val="2"/>
              </w:rPr>
            </w:pPr>
            <w:ins w:id="202" w:author="FANG, XIANG" w:date="2018-11-28T14:39:00Z">
              <w:r w:rsidRPr="00F274CB">
                <w:rPr>
                  <w:rFonts w:asciiTheme="majorHAnsi" w:eastAsia="SimSun" w:hAnsiTheme="majorHAnsi" w:cs="Times New Roman"/>
                  <w:kern w:val="2"/>
                </w:rPr>
                <w:t>No Credit Rating Change</w:t>
              </w:r>
            </w:ins>
          </w:p>
        </w:tc>
      </w:tr>
      <w:tr w:rsidR="00D966F3" w:rsidRPr="00F274CB" w:rsidTr="00D966F3">
        <w:trPr>
          <w:trHeight w:val="249"/>
          <w:ins w:id="203" w:author="FANG, XIANG" w:date="2018-11-28T14:39:00Z"/>
        </w:trPr>
        <w:tc>
          <w:tcPr>
            <w:tcW w:w="1080" w:type="dxa"/>
            <w:vAlign w:val="center"/>
          </w:tcPr>
          <w:p w:rsidR="00D966F3" w:rsidRPr="00F274CB" w:rsidRDefault="00D966F3" w:rsidP="00D966F3">
            <w:pPr>
              <w:widowControl w:val="0"/>
              <w:tabs>
                <w:tab w:val="left" w:pos="270"/>
              </w:tabs>
              <w:jc w:val="both"/>
              <w:rPr>
                <w:ins w:id="204" w:author="FANG, XIANG" w:date="2018-11-28T14:39:00Z"/>
                <w:rFonts w:asciiTheme="majorHAnsi" w:eastAsia="SimSun" w:hAnsiTheme="majorHAnsi" w:cs="Times New Roman"/>
                <w:kern w:val="2"/>
              </w:rPr>
            </w:pPr>
            <w:ins w:id="205" w:author="FANG, XIANG" w:date="2018-11-28T14:39:00Z">
              <w:r>
                <w:rPr>
                  <w:rFonts w:asciiTheme="majorHAnsi" w:eastAsia="SimSun" w:hAnsiTheme="majorHAnsi" w:cs="Times New Roman"/>
                  <w:kern w:val="2"/>
                </w:rPr>
                <w:t>2018</w:t>
              </w:r>
            </w:ins>
          </w:p>
        </w:tc>
        <w:tc>
          <w:tcPr>
            <w:tcW w:w="8655" w:type="dxa"/>
            <w:gridSpan w:val="3"/>
            <w:vAlign w:val="center"/>
          </w:tcPr>
          <w:p w:rsidR="00D966F3" w:rsidRPr="00F274CB" w:rsidRDefault="00D966F3" w:rsidP="00D966F3">
            <w:pPr>
              <w:widowControl w:val="0"/>
              <w:tabs>
                <w:tab w:val="left" w:pos="270"/>
              </w:tabs>
              <w:jc w:val="center"/>
              <w:rPr>
                <w:ins w:id="206" w:author="FANG, XIANG" w:date="2018-11-28T14:39:00Z"/>
                <w:rFonts w:asciiTheme="majorHAnsi" w:eastAsia="SimSun" w:hAnsiTheme="majorHAnsi" w:cs="Times New Roman"/>
                <w:kern w:val="2"/>
              </w:rPr>
            </w:pPr>
            <w:ins w:id="207" w:author="FANG, XIANG" w:date="2018-11-28T14:39:00Z">
              <w:r w:rsidRPr="00F274CB">
                <w:rPr>
                  <w:rFonts w:asciiTheme="majorHAnsi" w:eastAsia="SimSun" w:hAnsiTheme="majorHAnsi" w:cs="Times New Roman"/>
                  <w:kern w:val="2"/>
                </w:rPr>
                <w:t>No Credit Rating Change</w:t>
              </w:r>
            </w:ins>
          </w:p>
        </w:tc>
      </w:tr>
      <w:tr w:rsidR="0067551B" w:rsidRPr="00F274CB" w:rsidDel="00D966F3" w:rsidTr="00D966F3">
        <w:tblPrEx>
          <w:tblCellMar>
            <w:top w:w="0" w:type="dxa"/>
            <w:left w:w="108" w:type="dxa"/>
            <w:bottom w:w="0" w:type="dxa"/>
            <w:right w:w="108" w:type="dxa"/>
          </w:tblCellMar>
        </w:tblPrEx>
        <w:trPr>
          <w:trHeight w:val="249"/>
          <w:del w:id="208" w:author="FANG, XIANG" w:date="2018-11-28T14:39:00Z"/>
        </w:trPr>
        <w:tc>
          <w:tcPr>
            <w:tcW w:w="1080" w:type="dxa"/>
          </w:tcPr>
          <w:p w:rsidR="0067551B" w:rsidRPr="00F274CB" w:rsidDel="00D966F3" w:rsidRDefault="0067551B">
            <w:pPr>
              <w:widowControl w:val="0"/>
              <w:tabs>
                <w:tab w:val="left" w:pos="270"/>
              </w:tabs>
              <w:rPr>
                <w:del w:id="209" w:author="FANG, XIANG" w:date="2018-11-28T14:39:00Z"/>
                <w:rFonts w:asciiTheme="majorHAnsi" w:eastAsia="SimSun" w:hAnsiTheme="majorHAnsi" w:cs="Times New Roman"/>
                <w:kern w:val="2"/>
              </w:rPr>
              <w:pPrChange w:id="210" w:author="FANG, XIANG" w:date="2018-11-28T14:38:00Z">
                <w:pPr>
                  <w:widowControl w:val="0"/>
                  <w:tabs>
                    <w:tab w:val="left" w:pos="270"/>
                  </w:tabs>
                  <w:jc w:val="both"/>
                </w:pPr>
              </w:pPrChange>
            </w:pPr>
            <w:del w:id="211" w:author="FANG, XIANG" w:date="2018-11-28T14:39:00Z">
              <w:r w:rsidDel="00D966F3">
                <w:rPr>
                  <w:rFonts w:asciiTheme="majorHAnsi" w:eastAsia="SimSun" w:hAnsiTheme="majorHAnsi" w:cs="Times New Roman"/>
                  <w:kern w:val="2"/>
                </w:rPr>
                <w:delText>2017</w:delText>
              </w:r>
            </w:del>
          </w:p>
        </w:tc>
        <w:tc>
          <w:tcPr>
            <w:tcW w:w="8655" w:type="dxa"/>
            <w:gridSpan w:val="3"/>
          </w:tcPr>
          <w:p w:rsidR="0067551B" w:rsidRPr="00F274CB" w:rsidDel="00D966F3" w:rsidRDefault="0067551B" w:rsidP="00D67AA7">
            <w:pPr>
              <w:widowControl w:val="0"/>
              <w:tabs>
                <w:tab w:val="left" w:pos="270"/>
              </w:tabs>
              <w:jc w:val="center"/>
              <w:rPr>
                <w:del w:id="212" w:author="FANG, XIANG" w:date="2018-11-28T14:39:00Z"/>
                <w:rFonts w:asciiTheme="majorHAnsi" w:eastAsia="SimSun" w:hAnsiTheme="majorHAnsi" w:cs="Times New Roman"/>
                <w:kern w:val="2"/>
              </w:rPr>
            </w:pPr>
            <w:del w:id="213" w:author="FANG, XIANG" w:date="2018-11-28T14:39:00Z">
              <w:r w:rsidRPr="00F274CB" w:rsidDel="00D966F3">
                <w:rPr>
                  <w:rFonts w:asciiTheme="majorHAnsi" w:eastAsia="SimSun" w:hAnsiTheme="majorHAnsi" w:cs="Times New Roman"/>
                  <w:kern w:val="2"/>
                </w:rPr>
                <w:delText>No Credit Rating Change</w:delText>
              </w:r>
            </w:del>
          </w:p>
        </w:tc>
      </w:tr>
    </w:tbl>
    <w:p w:rsidR="0067551B" w:rsidRDefault="0067551B" w:rsidP="0095497E">
      <w:pPr>
        <w:rPr>
          <w:rFonts w:asciiTheme="majorHAnsi" w:eastAsia="Calibri" w:hAnsiTheme="majorHAnsi" w:cs="Times New Roman"/>
          <w:i/>
          <w:lang w:eastAsia="en-US"/>
        </w:rPr>
      </w:pPr>
    </w:p>
    <w:p w:rsidR="003726B4" w:rsidRPr="00F274CB" w:rsidRDefault="003726B4" w:rsidP="0095497E">
      <w:pPr>
        <w:rPr>
          <w:rFonts w:asciiTheme="majorHAnsi" w:eastAsia="Calibri" w:hAnsiTheme="majorHAnsi" w:cs="Times New Roman"/>
          <w:i/>
          <w:lang w:eastAsia="en-US"/>
        </w:rPr>
      </w:pPr>
      <w:r w:rsidRPr="00F274CB">
        <w:rPr>
          <w:rFonts w:asciiTheme="majorHAnsi" w:eastAsia="Calibri" w:hAnsiTheme="majorHAnsi" w:cs="Times New Roman"/>
          <w:i/>
          <w:lang w:eastAsia="en-US"/>
        </w:rPr>
        <w:t>Source: www.boc.cn/en/investor/ir4/201311/t20131114_2637906.html</w:t>
      </w:r>
    </w:p>
    <w:p w:rsidR="00422D3F" w:rsidRPr="00F274CB" w:rsidRDefault="000E1C4F" w:rsidP="0088383B">
      <w:pPr>
        <w:rPr>
          <w:rFonts w:asciiTheme="majorHAnsi" w:eastAsia="Calibri" w:hAnsiTheme="majorHAnsi" w:cs="Times New Roman"/>
          <w:lang w:eastAsia="en-US"/>
        </w:rPr>
      </w:pPr>
      <w:r>
        <w:rPr>
          <w:rFonts w:asciiTheme="majorHAnsi" w:eastAsia="Calibri" w:hAnsiTheme="majorHAnsi" w:cs="Times New Roman"/>
          <w:lang w:eastAsia="en-US"/>
        </w:rPr>
        <w:t>Figure II.A-1</w:t>
      </w:r>
      <w:r w:rsidR="00422D3F" w:rsidRPr="00F274CB">
        <w:rPr>
          <w:rFonts w:asciiTheme="majorHAnsi" w:eastAsia="Calibri" w:hAnsiTheme="majorHAnsi" w:cs="Times New Roman"/>
          <w:lang w:eastAsia="en-US"/>
        </w:rPr>
        <w:t xml:space="preserve"> below provides an overview of the impacts to BOC CUSO from the idiosyncratic crisis.</w:t>
      </w:r>
    </w:p>
    <w:p w:rsidR="000E1C4F" w:rsidRPr="00F274CB" w:rsidRDefault="000E1C4F"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 xml:space="preserve">During the first 30 days of </w:t>
      </w:r>
      <w:r w:rsidRPr="00E8441B">
        <w:rPr>
          <w:rFonts w:asciiTheme="majorHAnsi" w:eastAsia="Calibri" w:hAnsiTheme="majorHAnsi" w:cs="Times New Roman"/>
          <w:lang w:eastAsia="en-US"/>
        </w:rPr>
        <w:t>idiosyncratic stress,</w:t>
      </w:r>
      <w:r w:rsidRPr="00F274CB">
        <w:rPr>
          <w:rFonts w:asciiTheme="majorHAnsi" w:eastAsia="Calibri" w:hAnsiTheme="majorHAnsi" w:cs="Times New Roman"/>
          <w:lang w:eastAsia="en-US"/>
        </w:rPr>
        <w:t xml:space="preserve"> BOC U.S. </w:t>
      </w:r>
      <w:r w:rsidR="009974CE">
        <w:rPr>
          <w:rFonts w:asciiTheme="majorHAnsi" w:eastAsia="Calibri" w:hAnsiTheme="majorHAnsi" w:cs="Times New Roman"/>
          <w:lang w:eastAsia="en-US"/>
        </w:rPr>
        <w:t>B</w:t>
      </w:r>
      <w:r w:rsidR="009974CE" w:rsidRPr="00F274CB">
        <w:rPr>
          <w:rFonts w:asciiTheme="majorHAnsi" w:eastAsia="Calibri" w:hAnsiTheme="majorHAnsi" w:cs="Times New Roman"/>
          <w:lang w:eastAsia="en-US"/>
        </w:rPr>
        <w:t xml:space="preserve">ranches </w:t>
      </w:r>
      <w:r w:rsidRPr="00F274CB">
        <w:rPr>
          <w:rFonts w:asciiTheme="majorHAnsi" w:eastAsia="Calibri" w:hAnsiTheme="majorHAnsi" w:cs="Times New Roman"/>
          <w:lang w:eastAsia="en-US"/>
        </w:rPr>
        <w:t xml:space="preserve">experience significant deposit runoff from credit-sensitive depositors. Wholesale funding is not available while the bank is under name crisis stress. Retail depositors remain relatively stable with many covered by </w:t>
      </w:r>
      <w:r w:rsidR="006E1F44">
        <w:rPr>
          <w:rFonts w:asciiTheme="majorHAnsi" w:eastAsia="Calibri" w:hAnsiTheme="majorHAnsi" w:cs="Times New Roman"/>
          <w:lang w:eastAsia="en-US"/>
        </w:rPr>
        <w:t>FDIC</w:t>
      </w:r>
      <w:r w:rsidR="006E1F44"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 xml:space="preserve">deposit insurance. BOC U.S. </w:t>
      </w:r>
      <w:r w:rsidR="009974CE">
        <w:rPr>
          <w:rFonts w:asciiTheme="majorHAnsi" w:eastAsia="Calibri" w:hAnsiTheme="majorHAnsi" w:cs="Times New Roman"/>
          <w:lang w:eastAsia="en-US"/>
        </w:rPr>
        <w:t>B</w:t>
      </w:r>
      <w:r w:rsidR="009974CE" w:rsidRPr="00F274CB">
        <w:rPr>
          <w:rFonts w:asciiTheme="majorHAnsi" w:eastAsia="Calibri" w:hAnsiTheme="majorHAnsi" w:cs="Times New Roman"/>
          <w:lang w:eastAsia="en-US"/>
        </w:rPr>
        <w:t xml:space="preserve">ranches </w:t>
      </w:r>
      <w:r w:rsidRPr="00F274CB">
        <w:rPr>
          <w:rFonts w:asciiTheme="majorHAnsi" w:eastAsia="Calibri" w:hAnsiTheme="majorHAnsi" w:cs="Times New Roman"/>
          <w:lang w:eastAsia="en-US"/>
        </w:rPr>
        <w:t>are assumed to continue to roll</w:t>
      </w:r>
      <w:r w:rsidR="006E1F44">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 xml:space="preserve">over existing </w:t>
      </w:r>
      <w:r w:rsidR="006E1F44">
        <w:rPr>
          <w:rFonts w:asciiTheme="majorHAnsi" w:eastAsia="Calibri" w:hAnsiTheme="majorHAnsi" w:cs="Times New Roman"/>
          <w:lang w:eastAsia="en-US"/>
        </w:rPr>
        <w:t xml:space="preserve">client </w:t>
      </w:r>
      <w:r w:rsidRPr="00F274CB">
        <w:rPr>
          <w:rFonts w:asciiTheme="majorHAnsi" w:eastAsia="Calibri" w:hAnsiTheme="majorHAnsi" w:cs="Times New Roman"/>
          <w:lang w:eastAsia="en-US"/>
        </w:rPr>
        <w:t xml:space="preserve">loans </w:t>
      </w:r>
      <w:r w:rsidR="006E1F44">
        <w:rPr>
          <w:rFonts w:asciiTheme="majorHAnsi" w:eastAsia="Calibri" w:hAnsiTheme="majorHAnsi" w:cs="Times New Roman"/>
          <w:lang w:eastAsia="en-US"/>
        </w:rPr>
        <w:t>to preserve the reputation</w:t>
      </w:r>
      <w:r w:rsidRPr="00F274CB">
        <w:rPr>
          <w:rFonts w:asciiTheme="majorHAnsi" w:eastAsia="Calibri" w:hAnsiTheme="majorHAnsi" w:cs="Times New Roman"/>
          <w:lang w:eastAsia="en-US"/>
        </w:rPr>
        <w:t xml:space="preserve"> of a going concern. There will be little</w:t>
      </w:r>
      <w:r w:rsidR="008C18DF">
        <w:rPr>
          <w:rFonts w:asciiTheme="majorHAnsi" w:eastAsia="Calibri" w:hAnsiTheme="majorHAnsi" w:cs="Times New Roman"/>
          <w:lang w:eastAsia="en-US"/>
        </w:rPr>
        <w:t xml:space="preserve"> or no</w:t>
      </w:r>
      <w:r w:rsidRPr="00F274CB">
        <w:rPr>
          <w:rFonts w:asciiTheme="majorHAnsi" w:eastAsia="Calibri" w:hAnsiTheme="majorHAnsi" w:cs="Times New Roman"/>
          <w:lang w:eastAsia="en-US"/>
        </w:rPr>
        <w:t xml:space="preserve"> support from head office </w:t>
      </w:r>
      <w:r w:rsidR="00141D27">
        <w:rPr>
          <w:rFonts w:asciiTheme="majorHAnsi" w:eastAsia="Calibri" w:hAnsiTheme="majorHAnsi" w:cs="Times New Roman"/>
          <w:lang w:eastAsia="en-US"/>
        </w:rPr>
        <w:t xml:space="preserve">(“BOC HO”) </w:t>
      </w:r>
      <w:r w:rsidRPr="00F274CB">
        <w:rPr>
          <w:rFonts w:asciiTheme="majorHAnsi" w:eastAsia="Calibri" w:hAnsiTheme="majorHAnsi" w:cs="Times New Roman"/>
          <w:lang w:eastAsia="en-US"/>
        </w:rPr>
        <w:t>during the early crisis period.</w:t>
      </w:r>
    </w:p>
    <w:p w:rsidR="00337913" w:rsidRPr="00F274CB" w:rsidRDefault="000E1C4F"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 xml:space="preserve">Following the first 30 days, it is expected the BOC </w:t>
      </w:r>
      <w:r w:rsidR="00141D27">
        <w:rPr>
          <w:rFonts w:asciiTheme="majorHAnsi" w:eastAsia="Calibri" w:hAnsiTheme="majorHAnsi" w:cs="Times New Roman"/>
          <w:lang w:eastAsia="en-US"/>
        </w:rPr>
        <w:t>HO</w:t>
      </w:r>
      <w:r w:rsidRPr="00F274CB">
        <w:rPr>
          <w:rFonts w:asciiTheme="majorHAnsi" w:eastAsia="Calibri" w:hAnsiTheme="majorHAnsi" w:cs="Times New Roman"/>
          <w:lang w:eastAsia="en-US"/>
        </w:rPr>
        <w:t xml:space="preserve"> position strengthens, with appropriate government intervention, and is able to provide financial support to BOC U.S. branches.</w:t>
      </w:r>
      <w:r w:rsidR="0088383B" w:rsidRPr="00F274CB">
        <w:rPr>
          <w:rFonts w:asciiTheme="majorHAnsi" w:eastAsia="Calibri" w:hAnsiTheme="majorHAnsi" w:cs="Times New Roman"/>
          <w:lang w:eastAsia="en-US"/>
        </w:rPr>
        <w:t xml:space="preserve"> </w:t>
      </w:r>
    </w:p>
    <w:p w:rsidR="003726B4" w:rsidRPr="00F274CB" w:rsidRDefault="00FA44D2" w:rsidP="0095497E">
      <w:pPr>
        <w:rPr>
          <w:rFonts w:asciiTheme="majorHAnsi" w:eastAsia="Calibri" w:hAnsiTheme="majorHAnsi" w:cs="Times New Roman"/>
          <w:b/>
          <w:lang w:eastAsia="en-US"/>
        </w:rPr>
      </w:pPr>
      <w:r w:rsidRPr="00F274CB">
        <w:rPr>
          <w:rFonts w:asciiTheme="majorHAnsi" w:eastAsia="Calibri" w:hAnsiTheme="majorHAnsi" w:cs="Times New Roman"/>
          <w:b/>
          <w:lang w:eastAsia="en-US"/>
        </w:rPr>
        <w:t>Figure II.A - 1</w:t>
      </w:r>
      <w:r w:rsidR="00276765" w:rsidRPr="00F274CB">
        <w:rPr>
          <w:rFonts w:asciiTheme="majorHAnsi" w:eastAsia="Calibri" w:hAnsiTheme="majorHAnsi" w:cs="Times New Roman"/>
          <w:lang w:eastAsia="en-US"/>
        </w:rPr>
        <w:t xml:space="preserve">: The impact of </w:t>
      </w:r>
      <w:r w:rsidR="0088383B" w:rsidRPr="00F274CB">
        <w:rPr>
          <w:rFonts w:asciiTheme="majorHAnsi" w:eastAsia="Calibri" w:hAnsiTheme="majorHAnsi" w:cs="Times New Roman"/>
          <w:lang w:eastAsia="en-US"/>
        </w:rPr>
        <w:t>idiosyncratic</w:t>
      </w:r>
      <w:r w:rsidR="00276765" w:rsidRPr="00F274CB">
        <w:rPr>
          <w:rFonts w:asciiTheme="majorHAnsi" w:eastAsia="Calibri" w:hAnsiTheme="majorHAnsi" w:cs="Times New Roman"/>
          <w:lang w:eastAsia="en-US"/>
        </w:rPr>
        <w:t xml:space="preserve"> crisis scenario</w:t>
      </w:r>
    </w:p>
    <w:p w:rsidR="0095497E" w:rsidRPr="00F274CB" w:rsidRDefault="0095497E" w:rsidP="0095497E">
      <w:pPr>
        <w:rPr>
          <w:rFonts w:asciiTheme="majorHAnsi" w:eastAsia="Calibri" w:hAnsiTheme="majorHAnsi" w:cs="Arial"/>
          <w:lang w:eastAsia="en-US"/>
        </w:rPr>
      </w:pPr>
      <w:r w:rsidRPr="00F274CB">
        <w:rPr>
          <w:rFonts w:asciiTheme="majorHAnsi" w:eastAsia="Calibri" w:hAnsiTheme="majorHAnsi" w:cs="Times New Roman"/>
          <w:noProof/>
        </w:rPr>
        <w:lastRenderedPageBreak/>
        <w:drawing>
          <wp:inline distT="0" distB="0" distL="0" distR="0" wp14:anchorId="34298B57" wp14:editId="38D360DF">
            <wp:extent cx="5868063" cy="16538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4021" cy="1661187"/>
                    </a:xfrm>
                    <a:prstGeom prst="rect">
                      <a:avLst/>
                    </a:prstGeom>
                  </pic:spPr>
                </pic:pic>
              </a:graphicData>
            </a:graphic>
          </wp:inline>
        </w:drawing>
      </w:r>
    </w:p>
    <w:p w:rsidR="000E1C4F" w:rsidRDefault="000E1C4F" w:rsidP="0095497E">
      <w:pPr>
        <w:rPr>
          <w:rFonts w:asciiTheme="majorHAnsi" w:eastAsia="Calibri" w:hAnsiTheme="majorHAnsi" w:cs="Arial"/>
          <w:lang w:eastAsia="en-US"/>
        </w:rPr>
      </w:pPr>
    </w:p>
    <w:p w:rsidR="0095497E" w:rsidRPr="00F274CB" w:rsidRDefault="00377295" w:rsidP="00FD48AA">
      <w:pPr>
        <w:pStyle w:val="Heading2"/>
        <w:rPr>
          <w:lang w:eastAsia="en-US"/>
        </w:rPr>
      </w:pPr>
      <w:bookmarkStart w:id="214" w:name="_Toc499913527"/>
      <w:r w:rsidRPr="00F274CB">
        <w:rPr>
          <w:lang w:eastAsia="en-US"/>
        </w:rPr>
        <w:t>II.B.</w:t>
      </w:r>
      <w:r w:rsidR="003726B4" w:rsidRPr="00F274CB">
        <w:rPr>
          <w:lang w:eastAsia="en-US"/>
        </w:rPr>
        <w:t xml:space="preserve"> </w:t>
      </w:r>
      <w:r w:rsidR="0095497E" w:rsidRPr="00F274CB">
        <w:rPr>
          <w:lang w:eastAsia="en-US"/>
        </w:rPr>
        <w:t>Systemic Stress Testing Scenario Description</w:t>
      </w:r>
      <w:bookmarkEnd w:id="214"/>
    </w:p>
    <w:p w:rsidR="00422D3F" w:rsidRDefault="00422D3F" w:rsidP="006040FF">
      <w:pPr>
        <w:spacing w:after="0" w:line="240" w:lineRule="auto"/>
        <w:jc w:val="both"/>
        <w:rPr>
          <w:rFonts w:asciiTheme="majorHAnsi" w:eastAsia="Calibri" w:hAnsiTheme="majorHAnsi" w:cs="Times New Roman"/>
          <w:lang w:eastAsia="en-US"/>
        </w:rPr>
      </w:pPr>
      <w:r w:rsidRPr="00422D3F">
        <w:rPr>
          <w:rFonts w:asciiTheme="majorHAnsi" w:eastAsia="Calibri" w:hAnsiTheme="majorHAnsi" w:cs="Times New Roman"/>
          <w:lang w:eastAsia="en-US"/>
        </w:rPr>
        <w:t xml:space="preserve">The </w:t>
      </w:r>
      <w:r w:rsidR="008C18DF">
        <w:rPr>
          <w:rFonts w:asciiTheme="majorHAnsi" w:eastAsia="Calibri" w:hAnsiTheme="majorHAnsi" w:cs="Times New Roman"/>
          <w:lang w:eastAsia="en-US"/>
        </w:rPr>
        <w:t xml:space="preserve">systemic </w:t>
      </w:r>
      <w:r w:rsidRPr="00422D3F">
        <w:rPr>
          <w:rFonts w:asciiTheme="majorHAnsi" w:eastAsia="Calibri" w:hAnsiTheme="majorHAnsi" w:cs="Times New Roman"/>
          <w:lang w:eastAsia="en-US"/>
        </w:rPr>
        <w:t>scenario assumes events similar to the 2008 banking crisis</w:t>
      </w:r>
      <w:r w:rsidR="008C18DF">
        <w:rPr>
          <w:rFonts w:asciiTheme="majorHAnsi" w:eastAsia="Calibri" w:hAnsiTheme="majorHAnsi" w:cs="Times New Roman"/>
          <w:lang w:eastAsia="en-US"/>
        </w:rPr>
        <w:t xml:space="preserve">, with impacts contained </w:t>
      </w:r>
      <w:r w:rsidR="00F80A65">
        <w:rPr>
          <w:rFonts w:asciiTheme="majorHAnsi" w:eastAsia="Calibri" w:hAnsiTheme="majorHAnsi" w:cs="Times New Roman"/>
          <w:lang w:eastAsia="en-US"/>
        </w:rPr>
        <w:t xml:space="preserve">within </w:t>
      </w:r>
      <w:r w:rsidR="008C18DF">
        <w:rPr>
          <w:rFonts w:asciiTheme="majorHAnsi" w:eastAsia="Calibri" w:hAnsiTheme="majorHAnsi" w:cs="Times New Roman"/>
          <w:lang w:eastAsia="en-US"/>
        </w:rPr>
        <w:t xml:space="preserve">the U.S. </w:t>
      </w:r>
      <w:r w:rsidR="00F80A65">
        <w:rPr>
          <w:rFonts w:asciiTheme="majorHAnsi" w:eastAsia="Calibri" w:hAnsiTheme="majorHAnsi" w:cs="Times New Roman"/>
          <w:lang w:eastAsia="en-US"/>
        </w:rPr>
        <w:t xml:space="preserve">and do not </w:t>
      </w:r>
      <w:r w:rsidR="008C18DF">
        <w:rPr>
          <w:rFonts w:asciiTheme="majorHAnsi" w:eastAsia="Calibri" w:hAnsiTheme="majorHAnsi" w:cs="Times New Roman"/>
          <w:lang w:eastAsia="en-US"/>
        </w:rPr>
        <w:t>significantly impact</w:t>
      </w:r>
      <w:r w:rsidR="00F80A65">
        <w:rPr>
          <w:rFonts w:asciiTheme="majorHAnsi" w:eastAsia="Calibri" w:hAnsiTheme="majorHAnsi" w:cs="Times New Roman"/>
          <w:lang w:eastAsia="en-US"/>
        </w:rPr>
        <w:t xml:space="preserve"> </w:t>
      </w:r>
      <w:r w:rsidR="008C18DF">
        <w:rPr>
          <w:rFonts w:asciiTheme="majorHAnsi" w:eastAsia="Calibri" w:hAnsiTheme="majorHAnsi" w:cs="Times New Roman"/>
          <w:lang w:eastAsia="en-US"/>
        </w:rPr>
        <w:t>BOC operations outside of the U.S</w:t>
      </w:r>
      <w:r w:rsidRPr="00422D3F">
        <w:rPr>
          <w:rFonts w:asciiTheme="majorHAnsi" w:eastAsia="Calibri" w:hAnsiTheme="majorHAnsi" w:cs="Times New Roman"/>
          <w:lang w:eastAsia="en-US"/>
        </w:rPr>
        <w:t xml:space="preserve">. The investor community has lost confidence and there is no demand for debt issued </w:t>
      </w:r>
      <w:r w:rsidR="00F80A65">
        <w:rPr>
          <w:rFonts w:asciiTheme="majorHAnsi" w:eastAsia="Calibri" w:hAnsiTheme="majorHAnsi" w:cs="Times New Roman"/>
          <w:noProof/>
          <w:lang w:eastAsia="en-US"/>
        </w:rPr>
        <w:t>by</w:t>
      </w:r>
      <w:r w:rsidRPr="00422D3F">
        <w:rPr>
          <w:rFonts w:asciiTheme="majorHAnsi" w:eastAsia="Calibri" w:hAnsiTheme="majorHAnsi" w:cs="Times New Roman"/>
          <w:lang w:eastAsia="en-US"/>
        </w:rPr>
        <w:t xml:space="preserve"> financial institutions, causing a collapse in market liquidity. The appetite for normally liquid securities falls sharply and only the most highly-rated, market-supported securities can be sold or funded without higher than normal haircuts. Conversely, most asset-based funding will experience significantly increased haircuts. Unsecured funding markets are non-existent for a period of six months. Moreover, </w:t>
      </w:r>
      <w:commentRangeStart w:id="215"/>
      <w:r w:rsidRPr="00422D3F">
        <w:rPr>
          <w:rFonts w:asciiTheme="majorHAnsi" w:eastAsia="Calibri" w:hAnsiTheme="majorHAnsi" w:cs="Times New Roman"/>
          <w:lang w:eastAsia="en-US"/>
        </w:rPr>
        <w:t>the associated credit crisis would result in the shrinking of interbank money market funds and a</w:t>
      </w:r>
      <w:ins w:id="216" w:author="MA, YUANYUAN" w:date="2018-02-14T16:18:00Z">
        <w:r w:rsidR="00716D61">
          <w:rPr>
            <w:rFonts w:asciiTheme="majorHAnsi" w:eastAsia="Calibri" w:hAnsiTheme="majorHAnsi" w:cs="Times New Roman"/>
            <w:lang w:eastAsia="en-US"/>
          </w:rPr>
          <w:t>n</w:t>
        </w:r>
      </w:ins>
      <w:r w:rsidRPr="00422D3F">
        <w:rPr>
          <w:rFonts w:asciiTheme="majorHAnsi" w:eastAsia="Calibri" w:hAnsiTheme="majorHAnsi" w:cs="Times New Roman"/>
          <w:lang w:eastAsia="en-US"/>
        </w:rPr>
        <w:t xml:space="preserve"> </w:t>
      </w:r>
      <w:del w:id="217" w:author="MA, YUANYUAN" w:date="2018-02-14T16:18:00Z">
        <w:r w:rsidRPr="00422D3F" w:rsidDel="00716D61">
          <w:rPr>
            <w:rFonts w:asciiTheme="majorHAnsi" w:eastAsia="Calibri" w:hAnsiTheme="majorHAnsi" w:cs="Times New Roman"/>
            <w:lang w:eastAsia="en-US"/>
          </w:rPr>
          <w:delText xml:space="preserve">sharp </w:delText>
        </w:r>
      </w:del>
      <w:r w:rsidRPr="00422D3F">
        <w:rPr>
          <w:rFonts w:asciiTheme="majorHAnsi" w:eastAsia="Calibri" w:hAnsiTheme="majorHAnsi" w:cs="Times New Roman"/>
          <w:lang w:eastAsia="en-US"/>
        </w:rPr>
        <w:t>increase in drawdowns on committed lines.</w:t>
      </w:r>
      <w:r w:rsidR="00436284">
        <w:rPr>
          <w:rFonts w:asciiTheme="majorHAnsi" w:eastAsia="Calibri" w:hAnsiTheme="majorHAnsi" w:cs="Times New Roman"/>
          <w:lang w:eastAsia="en-US"/>
        </w:rPr>
        <w:t xml:space="preserve"> </w:t>
      </w:r>
      <w:commentRangeEnd w:id="215"/>
      <w:r w:rsidR="002E767A">
        <w:rPr>
          <w:rStyle w:val="CommentReference"/>
        </w:rPr>
        <w:commentReference w:id="215"/>
      </w:r>
      <w:r w:rsidR="00436284">
        <w:rPr>
          <w:rFonts w:asciiTheme="majorHAnsi" w:eastAsia="Calibri" w:hAnsiTheme="majorHAnsi" w:cs="Times New Roman"/>
          <w:lang w:eastAsia="en-US"/>
        </w:rPr>
        <w:t>Depositors reposition a significant portion of liquidity – particularly excess funds – to high-quality securities such as treasury bills or government money market mutual funds.</w:t>
      </w:r>
    </w:p>
    <w:p w:rsidR="000E1C4F" w:rsidRPr="00422D3F" w:rsidRDefault="000E1C4F" w:rsidP="006040FF">
      <w:pPr>
        <w:spacing w:after="0" w:line="240" w:lineRule="auto"/>
        <w:jc w:val="both"/>
        <w:rPr>
          <w:rFonts w:asciiTheme="majorHAnsi" w:eastAsia="Calibri" w:hAnsiTheme="majorHAnsi" w:cs="Times New Roman"/>
          <w:lang w:eastAsia="en-US"/>
        </w:rPr>
      </w:pPr>
    </w:p>
    <w:p w:rsidR="00422D3F" w:rsidRPr="00422D3F" w:rsidRDefault="00422D3F" w:rsidP="006040FF">
      <w:pPr>
        <w:spacing w:after="0" w:line="240" w:lineRule="auto"/>
        <w:jc w:val="both"/>
        <w:rPr>
          <w:rFonts w:asciiTheme="majorHAnsi" w:eastAsia="Calibri" w:hAnsiTheme="majorHAnsi" w:cs="Times New Roman"/>
          <w:lang w:eastAsia="en-US"/>
        </w:rPr>
      </w:pPr>
      <w:r w:rsidRPr="00422D3F">
        <w:rPr>
          <w:rFonts w:asciiTheme="majorHAnsi" w:eastAsia="Calibri" w:hAnsiTheme="majorHAnsi" w:cs="Times New Roman"/>
          <w:lang w:eastAsia="en-US"/>
        </w:rPr>
        <w:t>Commonly adopted remediation actions in these scenarios include various types of large-scale government intervention, such as bank closures, nationalizations, mergers, the creation of a bank restructuring agency and/or an asset-management company, and recapitalization. Sometimes these actions are accompanied by forbearance that allows the suspension or reduction of loan payments under certain circumstances and for specified lengths of time. Intermittent changes in loan classification and loan-loss provisioning are also allowed.</w:t>
      </w:r>
    </w:p>
    <w:p w:rsidR="008C18DF" w:rsidRDefault="008C18DF" w:rsidP="006040FF">
      <w:pPr>
        <w:jc w:val="both"/>
        <w:rPr>
          <w:rFonts w:asciiTheme="majorHAnsi" w:eastAsia="Calibri" w:hAnsiTheme="majorHAnsi" w:cs="Times New Roman"/>
          <w:lang w:eastAsia="en-US"/>
        </w:rPr>
      </w:pPr>
    </w:p>
    <w:p w:rsidR="00422D3F" w:rsidRPr="00F274CB" w:rsidRDefault="000E1C4F" w:rsidP="00337913">
      <w:pPr>
        <w:rPr>
          <w:rFonts w:asciiTheme="majorHAnsi" w:eastAsia="Calibri" w:hAnsiTheme="majorHAnsi" w:cs="Times New Roman"/>
          <w:lang w:eastAsia="en-US"/>
        </w:rPr>
      </w:pPr>
      <w:r>
        <w:rPr>
          <w:rFonts w:asciiTheme="majorHAnsi" w:eastAsia="Calibri" w:hAnsiTheme="majorHAnsi" w:cs="Times New Roman"/>
          <w:lang w:eastAsia="en-US"/>
        </w:rPr>
        <w:t>Figure II.A-2</w:t>
      </w:r>
      <w:r w:rsidR="00422D3F" w:rsidRPr="00F274CB">
        <w:rPr>
          <w:rFonts w:asciiTheme="majorHAnsi" w:eastAsia="Calibri" w:hAnsiTheme="majorHAnsi" w:cs="Times New Roman"/>
          <w:lang w:eastAsia="en-US"/>
        </w:rPr>
        <w:t xml:space="preserve"> provides an overview of the impacts to BOC CUSO from the systemic crisis. </w:t>
      </w:r>
    </w:p>
    <w:p w:rsidR="008C18DF" w:rsidRPr="008C18DF" w:rsidRDefault="008C18DF" w:rsidP="006040FF">
      <w:pPr>
        <w:jc w:val="both"/>
        <w:rPr>
          <w:rFonts w:asciiTheme="majorHAnsi" w:eastAsia="Calibri" w:hAnsiTheme="majorHAnsi" w:cs="Times New Roman"/>
          <w:lang w:eastAsia="en-US"/>
        </w:rPr>
      </w:pPr>
      <w:r w:rsidRPr="008C18DF">
        <w:rPr>
          <w:rFonts w:asciiTheme="majorHAnsi" w:eastAsia="Calibri" w:hAnsiTheme="majorHAnsi" w:cs="Times New Roman"/>
          <w:lang w:eastAsia="en-US"/>
        </w:rPr>
        <w:t xml:space="preserve">During the first 30 days of the systemic stress, BOC U.S. </w:t>
      </w:r>
      <w:r w:rsidR="009974CE">
        <w:rPr>
          <w:rFonts w:asciiTheme="majorHAnsi" w:eastAsia="Calibri" w:hAnsiTheme="majorHAnsi" w:cs="Times New Roman"/>
          <w:lang w:eastAsia="en-US"/>
        </w:rPr>
        <w:t>B</w:t>
      </w:r>
      <w:r w:rsidR="009974CE" w:rsidRPr="008C18DF">
        <w:rPr>
          <w:rFonts w:asciiTheme="majorHAnsi" w:eastAsia="Calibri" w:hAnsiTheme="majorHAnsi" w:cs="Times New Roman"/>
          <w:lang w:eastAsia="en-US"/>
        </w:rPr>
        <w:t xml:space="preserve">ranches </w:t>
      </w:r>
      <w:r w:rsidRPr="008C18DF">
        <w:rPr>
          <w:rFonts w:asciiTheme="majorHAnsi" w:eastAsia="Calibri" w:hAnsiTheme="majorHAnsi" w:cs="Times New Roman"/>
          <w:lang w:eastAsia="en-US"/>
        </w:rPr>
        <w:t xml:space="preserve">experience mild deposit runoff from credit-stressed depositors. Retail depositors remain relatively stable with many covered by </w:t>
      </w:r>
      <w:r w:rsidR="00436284">
        <w:rPr>
          <w:rFonts w:asciiTheme="majorHAnsi" w:eastAsia="Calibri" w:hAnsiTheme="majorHAnsi" w:cs="Times New Roman"/>
          <w:lang w:eastAsia="en-US"/>
        </w:rPr>
        <w:t>FDIC</w:t>
      </w:r>
      <w:r w:rsidR="00436284" w:rsidRPr="008C18DF">
        <w:rPr>
          <w:rFonts w:asciiTheme="majorHAnsi" w:eastAsia="Calibri" w:hAnsiTheme="majorHAnsi" w:cs="Times New Roman"/>
          <w:lang w:eastAsia="en-US"/>
        </w:rPr>
        <w:t xml:space="preserve"> </w:t>
      </w:r>
      <w:r w:rsidRPr="008C18DF">
        <w:rPr>
          <w:rFonts w:asciiTheme="majorHAnsi" w:eastAsia="Calibri" w:hAnsiTheme="majorHAnsi" w:cs="Times New Roman"/>
          <w:lang w:eastAsia="en-US"/>
        </w:rPr>
        <w:t xml:space="preserve">deposit insurance and a flight to quality. </w:t>
      </w:r>
      <w:r w:rsidR="009974CE">
        <w:rPr>
          <w:rFonts w:asciiTheme="majorHAnsi" w:eastAsia="Calibri" w:hAnsiTheme="majorHAnsi" w:cs="Times New Roman"/>
          <w:lang w:eastAsia="en-US"/>
        </w:rPr>
        <w:t xml:space="preserve">Beyond the first 30 days, BOC U.S. Branches continue to experience </w:t>
      </w:r>
      <w:r w:rsidR="009974CE" w:rsidRPr="00E3421B">
        <w:rPr>
          <w:rFonts w:asciiTheme="majorHAnsi" w:eastAsia="Calibri" w:hAnsiTheme="majorHAnsi" w:cs="Times New Roman"/>
          <w:noProof/>
          <w:lang w:eastAsia="en-US"/>
        </w:rPr>
        <w:t xml:space="preserve">runoff </w:t>
      </w:r>
      <w:r w:rsidR="00E3421B" w:rsidRPr="00976909">
        <w:rPr>
          <w:rFonts w:asciiTheme="majorHAnsi" w:eastAsia="Calibri" w:hAnsiTheme="majorHAnsi" w:cs="Times New Roman"/>
          <w:noProof/>
          <w:lang w:eastAsia="en-US"/>
        </w:rPr>
        <w:t>from</w:t>
      </w:r>
      <w:r w:rsidR="009974CE">
        <w:rPr>
          <w:rFonts w:asciiTheme="majorHAnsi" w:eastAsia="Calibri" w:hAnsiTheme="majorHAnsi" w:cs="Times New Roman"/>
          <w:lang w:eastAsia="en-US"/>
        </w:rPr>
        <w:t xml:space="preserve"> excess deposits while retaining operational funds. </w:t>
      </w:r>
      <w:r w:rsidRPr="008C18DF">
        <w:rPr>
          <w:rFonts w:asciiTheme="majorHAnsi" w:eastAsia="Calibri" w:hAnsiTheme="majorHAnsi" w:cs="Times New Roman"/>
          <w:lang w:eastAsia="en-US"/>
        </w:rPr>
        <w:t>BOC U.S. branches are assumed to roll</w:t>
      </w:r>
      <w:r>
        <w:rPr>
          <w:rFonts w:asciiTheme="majorHAnsi" w:eastAsia="Calibri" w:hAnsiTheme="majorHAnsi" w:cs="Times New Roman"/>
          <w:lang w:eastAsia="en-US"/>
        </w:rPr>
        <w:t xml:space="preserve"> </w:t>
      </w:r>
      <w:r w:rsidRPr="008C18DF">
        <w:rPr>
          <w:rFonts w:asciiTheme="majorHAnsi" w:eastAsia="Calibri" w:hAnsiTheme="majorHAnsi" w:cs="Times New Roman"/>
          <w:lang w:eastAsia="en-US"/>
        </w:rPr>
        <w:t xml:space="preserve">over loans under tighter credit quality conditions. </w:t>
      </w:r>
      <w:r w:rsidR="00141D27">
        <w:rPr>
          <w:rFonts w:asciiTheme="majorHAnsi" w:eastAsia="Calibri" w:hAnsiTheme="majorHAnsi" w:cs="Times New Roman"/>
          <w:lang w:eastAsia="en-US"/>
        </w:rPr>
        <w:t>BOC HO</w:t>
      </w:r>
      <w:r w:rsidRPr="008C18DF">
        <w:rPr>
          <w:rFonts w:asciiTheme="majorHAnsi" w:eastAsia="Calibri" w:hAnsiTheme="majorHAnsi" w:cs="Times New Roman"/>
          <w:lang w:eastAsia="en-US"/>
        </w:rPr>
        <w:t xml:space="preserve"> will monitor events in the U.S. closely and support for the U.S. branches is expected to continue.</w:t>
      </w:r>
    </w:p>
    <w:p w:rsidR="00337913" w:rsidRPr="00F274CB" w:rsidRDefault="00337913" w:rsidP="0095497E">
      <w:pPr>
        <w:rPr>
          <w:rFonts w:asciiTheme="majorHAnsi" w:eastAsia="Calibri" w:hAnsiTheme="majorHAnsi" w:cs="Times New Roman"/>
          <w:lang w:eastAsia="en-US"/>
        </w:rPr>
      </w:pPr>
      <w:r w:rsidRPr="00F274CB">
        <w:rPr>
          <w:rFonts w:asciiTheme="majorHAnsi" w:eastAsia="Calibri" w:hAnsiTheme="majorHAnsi" w:cs="Times New Roman"/>
          <w:lang w:eastAsia="en-US"/>
        </w:rPr>
        <w:t>Figure II.A</w:t>
      </w:r>
      <w:r w:rsidR="00033649" w:rsidRPr="00F274CB">
        <w:rPr>
          <w:rFonts w:asciiTheme="majorHAnsi" w:eastAsia="Calibri" w:hAnsiTheme="majorHAnsi" w:cs="Times New Roman"/>
          <w:lang w:eastAsia="en-US"/>
        </w:rPr>
        <w:t>. -</w:t>
      </w:r>
      <w:r w:rsidR="00F50E36"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2: The impact of systemic crisis scenario</w:t>
      </w:r>
    </w:p>
    <w:p w:rsidR="002C3D80" w:rsidRPr="00F274CB" w:rsidRDefault="0095497E" w:rsidP="0095497E">
      <w:pPr>
        <w:rPr>
          <w:rFonts w:asciiTheme="majorHAnsi" w:eastAsia="Calibri" w:hAnsiTheme="majorHAnsi" w:cs="Arial"/>
          <w:lang w:eastAsia="en-US"/>
        </w:rPr>
      </w:pPr>
      <w:r w:rsidRPr="00F274CB">
        <w:rPr>
          <w:rFonts w:asciiTheme="majorHAnsi" w:eastAsia="Calibri" w:hAnsiTheme="majorHAnsi" w:cs="Times New Roman"/>
          <w:noProof/>
        </w:rPr>
        <w:lastRenderedPageBreak/>
        <w:drawing>
          <wp:inline distT="0" distB="0" distL="0" distR="0" wp14:anchorId="203823CE" wp14:editId="24C252AE">
            <wp:extent cx="6438063" cy="16287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3621" cy="1630181"/>
                    </a:xfrm>
                    <a:prstGeom prst="rect">
                      <a:avLst/>
                    </a:prstGeom>
                  </pic:spPr>
                </pic:pic>
              </a:graphicData>
            </a:graphic>
          </wp:inline>
        </w:drawing>
      </w:r>
    </w:p>
    <w:p w:rsidR="00033649" w:rsidRPr="00F274CB" w:rsidRDefault="00033649" w:rsidP="0095497E">
      <w:pPr>
        <w:rPr>
          <w:rFonts w:asciiTheme="majorHAnsi" w:eastAsia="Calibri" w:hAnsiTheme="majorHAnsi" w:cs="Times New Roman"/>
          <w:b/>
          <w:lang w:eastAsia="en-US"/>
        </w:rPr>
      </w:pPr>
    </w:p>
    <w:p w:rsidR="0095497E" w:rsidRPr="00F274CB" w:rsidRDefault="00377295" w:rsidP="00E93243">
      <w:pPr>
        <w:pStyle w:val="Heading2"/>
        <w:rPr>
          <w:rFonts w:cs="Arial"/>
          <w:lang w:eastAsia="en-US"/>
        </w:rPr>
      </w:pPr>
      <w:bookmarkStart w:id="218" w:name="_Toc499913528"/>
      <w:r w:rsidRPr="00F274CB">
        <w:rPr>
          <w:lang w:eastAsia="en-US"/>
        </w:rPr>
        <w:t>II.C.</w:t>
      </w:r>
      <w:r w:rsidR="003726B4" w:rsidRPr="00F274CB">
        <w:rPr>
          <w:lang w:eastAsia="en-US"/>
        </w:rPr>
        <w:t xml:space="preserve"> </w:t>
      </w:r>
      <w:r w:rsidR="0095497E" w:rsidRPr="00F274CB">
        <w:rPr>
          <w:lang w:eastAsia="en-US"/>
        </w:rPr>
        <w:t>Combined Crisis Stress Testing Scenario Description</w:t>
      </w:r>
      <w:bookmarkEnd w:id="218"/>
    </w:p>
    <w:p w:rsidR="00337913" w:rsidRPr="00F274CB" w:rsidRDefault="008C18DF" w:rsidP="006040FF">
      <w:pPr>
        <w:jc w:val="both"/>
        <w:rPr>
          <w:rFonts w:asciiTheme="majorHAnsi" w:eastAsia="Calibri" w:hAnsiTheme="majorHAnsi" w:cs="Times New Roman"/>
          <w:lang w:eastAsia="en-US"/>
        </w:rPr>
      </w:pPr>
      <w:r>
        <w:rPr>
          <w:rFonts w:asciiTheme="majorHAnsi" w:eastAsia="Calibri" w:hAnsiTheme="majorHAnsi" w:cs="Times New Roman"/>
          <w:lang w:eastAsia="en-US"/>
        </w:rPr>
        <w:t>In the combined crisis scenario, t</w:t>
      </w:r>
      <w:r w:rsidR="00337913" w:rsidRPr="00F274CB">
        <w:rPr>
          <w:rFonts w:asciiTheme="majorHAnsi" w:eastAsia="Calibri" w:hAnsiTheme="majorHAnsi" w:cs="Times New Roman"/>
          <w:lang w:eastAsia="en-US"/>
        </w:rPr>
        <w:t xml:space="preserve">here is a sharp slowdown in the Chinese economy. GDP growth rate has </w:t>
      </w:r>
      <w:r w:rsidR="00337913" w:rsidRPr="00E8441B">
        <w:rPr>
          <w:rFonts w:asciiTheme="majorHAnsi" w:eastAsia="Calibri" w:hAnsiTheme="majorHAnsi" w:cs="Times New Roman"/>
          <w:noProof/>
          <w:lang w:eastAsia="en-US"/>
        </w:rPr>
        <w:t>dropped</w:t>
      </w:r>
      <w:r w:rsidR="00E3421B" w:rsidRPr="00E8441B">
        <w:rPr>
          <w:rFonts w:asciiTheme="majorHAnsi" w:eastAsia="Calibri" w:hAnsiTheme="majorHAnsi" w:cs="Times New Roman"/>
          <w:noProof/>
          <w:lang w:eastAsia="en-US"/>
        </w:rPr>
        <w:t xml:space="preserve"> </w:t>
      </w:r>
      <w:r w:rsidR="002D1544" w:rsidRPr="00E8441B">
        <w:rPr>
          <w:rFonts w:asciiTheme="majorHAnsi" w:eastAsia="Calibri" w:hAnsiTheme="majorHAnsi" w:cs="Times New Roman"/>
          <w:noProof/>
          <w:lang w:eastAsia="en-US"/>
        </w:rPr>
        <w:t>significantly</w:t>
      </w:r>
      <w:r w:rsidR="002D1544">
        <w:rPr>
          <w:rFonts w:asciiTheme="majorHAnsi" w:eastAsia="Calibri" w:hAnsiTheme="majorHAnsi" w:cs="Times New Roman"/>
          <w:lang w:eastAsia="en-US"/>
        </w:rPr>
        <w:t xml:space="preserve"> and</w:t>
      </w:r>
      <w:r w:rsidR="00337913" w:rsidRPr="00F274CB">
        <w:rPr>
          <w:rFonts w:asciiTheme="majorHAnsi" w:eastAsia="Calibri" w:hAnsiTheme="majorHAnsi" w:cs="Times New Roman"/>
          <w:lang w:eastAsia="en-US"/>
        </w:rPr>
        <w:t xml:space="preserve"> impacts global trade. There are significant knock-on </w:t>
      </w:r>
      <w:r w:rsidR="00337913" w:rsidRPr="00FC61BF">
        <w:rPr>
          <w:rFonts w:asciiTheme="majorHAnsi" w:eastAsia="Calibri" w:hAnsiTheme="majorHAnsi" w:cs="Times New Roman"/>
          <w:noProof/>
          <w:lang w:eastAsia="en-US"/>
        </w:rPr>
        <w:t xml:space="preserve">effects </w:t>
      </w:r>
      <w:r w:rsidR="00E3421B" w:rsidRPr="00FC61BF">
        <w:rPr>
          <w:rFonts w:asciiTheme="majorHAnsi" w:eastAsia="Calibri" w:hAnsiTheme="majorHAnsi" w:cs="Times New Roman"/>
          <w:noProof/>
          <w:lang w:eastAsia="en-US"/>
        </w:rPr>
        <w:t>on</w:t>
      </w:r>
      <w:r w:rsidR="00337913" w:rsidRPr="00F274CB">
        <w:rPr>
          <w:rFonts w:asciiTheme="majorHAnsi" w:eastAsia="Calibri" w:hAnsiTheme="majorHAnsi" w:cs="Times New Roman"/>
          <w:lang w:eastAsia="en-US"/>
        </w:rPr>
        <w:t xml:space="preserve"> developed economies and global corporations. China </w:t>
      </w:r>
      <w:r w:rsidR="009974CE">
        <w:rPr>
          <w:rFonts w:asciiTheme="majorHAnsi" w:eastAsia="Calibri" w:hAnsiTheme="majorHAnsi" w:cs="Times New Roman"/>
          <w:lang w:eastAsia="en-US"/>
        </w:rPr>
        <w:t>implements</w:t>
      </w:r>
      <w:r w:rsidR="00337913" w:rsidRPr="00F274CB">
        <w:rPr>
          <w:rFonts w:asciiTheme="majorHAnsi" w:eastAsia="Calibri" w:hAnsiTheme="majorHAnsi" w:cs="Times New Roman"/>
          <w:lang w:eastAsia="en-US"/>
        </w:rPr>
        <w:t xml:space="preserve"> strict currency controls, limiting cash flow out of China to the United States. This precipitates a systemic, global economic downturn.</w:t>
      </w:r>
    </w:p>
    <w:p w:rsidR="00337913" w:rsidRPr="00F274CB" w:rsidRDefault="00337913"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The global downturn impairs the credit profile of many companies. Commodity-focused industries such as oil</w:t>
      </w:r>
      <w:r w:rsidR="009974CE">
        <w:rPr>
          <w:rFonts w:asciiTheme="majorHAnsi" w:eastAsia="Calibri" w:hAnsiTheme="majorHAnsi" w:cs="Times New Roman"/>
          <w:lang w:eastAsia="en-US"/>
        </w:rPr>
        <w:t xml:space="preserve"> and </w:t>
      </w:r>
      <w:r w:rsidRPr="00F274CB">
        <w:rPr>
          <w:rFonts w:asciiTheme="majorHAnsi" w:eastAsia="Calibri" w:hAnsiTheme="majorHAnsi" w:cs="Times New Roman"/>
          <w:lang w:eastAsia="en-US"/>
        </w:rPr>
        <w:t xml:space="preserve">gas, coal, steel, and mining are particularly </w:t>
      </w:r>
      <w:r w:rsidR="008C18DF">
        <w:rPr>
          <w:rFonts w:asciiTheme="majorHAnsi" w:eastAsia="Calibri" w:hAnsiTheme="majorHAnsi" w:cs="Times New Roman"/>
          <w:lang w:eastAsia="en-US"/>
        </w:rPr>
        <w:t>impacted</w:t>
      </w:r>
      <w:r w:rsidRPr="00F274CB">
        <w:rPr>
          <w:rFonts w:asciiTheme="majorHAnsi" w:eastAsia="Calibri" w:hAnsiTheme="majorHAnsi" w:cs="Times New Roman"/>
          <w:lang w:eastAsia="en-US"/>
        </w:rPr>
        <w:t xml:space="preserve">. BOC is one of the largest banks in China and is focused on providing international services more than the other state-owned peers. </w:t>
      </w:r>
      <w:r w:rsidR="008C18DF">
        <w:rPr>
          <w:rFonts w:asciiTheme="majorHAnsi" w:eastAsia="Calibri" w:hAnsiTheme="majorHAnsi" w:cs="Times New Roman"/>
          <w:lang w:eastAsia="en-US"/>
        </w:rPr>
        <w:t xml:space="preserve">Specifically, </w:t>
      </w:r>
      <w:r w:rsidRPr="00F274CB">
        <w:rPr>
          <w:rFonts w:asciiTheme="majorHAnsi" w:eastAsia="Calibri" w:hAnsiTheme="majorHAnsi" w:cs="Times New Roman"/>
          <w:lang w:eastAsia="en-US"/>
        </w:rPr>
        <w:t xml:space="preserve">BOC U.S. </w:t>
      </w:r>
      <w:r w:rsidR="009974CE">
        <w:rPr>
          <w:rFonts w:asciiTheme="majorHAnsi" w:eastAsia="Calibri" w:hAnsiTheme="majorHAnsi" w:cs="Times New Roman"/>
          <w:lang w:eastAsia="en-US"/>
        </w:rPr>
        <w:t>B</w:t>
      </w:r>
      <w:r w:rsidR="009974CE" w:rsidRPr="00F274CB">
        <w:rPr>
          <w:rFonts w:asciiTheme="majorHAnsi" w:eastAsia="Calibri" w:hAnsiTheme="majorHAnsi" w:cs="Times New Roman"/>
          <w:lang w:eastAsia="en-US"/>
        </w:rPr>
        <w:t xml:space="preserve">ranches </w:t>
      </w:r>
      <w:r w:rsidRPr="00F274CB">
        <w:rPr>
          <w:rFonts w:asciiTheme="majorHAnsi" w:eastAsia="Calibri" w:hAnsiTheme="majorHAnsi" w:cs="Times New Roman"/>
          <w:lang w:eastAsia="en-US"/>
        </w:rPr>
        <w:t xml:space="preserve">have significant </w:t>
      </w:r>
      <w:r w:rsidRPr="00E3421B">
        <w:rPr>
          <w:rFonts w:asciiTheme="majorHAnsi" w:eastAsia="Calibri" w:hAnsiTheme="majorHAnsi" w:cs="Times New Roman"/>
          <w:noProof/>
          <w:lang w:eastAsia="en-US"/>
        </w:rPr>
        <w:t xml:space="preserve">exposure </w:t>
      </w:r>
      <w:r w:rsidR="00E3421B" w:rsidRPr="00FC61BF">
        <w:rPr>
          <w:rFonts w:asciiTheme="majorHAnsi" w:eastAsia="Calibri" w:hAnsiTheme="majorHAnsi" w:cs="Times New Roman"/>
          <w:noProof/>
          <w:lang w:eastAsia="en-US"/>
        </w:rPr>
        <w:t>to</w:t>
      </w:r>
      <w:r w:rsidRPr="00F274CB">
        <w:rPr>
          <w:rFonts w:asciiTheme="majorHAnsi" w:eastAsia="Calibri" w:hAnsiTheme="majorHAnsi" w:cs="Times New Roman"/>
          <w:lang w:eastAsia="en-US"/>
        </w:rPr>
        <w:t xml:space="preserve"> the oil</w:t>
      </w:r>
      <w:r w:rsidR="009974CE">
        <w:rPr>
          <w:rFonts w:asciiTheme="majorHAnsi" w:eastAsia="Calibri" w:hAnsiTheme="majorHAnsi" w:cs="Times New Roman"/>
          <w:lang w:eastAsia="en-US"/>
        </w:rPr>
        <w:t xml:space="preserve"> and </w:t>
      </w:r>
      <w:r w:rsidRPr="00F274CB">
        <w:rPr>
          <w:rFonts w:asciiTheme="majorHAnsi" w:eastAsia="Calibri" w:hAnsiTheme="majorHAnsi" w:cs="Times New Roman"/>
          <w:lang w:eastAsia="en-US"/>
        </w:rPr>
        <w:t xml:space="preserve">gas industry, shipping, and steel companies with exposures to </w:t>
      </w:r>
      <w:r w:rsidR="009974CE">
        <w:rPr>
          <w:rFonts w:asciiTheme="majorHAnsi" w:eastAsia="Calibri" w:hAnsiTheme="majorHAnsi" w:cs="Times New Roman"/>
          <w:lang w:eastAsia="en-US"/>
        </w:rPr>
        <w:t xml:space="preserve">clients such as </w:t>
      </w:r>
      <w:r w:rsidRPr="00F274CB">
        <w:rPr>
          <w:rFonts w:asciiTheme="majorHAnsi" w:eastAsia="Calibri" w:hAnsiTheme="majorHAnsi" w:cs="Times New Roman"/>
          <w:lang w:eastAsia="en-US"/>
        </w:rPr>
        <w:t xml:space="preserve">China Shipping Development, BX Steel, </w:t>
      </w:r>
      <w:r w:rsidRPr="00D02103">
        <w:rPr>
          <w:rFonts w:asciiTheme="majorHAnsi" w:eastAsia="Calibri" w:hAnsiTheme="majorHAnsi" w:cs="Times New Roman"/>
          <w:noProof/>
          <w:lang w:eastAsia="en-US"/>
        </w:rPr>
        <w:t>Tiptop</w:t>
      </w:r>
      <w:r w:rsidR="00D02103">
        <w:rPr>
          <w:rFonts w:asciiTheme="majorHAnsi" w:eastAsia="Calibri" w:hAnsiTheme="majorHAnsi" w:cs="Times New Roman"/>
          <w:noProof/>
          <w:lang w:eastAsia="en-US"/>
        </w:rPr>
        <w:t>,</w:t>
      </w:r>
      <w:r w:rsidRPr="00F274CB">
        <w:rPr>
          <w:rFonts w:asciiTheme="majorHAnsi" w:eastAsia="Calibri" w:hAnsiTheme="majorHAnsi" w:cs="Times New Roman"/>
          <w:lang w:eastAsia="en-US"/>
        </w:rPr>
        <w:t xml:space="preserve"> and Sinopec. As such, they are disproportionately impacted</w:t>
      </w:r>
      <w:r w:rsidR="00FC61BF">
        <w:rPr>
          <w:rFonts w:asciiTheme="majorHAnsi" w:eastAsia="Calibri" w:hAnsiTheme="majorHAnsi" w:cs="Times New Roman"/>
          <w:lang w:eastAsia="en-US"/>
        </w:rPr>
        <w:t xml:space="preserve"> </w:t>
      </w:r>
      <w:r w:rsidR="00FC61BF" w:rsidRPr="00E8441B">
        <w:rPr>
          <w:rFonts w:asciiTheme="majorHAnsi" w:eastAsia="Calibri" w:hAnsiTheme="majorHAnsi" w:cs="Times New Roman"/>
          <w:noProof/>
          <w:lang w:eastAsia="en-US"/>
        </w:rPr>
        <w:t>with</w:t>
      </w:r>
      <w:r w:rsidR="008E7663">
        <w:rPr>
          <w:rFonts w:asciiTheme="majorHAnsi" w:eastAsia="Calibri" w:hAnsiTheme="majorHAnsi" w:cs="Times New Roman"/>
          <w:noProof/>
          <w:lang w:eastAsia="en-US"/>
        </w:rPr>
        <w:t xml:space="preserve"> </w:t>
      </w:r>
      <w:r w:rsidRPr="00E8441B">
        <w:rPr>
          <w:rFonts w:asciiTheme="majorHAnsi" w:eastAsia="Calibri" w:hAnsiTheme="majorHAnsi" w:cs="Times New Roman"/>
          <w:noProof/>
          <w:lang w:eastAsia="en-US"/>
        </w:rPr>
        <w:t>larger</w:t>
      </w:r>
      <w:r w:rsidRPr="00F274CB">
        <w:rPr>
          <w:rFonts w:asciiTheme="majorHAnsi" w:eastAsia="Calibri" w:hAnsiTheme="majorHAnsi" w:cs="Times New Roman"/>
          <w:lang w:eastAsia="en-US"/>
        </w:rPr>
        <w:t xml:space="preserve"> loan losses relative to other global financial institutions leading to an idiosyncratic name crisis. </w:t>
      </w:r>
    </w:p>
    <w:p w:rsidR="00033649" w:rsidRPr="00F274CB" w:rsidRDefault="008C18DF" w:rsidP="00337913">
      <w:pPr>
        <w:rPr>
          <w:rFonts w:asciiTheme="majorHAnsi" w:eastAsia="Calibri" w:hAnsiTheme="majorHAnsi" w:cs="Times New Roman"/>
          <w:lang w:eastAsia="en-US"/>
        </w:rPr>
      </w:pPr>
      <w:r>
        <w:rPr>
          <w:rFonts w:asciiTheme="majorHAnsi" w:eastAsia="Calibri" w:hAnsiTheme="majorHAnsi" w:cs="Times New Roman"/>
          <w:lang w:eastAsia="en-US"/>
        </w:rPr>
        <w:t>Figure II.A-3</w:t>
      </w:r>
      <w:r w:rsidR="00033649" w:rsidRPr="00F274CB">
        <w:rPr>
          <w:rFonts w:asciiTheme="majorHAnsi" w:eastAsia="Calibri" w:hAnsiTheme="majorHAnsi" w:cs="Times New Roman"/>
          <w:lang w:eastAsia="en-US"/>
        </w:rPr>
        <w:t xml:space="preserve"> summarizes the impacts of </w:t>
      </w:r>
      <w:r>
        <w:rPr>
          <w:rFonts w:asciiTheme="majorHAnsi" w:eastAsia="Calibri" w:hAnsiTheme="majorHAnsi" w:cs="Times New Roman"/>
          <w:lang w:eastAsia="en-US"/>
        </w:rPr>
        <w:t xml:space="preserve">the </w:t>
      </w:r>
      <w:r w:rsidR="00033649" w:rsidRPr="00F274CB">
        <w:rPr>
          <w:rFonts w:asciiTheme="majorHAnsi" w:eastAsia="Calibri" w:hAnsiTheme="majorHAnsi" w:cs="Times New Roman"/>
          <w:lang w:eastAsia="en-US"/>
        </w:rPr>
        <w:t xml:space="preserve">combined crisis. </w:t>
      </w:r>
    </w:p>
    <w:p w:rsidR="00337913" w:rsidRPr="00F274CB" w:rsidRDefault="00337913"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 xml:space="preserve">During the first 30 days of the combined idiosyncratic and systemic stress, BOC </w:t>
      </w:r>
      <w:r w:rsidR="00141D27">
        <w:rPr>
          <w:rFonts w:asciiTheme="majorHAnsi" w:eastAsia="Calibri" w:hAnsiTheme="majorHAnsi" w:cs="Times New Roman"/>
          <w:lang w:eastAsia="en-US"/>
        </w:rPr>
        <w:t>HO</w:t>
      </w:r>
      <w:r w:rsidRPr="00F274CB">
        <w:rPr>
          <w:rFonts w:asciiTheme="majorHAnsi" w:eastAsia="Calibri" w:hAnsiTheme="majorHAnsi" w:cs="Times New Roman"/>
          <w:lang w:eastAsia="en-US"/>
        </w:rPr>
        <w:t xml:space="preserve"> repatriates excess funds from their overseas branches and fails to </w:t>
      </w:r>
      <w:r w:rsidRPr="00F47167">
        <w:rPr>
          <w:rFonts w:asciiTheme="majorHAnsi" w:eastAsia="Calibri" w:hAnsiTheme="majorHAnsi" w:cs="Times New Roman"/>
          <w:lang w:eastAsia="en-US"/>
        </w:rPr>
        <w:t xml:space="preserve">provide </w:t>
      </w:r>
      <w:r w:rsidRPr="00E8441B">
        <w:rPr>
          <w:rFonts w:asciiTheme="majorHAnsi" w:eastAsia="Calibri" w:hAnsiTheme="majorHAnsi" w:cs="Times New Roman"/>
          <w:lang w:eastAsia="en-US"/>
        </w:rPr>
        <w:t>liquidity support to their foreign branches as they shore up</w:t>
      </w:r>
      <w:r w:rsidR="00D02103" w:rsidRPr="00E8441B">
        <w:rPr>
          <w:rFonts w:asciiTheme="majorHAnsi" w:eastAsia="Calibri" w:hAnsiTheme="majorHAnsi" w:cs="Times New Roman"/>
          <w:lang w:eastAsia="en-US"/>
        </w:rPr>
        <w:t xml:space="preserve"> a</w:t>
      </w:r>
      <w:r w:rsidRPr="00E8441B">
        <w:rPr>
          <w:rFonts w:asciiTheme="majorHAnsi" w:eastAsia="Calibri" w:hAnsiTheme="majorHAnsi" w:cs="Times New Roman"/>
          <w:lang w:eastAsia="en-US"/>
        </w:rPr>
        <w:t xml:space="preserve"> </w:t>
      </w:r>
      <w:r w:rsidRPr="00E8441B">
        <w:rPr>
          <w:rFonts w:asciiTheme="majorHAnsi" w:eastAsia="Calibri" w:hAnsiTheme="majorHAnsi" w:cs="Times New Roman"/>
          <w:noProof/>
          <w:lang w:eastAsia="en-US"/>
        </w:rPr>
        <w:t>home</w:t>
      </w:r>
      <w:r w:rsidRPr="00E8441B">
        <w:rPr>
          <w:rFonts w:asciiTheme="majorHAnsi" w:eastAsia="Calibri" w:hAnsiTheme="majorHAnsi" w:cs="Times New Roman"/>
          <w:lang w:eastAsia="en-US"/>
        </w:rPr>
        <w:t xml:space="preserve"> office.</w:t>
      </w:r>
      <w:r w:rsidRPr="00F47167">
        <w:rPr>
          <w:rFonts w:asciiTheme="majorHAnsi" w:eastAsia="Calibri" w:hAnsiTheme="majorHAnsi" w:cs="Times New Roman"/>
          <w:lang w:eastAsia="en-US"/>
        </w:rPr>
        <w:t xml:space="preserve"> BOC U.S. branches experience</w:t>
      </w:r>
      <w:r w:rsidRPr="00F274CB">
        <w:rPr>
          <w:rFonts w:asciiTheme="majorHAnsi" w:eastAsia="Calibri" w:hAnsiTheme="majorHAnsi" w:cs="Times New Roman"/>
          <w:lang w:eastAsia="en-US"/>
        </w:rPr>
        <w:t xml:space="preserve"> significant deposit runoff from credit-sensitive depositors. Wholesale funding is not available while the bank is under severe stress. Retail depositors remain relatively stable with many covered by </w:t>
      </w:r>
      <w:r w:rsidR="009974CE">
        <w:rPr>
          <w:rFonts w:asciiTheme="majorHAnsi" w:eastAsia="Calibri" w:hAnsiTheme="majorHAnsi" w:cs="Times New Roman"/>
          <w:lang w:eastAsia="en-US"/>
        </w:rPr>
        <w:t>FDIC</w:t>
      </w:r>
      <w:r w:rsidR="009974CE"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 xml:space="preserve">deposit insurance. BOC U.S. branches </w:t>
      </w:r>
      <w:r w:rsidRPr="00E8441B">
        <w:rPr>
          <w:rFonts w:asciiTheme="majorHAnsi" w:eastAsia="Calibri" w:hAnsiTheme="majorHAnsi" w:cs="Times New Roman"/>
          <w:noProof/>
          <w:lang w:eastAsia="en-US"/>
        </w:rPr>
        <w:t>roll</w:t>
      </w:r>
      <w:r w:rsidR="008278C6">
        <w:rPr>
          <w:rFonts w:asciiTheme="majorHAnsi" w:eastAsia="Calibri" w:hAnsiTheme="majorHAnsi" w:cs="Times New Roman"/>
          <w:noProof/>
          <w:lang w:eastAsia="en-US"/>
        </w:rPr>
        <w:t xml:space="preserve"> </w:t>
      </w:r>
      <w:r w:rsidRPr="00E8441B">
        <w:rPr>
          <w:rFonts w:asciiTheme="majorHAnsi" w:eastAsia="Calibri" w:hAnsiTheme="majorHAnsi" w:cs="Times New Roman"/>
          <w:noProof/>
          <w:lang w:eastAsia="en-US"/>
        </w:rPr>
        <w:t>over</w:t>
      </w:r>
      <w:r w:rsidRPr="00F274CB">
        <w:rPr>
          <w:rFonts w:asciiTheme="majorHAnsi" w:eastAsia="Calibri" w:hAnsiTheme="majorHAnsi" w:cs="Times New Roman"/>
          <w:lang w:eastAsia="en-US"/>
        </w:rPr>
        <w:t xml:space="preserve"> existing loans with BOC internal network and select corporate counterparties to help maintain important relationships. Loan repayments coming directly from China experience some difficulties </w:t>
      </w:r>
      <w:r w:rsidR="008278C6">
        <w:rPr>
          <w:rFonts w:asciiTheme="majorHAnsi" w:eastAsia="Calibri" w:hAnsiTheme="majorHAnsi" w:cs="Times New Roman"/>
          <w:lang w:eastAsia="en-US"/>
        </w:rPr>
        <w:t xml:space="preserve">because </w:t>
      </w:r>
      <w:r w:rsidR="008278C6" w:rsidRPr="008278C6">
        <w:rPr>
          <w:rFonts w:asciiTheme="majorHAnsi" w:eastAsia="Calibri" w:hAnsiTheme="majorHAnsi" w:cs="Times New Roman"/>
          <w:noProof/>
          <w:lang w:eastAsia="en-US"/>
        </w:rPr>
        <w:t>of</w:t>
      </w:r>
      <w:r w:rsidRPr="008278C6">
        <w:rPr>
          <w:rFonts w:asciiTheme="majorHAnsi" w:eastAsia="Calibri" w:hAnsiTheme="majorHAnsi" w:cs="Times New Roman"/>
          <w:noProof/>
          <w:lang w:eastAsia="en-US"/>
        </w:rPr>
        <w:t xml:space="preserve"> currency</w:t>
      </w:r>
      <w:r w:rsidRPr="00F274CB">
        <w:rPr>
          <w:rFonts w:asciiTheme="majorHAnsi" w:eastAsia="Calibri" w:hAnsiTheme="majorHAnsi" w:cs="Times New Roman"/>
          <w:lang w:eastAsia="en-US"/>
        </w:rPr>
        <w:t xml:space="preserve"> controls.</w:t>
      </w:r>
    </w:p>
    <w:p w:rsidR="00337913" w:rsidRPr="00F274CB" w:rsidRDefault="00337913" w:rsidP="006040FF">
      <w:pPr>
        <w:jc w:val="both"/>
        <w:rPr>
          <w:rFonts w:asciiTheme="majorHAnsi" w:eastAsia="Calibri" w:hAnsiTheme="majorHAnsi" w:cs="Times New Roman"/>
          <w:lang w:eastAsia="en-US"/>
        </w:rPr>
      </w:pPr>
      <w:r w:rsidRPr="00F274CB">
        <w:rPr>
          <w:rFonts w:asciiTheme="majorHAnsi" w:eastAsia="Calibri" w:hAnsiTheme="majorHAnsi" w:cs="Times New Roman"/>
          <w:lang w:eastAsia="en-US"/>
        </w:rPr>
        <w:t xml:space="preserve">Following the first 30 days, macroeconomic conditions continue to deteriorate but at a more moderate rate. It is expected the BOC </w:t>
      </w:r>
      <w:r w:rsidR="00141D27">
        <w:rPr>
          <w:rFonts w:asciiTheme="majorHAnsi" w:eastAsia="Calibri" w:hAnsiTheme="majorHAnsi" w:cs="Times New Roman"/>
          <w:lang w:eastAsia="en-US"/>
        </w:rPr>
        <w:t>HO</w:t>
      </w:r>
      <w:r w:rsidRPr="00F274CB">
        <w:rPr>
          <w:rFonts w:asciiTheme="majorHAnsi" w:eastAsia="Calibri" w:hAnsiTheme="majorHAnsi" w:cs="Times New Roman"/>
          <w:lang w:eastAsia="en-US"/>
        </w:rPr>
        <w:t xml:space="preserve"> position strengthens after 30 days, with appropriate government intervention, and is able to provide financial support to BOC U.S. branches. Currency control restrictions are relaxed.</w:t>
      </w:r>
    </w:p>
    <w:p w:rsidR="00337913" w:rsidRPr="00F274CB" w:rsidRDefault="00337913" w:rsidP="00337913">
      <w:pPr>
        <w:rPr>
          <w:rFonts w:asciiTheme="majorHAnsi" w:eastAsia="Calibri" w:hAnsiTheme="majorHAnsi" w:cs="Times New Roman"/>
          <w:lang w:eastAsia="en-US"/>
        </w:rPr>
      </w:pPr>
      <w:r w:rsidRPr="00F274CB">
        <w:rPr>
          <w:rFonts w:asciiTheme="majorHAnsi" w:eastAsia="Calibri" w:hAnsiTheme="majorHAnsi" w:cs="Times New Roman"/>
          <w:lang w:eastAsia="en-US"/>
        </w:rPr>
        <w:t>Figure II.A. -</w:t>
      </w:r>
      <w:r w:rsidR="00F50E36" w:rsidRPr="00F274CB">
        <w:rPr>
          <w:rFonts w:asciiTheme="majorHAnsi" w:eastAsia="Calibri" w:hAnsiTheme="majorHAnsi" w:cs="Times New Roman"/>
          <w:lang w:eastAsia="en-US"/>
        </w:rPr>
        <w:t xml:space="preserve"> </w:t>
      </w:r>
      <w:r w:rsidRPr="00F274CB">
        <w:rPr>
          <w:rFonts w:asciiTheme="majorHAnsi" w:eastAsia="Calibri" w:hAnsiTheme="majorHAnsi" w:cs="Times New Roman"/>
          <w:lang w:eastAsia="en-US"/>
        </w:rPr>
        <w:t>3: The impact of combined crisis scenario</w:t>
      </w:r>
    </w:p>
    <w:p w:rsidR="008A2A5B" w:rsidRPr="00F274CB" w:rsidRDefault="0095497E" w:rsidP="00293D54">
      <w:pPr>
        <w:rPr>
          <w:rFonts w:asciiTheme="majorHAnsi" w:eastAsia="Calibri" w:hAnsiTheme="majorHAnsi" w:cs="Arial"/>
          <w:lang w:eastAsia="en-US"/>
        </w:rPr>
      </w:pPr>
      <w:r w:rsidRPr="00F274CB">
        <w:rPr>
          <w:rFonts w:asciiTheme="majorHAnsi" w:eastAsia="Calibri" w:hAnsiTheme="majorHAnsi" w:cs="Times New Roman"/>
          <w:noProof/>
        </w:rPr>
        <w:lastRenderedPageBreak/>
        <w:drawing>
          <wp:inline distT="0" distB="0" distL="0" distR="0" wp14:anchorId="4DEAA391" wp14:editId="3D91E105">
            <wp:extent cx="5943600" cy="19532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53260"/>
                    </a:xfrm>
                    <a:prstGeom prst="rect">
                      <a:avLst/>
                    </a:prstGeom>
                  </pic:spPr>
                </pic:pic>
              </a:graphicData>
            </a:graphic>
          </wp:inline>
        </w:drawing>
      </w:r>
    </w:p>
    <w:p w:rsidR="00F50E36" w:rsidRDefault="003C5255" w:rsidP="00E8441B">
      <w:pPr>
        <w:pStyle w:val="Style3"/>
        <w:rPr>
          <w:rFonts w:cs="Times New Roman"/>
          <w:b/>
        </w:rPr>
      </w:pPr>
      <w:bookmarkStart w:id="219" w:name="_Toc499913529"/>
      <w:r w:rsidRPr="00E8441B">
        <w:t>III</w:t>
      </w:r>
      <w:r w:rsidR="0095497E" w:rsidRPr="00E8441B">
        <w:t xml:space="preserve">. </w:t>
      </w:r>
      <w:r w:rsidR="002345B5" w:rsidRPr="00E8441B">
        <w:t>Stress Assumptions</w:t>
      </w:r>
      <w:bookmarkEnd w:id="219"/>
      <w:r w:rsidR="002345B5" w:rsidRPr="00F274CB">
        <w:tab/>
      </w:r>
    </w:p>
    <w:p w:rsidR="008278C6" w:rsidRDefault="008278C6" w:rsidP="00390AF3">
      <w:pPr>
        <w:rPr>
          <w:rFonts w:asciiTheme="majorHAnsi" w:hAnsiTheme="majorHAnsi" w:cs="Times New Roman"/>
          <w:b/>
        </w:rPr>
      </w:pPr>
    </w:p>
    <w:p w:rsidR="003726B4" w:rsidRPr="00F274CB" w:rsidRDefault="00BF3EAD" w:rsidP="00E8441B">
      <w:pPr>
        <w:spacing w:after="120"/>
        <w:rPr>
          <w:rFonts w:asciiTheme="majorHAnsi" w:hAnsiTheme="majorHAnsi" w:cs="Times New Roman"/>
          <w:b/>
        </w:rPr>
      </w:pPr>
      <w:r w:rsidRPr="00F274CB">
        <w:rPr>
          <w:rFonts w:asciiTheme="majorHAnsi" w:hAnsiTheme="majorHAnsi" w:cs="Times New Roman"/>
          <w:b/>
        </w:rPr>
        <w:t>Approach</w:t>
      </w:r>
      <w:r w:rsidR="00E3577F" w:rsidRPr="00F274CB">
        <w:rPr>
          <w:rFonts w:asciiTheme="majorHAnsi" w:hAnsiTheme="majorHAnsi" w:cs="Times New Roman"/>
          <w:b/>
        </w:rPr>
        <w:t xml:space="preserve"> </w:t>
      </w:r>
      <w:r w:rsidR="008278C6">
        <w:rPr>
          <w:rFonts w:asciiTheme="majorHAnsi" w:hAnsiTheme="majorHAnsi" w:cs="Times New Roman"/>
          <w:b/>
        </w:rPr>
        <w:t xml:space="preserve">to </w:t>
      </w:r>
      <w:r w:rsidR="00E3577F" w:rsidRPr="00F274CB">
        <w:rPr>
          <w:rFonts w:asciiTheme="majorHAnsi" w:hAnsiTheme="majorHAnsi" w:cs="Times New Roman"/>
          <w:b/>
        </w:rPr>
        <w:t>Develop</w:t>
      </w:r>
      <w:r w:rsidR="00564542">
        <w:rPr>
          <w:rFonts w:asciiTheme="majorHAnsi" w:hAnsiTheme="majorHAnsi" w:cs="Times New Roman"/>
          <w:b/>
        </w:rPr>
        <w:t xml:space="preserve">ing </w:t>
      </w:r>
      <w:r w:rsidR="00564542" w:rsidRPr="00E8441B">
        <w:rPr>
          <w:rFonts w:asciiTheme="majorHAnsi" w:hAnsiTheme="majorHAnsi" w:cs="Times New Roman"/>
          <w:b/>
          <w:noProof/>
        </w:rPr>
        <w:t>the</w:t>
      </w:r>
      <w:r w:rsidR="00564542">
        <w:rPr>
          <w:rFonts w:asciiTheme="majorHAnsi" w:hAnsiTheme="majorHAnsi" w:cs="Times New Roman"/>
          <w:b/>
        </w:rPr>
        <w:t xml:space="preserve"> </w:t>
      </w:r>
      <w:r w:rsidR="00E3577F" w:rsidRPr="00F274CB">
        <w:rPr>
          <w:rFonts w:asciiTheme="majorHAnsi" w:hAnsiTheme="majorHAnsi" w:cs="Times New Roman"/>
          <w:b/>
        </w:rPr>
        <w:t>Assumptions</w:t>
      </w:r>
    </w:p>
    <w:p w:rsidR="00E3577F" w:rsidRPr="00F274CB" w:rsidRDefault="00337913" w:rsidP="006040FF">
      <w:pPr>
        <w:jc w:val="both"/>
        <w:rPr>
          <w:rFonts w:asciiTheme="majorHAnsi" w:hAnsiTheme="majorHAnsi" w:cs="Times New Roman"/>
        </w:rPr>
      </w:pPr>
      <w:r w:rsidRPr="00F274CB">
        <w:rPr>
          <w:rFonts w:asciiTheme="majorHAnsi" w:hAnsiTheme="majorHAnsi" w:cs="Times New Roman"/>
        </w:rPr>
        <w:t>L</w:t>
      </w:r>
      <w:r w:rsidR="00E3577F" w:rsidRPr="00F274CB">
        <w:rPr>
          <w:rFonts w:asciiTheme="majorHAnsi" w:hAnsiTheme="majorHAnsi" w:cs="Times New Roman"/>
        </w:rPr>
        <w:t xml:space="preserve">iquidity stress test assumptions were developed based on BOC CUSO’s empirical data, industry research, expert </w:t>
      </w:r>
      <w:r w:rsidR="00E3577F" w:rsidRPr="00E8441B">
        <w:rPr>
          <w:rFonts w:asciiTheme="majorHAnsi" w:hAnsiTheme="majorHAnsi" w:cs="Times New Roman"/>
          <w:noProof/>
        </w:rPr>
        <w:t>judgment</w:t>
      </w:r>
      <w:r w:rsidR="00E3577F" w:rsidRPr="00F274CB">
        <w:rPr>
          <w:rFonts w:asciiTheme="majorHAnsi" w:hAnsiTheme="majorHAnsi" w:cs="Times New Roman"/>
        </w:rPr>
        <w:t xml:space="preserve">, and regulatory guidance. </w:t>
      </w:r>
      <w:r w:rsidRPr="00F274CB">
        <w:rPr>
          <w:rFonts w:asciiTheme="majorHAnsi" w:hAnsiTheme="majorHAnsi" w:cs="Times New Roman"/>
        </w:rPr>
        <w:t xml:space="preserve">There are four steps </w:t>
      </w:r>
      <w:r w:rsidR="008278C6">
        <w:rPr>
          <w:rFonts w:asciiTheme="majorHAnsi" w:hAnsiTheme="majorHAnsi" w:cs="Times New Roman"/>
        </w:rPr>
        <w:t xml:space="preserve">in </w:t>
      </w:r>
      <w:r w:rsidRPr="00F274CB">
        <w:rPr>
          <w:rFonts w:asciiTheme="majorHAnsi" w:hAnsiTheme="majorHAnsi" w:cs="Times New Roman"/>
        </w:rPr>
        <w:t>develop</w:t>
      </w:r>
      <w:r w:rsidR="00A17B0E">
        <w:rPr>
          <w:rFonts w:asciiTheme="majorHAnsi" w:hAnsiTheme="majorHAnsi" w:cs="Times New Roman"/>
        </w:rPr>
        <w:t>ing</w:t>
      </w:r>
      <w:r w:rsidRPr="00F274CB">
        <w:rPr>
          <w:rFonts w:asciiTheme="majorHAnsi" w:hAnsiTheme="majorHAnsi" w:cs="Times New Roman"/>
        </w:rPr>
        <w:t xml:space="preserve"> the assumptions</w:t>
      </w:r>
      <w:r w:rsidR="00564542">
        <w:rPr>
          <w:rFonts w:asciiTheme="majorHAnsi" w:hAnsiTheme="majorHAnsi" w:cs="Times New Roman"/>
        </w:rPr>
        <w:t xml:space="preserve">, </w:t>
      </w:r>
      <w:r w:rsidR="00A17B0E">
        <w:rPr>
          <w:rFonts w:asciiTheme="majorHAnsi" w:hAnsiTheme="majorHAnsi" w:cs="Times New Roman"/>
        </w:rPr>
        <w:t>detailed in Table III</w:t>
      </w:r>
      <w:r w:rsidR="0036326B">
        <w:rPr>
          <w:rFonts w:asciiTheme="majorHAnsi" w:hAnsiTheme="majorHAnsi" w:cs="Times New Roman"/>
        </w:rPr>
        <w:t>-1</w:t>
      </w:r>
      <w:r w:rsidRPr="00F274CB">
        <w:rPr>
          <w:rFonts w:asciiTheme="majorHAnsi" w:hAnsiTheme="majorHAnsi" w:cs="Times New Roman"/>
        </w:rPr>
        <w:t>.</w:t>
      </w:r>
    </w:p>
    <w:p w:rsidR="00337913" w:rsidRPr="00F274CB" w:rsidRDefault="00337913" w:rsidP="00390AF3">
      <w:pPr>
        <w:rPr>
          <w:rFonts w:asciiTheme="majorHAnsi" w:hAnsiTheme="majorHAnsi" w:cs="Times New Roman"/>
        </w:rPr>
      </w:pPr>
      <w:r w:rsidRPr="00F274CB">
        <w:rPr>
          <w:rFonts w:asciiTheme="majorHAnsi" w:hAnsiTheme="majorHAnsi" w:cs="Times New Roman"/>
        </w:rPr>
        <w:t xml:space="preserve">Table III – 1: Approach to </w:t>
      </w:r>
      <w:r w:rsidR="00564542" w:rsidRPr="00F274CB">
        <w:rPr>
          <w:rFonts w:asciiTheme="majorHAnsi" w:hAnsiTheme="majorHAnsi" w:cs="Times New Roman"/>
        </w:rPr>
        <w:t>develop</w:t>
      </w:r>
      <w:r w:rsidR="00564542">
        <w:rPr>
          <w:rFonts w:asciiTheme="majorHAnsi" w:hAnsiTheme="majorHAnsi" w:cs="Times New Roman"/>
        </w:rPr>
        <w:t xml:space="preserve">ing </w:t>
      </w:r>
      <w:r w:rsidR="00564542" w:rsidRPr="00E8441B">
        <w:rPr>
          <w:rFonts w:asciiTheme="majorHAnsi" w:hAnsiTheme="majorHAnsi" w:cs="Times New Roman"/>
          <w:noProof/>
        </w:rPr>
        <w:t>the</w:t>
      </w:r>
      <w:r w:rsidRPr="00F274CB">
        <w:rPr>
          <w:rFonts w:asciiTheme="majorHAnsi" w:hAnsiTheme="majorHAnsi" w:cs="Times New Roman"/>
        </w:rPr>
        <w:t xml:space="preserve"> assumptions. </w:t>
      </w:r>
    </w:p>
    <w:tbl>
      <w:tblPr>
        <w:tblStyle w:val="GridTable4Accent5"/>
        <w:tblW w:w="9625" w:type="dxa"/>
        <w:tblLook w:val="04A0" w:firstRow="1" w:lastRow="0" w:firstColumn="1" w:lastColumn="0" w:noHBand="0" w:noVBand="1"/>
      </w:tblPr>
      <w:tblGrid>
        <w:gridCol w:w="1435"/>
        <w:gridCol w:w="8190"/>
      </w:tblGrid>
      <w:tr w:rsidR="001D217B" w:rsidRPr="00F274CB" w:rsidTr="00FD48AA">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625" w:type="dxa"/>
            <w:gridSpan w:val="2"/>
          </w:tcPr>
          <w:p w:rsidR="001D217B" w:rsidRPr="00F274CB" w:rsidRDefault="00337913" w:rsidP="00033649">
            <w:pPr>
              <w:jc w:val="center"/>
              <w:rPr>
                <w:rFonts w:asciiTheme="majorHAnsi" w:hAnsiTheme="majorHAnsi" w:cs="Times New Roman"/>
              </w:rPr>
            </w:pPr>
            <w:r w:rsidRPr="00F274CB">
              <w:rPr>
                <w:rFonts w:asciiTheme="majorHAnsi" w:hAnsiTheme="majorHAnsi" w:cs="Times New Roman"/>
              </w:rPr>
              <w:t>Four s</w:t>
            </w:r>
            <w:r w:rsidR="001D217B" w:rsidRPr="00F274CB">
              <w:rPr>
                <w:rFonts w:asciiTheme="majorHAnsi" w:hAnsiTheme="majorHAnsi" w:cs="Times New Roman"/>
              </w:rPr>
              <w:t>teps to develop</w:t>
            </w:r>
            <w:r w:rsidR="00A17B0E">
              <w:rPr>
                <w:rFonts w:asciiTheme="majorHAnsi" w:hAnsiTheme="majorHAnsi" w:cs="Times New Roman"/>
              </w:rPr>
              <w:t>ing</w:t>
            </w:r>
            <w:r w:rsidR="001D217B" w:rsidRPr="00F274CB">
              <w:rPr>
                <w:rFonts w:asciiTheme="majorHAnsi" w:hAnsiTheme="majorHAnsi" w:cs="Times New Roman"/>
              </w:rPr>
              <w:t xml:space="preserve"> the assumptions</w:t>
            </w:r>
          </w:p>
        </w:tc>
      </w:tr>
      <w:tr w:rsidR="001D217B" w:rsidRPr="00F274CB" w:rsidTr="00FD4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1D217B" w:rsidRPr="00F274CB" w:rsidRDefault="001D217B" w:rsidP="00390AF3">
            <w:pPr>
              <w:rPr>
                <w:rFonts w:asciiTheme="majorHAnsi" w:hAnsiTheme="majorHAnsi" w:cs="Times New Roman"/>
              </w:rPr>
            </w:pPr>
            <w:r w:rsidRPr="00F274CB">
              <w:rPr>
                <w:rFonts w:asciiTheme="majorHAnsi" w:hAnsiTheme="majorHAnsi" w:cs="Times New Roman"/>
              </w:rPr>
              <w:t>Step 1</w:t>
            </w:r>
          </w:p>
        </w:tc>
        <w:tc>
          <w:tcPr>
            <w:tcW w:w="8190" w:type="dxa"/>
          </w:tcPr>
          <w:p w:rsidR="001D217B" w:rsidRPr="004275D6" w:rsidRDefault="001D217B" w:rsidP="001D217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FD48AA">
              <w:rPr>
                <w:rFonts w:asciiTheme="majorHAnsi" w:hAnsiTheme="majorHAnsi" w:cs="Times New Roman"/>
                <w:b/>
              </w:rPr>
              <w:t xml:space="preserve">Analyze the </w:t>
            </w:r>
            <w:r w:rsidR="00A17B0E" w:rsidRPr="00C067E5">
              <w:rPr>
                <w:rFonts w:asciiTheme="majorHAnsi" w:hAnsiTheme="majorHAnsi" w:cs="Times New Roman"/>
                <w:b/>
              </w:rPr>
              <w:t>BOC CUSO</w:t>
            </w:r>
            <w:r w:rsidR="00A17B0E" w:rsidRPr="00A17B0E">
              <w:rPr>
                <w:rFonts w:asciiTheme="majorHAnsi" w:hAnsiTheme="majorHAnsi" w:cs="Times New Roman"/>
                <w:b/>
              </w:rPr>
              <w:t xml:space="preserve"> </w:t>
            </w:r>
            <w:r w:rsidRPr="00FD48AA">
              <w:rPr>
                <w:rFonts w:asciiTheme="majorHAnsi" w:hAnsiTheme="majorHAnsi" w:cs="Times New Roman"/>
                <w:b/>
              </w:rPr>
              <w:t xml:space="preserve">balance sheet, off-balance sheet </w:t>
            </w:r>
            <w:r w:rsidR="00A17B0E" w:rsidRPr="00916CA5">
              <w:rPr>
                <w:rFonts w:asciiTheme="majorHAnsi" w:hAnsiTheme="majorHAnsi" w:cs="Times New Roman"/>
                <w:b/>
                <w:noProof/>
              </w:rPr>
              <w:t>accounts</w:t>
            </w:r>
            <w:r w:rsidR="00916CA5">
              <w:rPr>
                <w:rFonts w:asciiTheme="majorHAnsi" w:hAnsiTheme="majorHAnsi" w:cs="Times New Roman"/>
                <w:b/>
                <w:noProof/>
              </w:rPr>
              <w:t>,</w:t>
            </w:r>
            <w:r w:rsidR="00A17B0E">
              <w:rPr>
                <w:rFonts w:asciiTheme="majorHAnsi" w:hAnsiTheme="majorHAnsi" w:cs="Times New Roman"/>
                <w:b/>
              </w:rPr>
              <w:t xml:space="preserve"> </w:t>
            </w:r>
            <w:r w:rsidRPr="00FD48AA">
              <w:rPr>
                <w:rFonts w:asciiTheme="majorHAnsi" w:hAnsiTheme="majorHAnsi" w:cs="Times New Roman"/>
                <w:b/>
              </w:rPr>
              <w:t xml:space="preserve">and potential </w:t>
            </w:r>
            <w:r w:rsidRPr="00E8441B">
              <w:rPr>
                <w:rFonts w:asciiTheme="majorHAnsi" w:hAnsiTheme="majorHAnsi" w:cs="Times New Roman"/>
                <w:b/>
                <w:noProof/>
              </w:rPr>
              <w:t>countermeasures</w:t>
            </w:r>
            <w:r w:rsidRPr="00FD48AA">
              <w:rPr>
                <w:rFonts w:asciiTheme="majorHAnsi" w:hAnsiTheme="majorHAnsi" w:cs="Times New Roman"/>
                <w:b/>
              </w:rPr>
              <w:t>.</w:t>
            </w:r>
            <w:r w:rsidRPr="00F274CB">
              <w:rPr>
                <w:rFonts w:asciiTheme="majorHAnsi" w:hAnsiTheme="majorHAnsi" w:cs="Times New Roman"/>
              </w:rPr>
              <w:t xml:space="preserve"> </w:t>
            </w:r>
            <w:r w:rsidR="00A17B0E">
              <w:rPr>
                <w:rFonts w:asciiTheme="majorHAnsi" w:hAnsiTheme="majorHAnsi" w:cs="Times New Roman"/>
              </w:rPr>
              <w:t>BOC</w:t>
            </w:r>
            <w:r w:rsidR="00A17B0E" w:rsidRPr="00F274CB">
              <w:rPr>
                <w:rFonts w:asciiTheme="majorHAnsi" w:hAnsiTheme="majorHAnsi" w:cs="Times New Roman"/>
              </w:rPr>
              <w:t xml:space="preserve"> </w:t>
            </w:r>
            <w:r w:rsidRPr="00F274CB">
              <w:rPr>
                <w:rFonts w:asciiTheme="majorHAnsi" w:hAnsiTheme="majorHAnsi" w:cs="Times New Roman"/>
              </w:rPr>
              <w:t xml:space="preserve">conducted </w:t>
            </w:r>
            <w:r w:rsidR="00A17B0E">
              <w:rPr>
                <w:rFonts w:asciiTheme="majorHAnsi" w:hAnsiTheme="majorHAnsi" w:cs="Times New Roman"/>
              </w:rPr>
              <w:t>detailed</w:t>
            </w:r>
            <w:r w:rsidRPr="00F274CB">
              <w:rPr>
                <w:rFonts w:asciiTheme="majorHAnsi" w:hAnsiTheme="majorHAnsi" w:cs="Times New Roman"/>
              </w:rPr>
              <w:t xml:space="preserve"> </w:t>
            </w:r>
            <w:r w:rsidR="00164471" w:rsidRPr="00F274CB">
              <w:rPr>
                <w:rFonts w:asciiTheme="majorHAnsi" w:hAnsiTheme="majorHAnsi" w:cs="Times New Roman"/>
              </w:rPr>
              <w:t>analys</w:t>
            </w:r>
            <w:r w:rsidR="00164471">
              <w:rPr>
                <w:rFonts w:asciiTheme="majorHAnsi" w:hAnsiTheme="majorHAnsi" w:cs="Times New Roman"/>
              </w:rPr>
              <w:t>es</w:t>
            </w:r>
            <w:r w:rsidR="00164471" w:rsidRPr="00F274CB">
              <w:rPr>
                <w:rFonts w:asciiTheme="majorHAnsi" w:hAnsiTheme="majorHAnsi" w:cs="Times New Roman"/>
              </w:rPr>
              <w:t xml:space="preserve"> </w:t>
            </w:r>
            <w:r w:rsidRPr="00F274CB">
              <w:rPr>
                <w:rFonts w:asciiTheme="majorHAnsi" w:hAnsiTheme="majorHAnsi" w:cs="Times New Roman"/>
              </w:rPr>
              <w:t>for on and off-balance sheet</w:t>
            </w:r>
            <w:r w:rsidR="00822E8D">
              <w:rPr>
                <w:rFonts w:asciiTheme="majorHAnsi" w:hAnsiTheme="majorHAnsi" w:cs="Times New Roman"/>
              </w:rPr>
              <w:t xml:space="preserve"> items</w:t>
            </w:r>
            <w:r w:rsidRPr="00F274CB">
              <w:rPr>
                <w:rFonts w:asciiTheme="majorHAnsi" w:hAnsiTheme="majorHAnsi" w:cs="Times New Roman"/>
              </w:rPr>
              <w:t xml:space="preserve">, </w:t>
            </w:r>
            <w:r w:rsidR="00467B34">
              <w:rPr>
                <w:rFonts w:asciiTheme="majorHAnsi" w:hAnsiTheme="majorHAnsi" w:cs="Times New Roman"/>
              </w:rPr>
              <w:t xml:space="preserve">taking into </w:t>
            </w:r>
            <w:r w:rsidRPr="00467B34">
              <w:rPr>
                <w:rFonts w:asciiTheme="majorHAnsi" w:hAnsiTheme="majorHAnsi" w:cs="Times New Roman"/>
                <w:noProof/>
              </w:rPr>
              <w:t>consider</w:t>
            </w:r>
            <w:r w:rsidR="00467B34" w:rsidRPr="00467B34">
              <w:rPr>
                <w:rFonts w:asciiTheme="majorHAnsi" w:hAnsiTheme="majorHAnsi" w:cs="Times New Roman"/>
                <w:noProof/>
              </w:rPr>
              <w:t>ation</w:t>
            </w:r>
            <w:r w:rsidR="00A46524">
              <w:rPr>
                <w:rFonts w:asciiTheme="majorHAnsi" w:hAnsiTheme="majorHAnsi" w:cs="Times New Roman"/>
                <w:noProof/>
              </w:rPr>
              <w:t xml:space="preserve"> the characteristics of each p</w:t>
            </w:r>
            <w:r w:rsidRPr="00A46524">
              <w:rPr>
                <w:rFonts w:asciiTheme="majorHAnsi" w:hAnsiTheme="majorHAnsi" w:cs="Times New Roman"/>
                <w:noProof/>
              </w:rPr>
              <w:t>roduct</w:t>
            </w:r>
            <w:r w:rsidRPr="00F274CB">
              <w:rPr>
                <w:rFonts w:asciiTheme="majorHAnsi" w:hAnsiTheme="majorHAnsi" w:cs="Times New Roman"/>
              </w:rPr>
              <w:t xml:space="preserve">, </w:t>
            </w:r>
            <w:r w:rsidR="00A46524">
              <w:rPr>
                <w:rFonts w:asciiTheme="majorHAnsi" w:hAnsiTheme="majorHAnsi" w:cs="Times New Roman"/>
              </w:rPr>
              <w:t xml:space="preserve"> </w:t>
            </w:r>
            <w:r w:rsidR="00A46524" w:rsidRPr="00E8441B">
              <w:rPr>
                <w:rFonts w:asciiTheme="majorHAnsi" w:hAnsiTheme="majorHAnsi" w:cs="Times New Roman"/>
                <w:noProof/>
              </w:rPr>
              <w:t>counterparty</w:t>
            </w:r>
            <w:r w:rsidR="00A46524">
              <w:rPr>
                <w:rFonts w:asciiTheme="majorHAnsi" w:hAnsiTheme="majorHAnsi" w:cs="Times New Roman"/>
              </w:rPr>
              <w:t xml:space="preserve"> profile</w:t>
            </w:r>
            <w:r w:rsidRPr="00F274CB">
              <w:rPr>
                <w:rFonts w:asciiTheme="majorHAnsi" w:hAnsiTheme="majorHAnsi" w:cs="Times New Roman"/>
              </w:rPr>
              <w:t xml:space="preserve">, and </w:t>
            </w:r>
            <w:r w:rsidR="00A46524">
              <w:rPr>
                <w:rFonts w:asciiTheme="majorHAnsi" w:hAnsiTheme="majorHAnsi" w:cs="Times New Roman"/>
              </w:rPr>
              <w:t xml:space="preserve">any </w:t>
            </w:r>
            <w:r w:rsidRPr="00F274CB">
              <w:rPr>
                <w:rFonts w:asciiTheme="majorHAnsi" w:hAnsiTheme="majorHAnsi" w:cs="Times New Roman"/>
              </w:rPr>
              <w:t>complex</w:t>
            </w:r>
            <w:r w:rsidR="00A46524">
              <w:rPr>
                <w:rFonts w:asciiTheme="majorHAnsi" w:hAnsiTheme="majorHAnsi" w:cs="Times New Roman"/>
              </w:rPr>
              <w:t xml:space="preserve">ity or potential </w:t>
            </w:r>
            <w:r w:rsidR="00A46524" w:rsidRPr="00E8441B">
              <w:rPr>
                <w:rFonts w:asciiTheme="majorHAnsi" w:hAnsiTheme="majorHAnsi" w:cs="Times New Roman"/>
                <w:noProof/>
              </w:rPr>
              <w:t>risks</w:t>
            </w:r>
            <w:r w:rsidRPr="00F274CB">
              <w:rPr>
                <w:rFonts w:asciiTheme="majorHAnsi" w:hAnsiTheme="majorHAnsi" w:cs="Times New Roman"/>
              </w:rPr>
              <w:t xml:space="preserve">. </w:t>
            </w:r>
            <w:r w:rsidR="00A46524">
              <w:rPr>
                <w:rFonts w:asciiTheme="majorHAnsi" w:hAnsiTheme="majorHAnsi" w:cs="Times New Roman"/>
              </w:rPr>
              <w:t xml:space="preserve"> </w:t>
            </w:r>
            <w:r w:rsidRPr="00F274CB">
              <w:rPr>
                <w:rFonts w:asciiTheme="majorHAnsi" w:hAnsiTheme="majorHAnsi" w:cs="Times New Roman"/>
              </w:rPr>
              <w:t xml:space="preserve">The behavioral </w:t>
            </w:r>
            <w:r w:rsidR="00A17B0E">
              <w:rPr>
                <w:rFonts w:asciiTheme="majorHAnsi" w:hAnsiTheme="majorHAnsi" w:cs="Times New Roman"/>
              </w:rPr>
              <w:t xml:space="preserve">profile </w:t>
            </w:r>
            <w:r w:rsidRPr="00F274CB">
              <w:rPr>
                <w:rFonts w:asciiTheme="majorHAnsi" w:hAnsiTheme="majorHAnsi" w:cs="Times New Roman"/>
              </w:rPr>
              <w:t>of each product also</w:t>
            </w:r>
            <w:r w:rsidR="00A46524">
              <w:rPr>
                <w:rFonts w:asciiTheme="majorHAnsi" w:hAnsiTheme="majorHAnsi" w:cs="Times New Roman"/>
              </w:rPr>
              <w:t xml:space="preserve"> </w:t>
            </w:r>
            <w:r w:rsidR="00A46524" w:rsidRPr="00E94B87">
              <w:rPr>
                <w:rFonts w:asciiTheme="majorHAnsi" w:hAnsiTheme="majorHAnsi" w:cs="Times New Roman"/>
                <w:noProof/>
              </w:rPr>
              <w:t>entailed</w:t>
            </w:r>
            <w:r w:rsidR="00312777">
              <w:rPr>
                <w:rFonts w:asciiTheme="majorHAnsi" w:hAnsiTheme="majorHAnsi" w:cs="Times New Roman"/>
                <w:noProof/>
              </w:rPr>
              <w:t xml:space="preserve"> </w:t>
            </w:r>
            <w:r w:rsidRPr="00F274CB">
              <w:rPr>
                <w:rFonts w:asciiTheme="majorHAnsi" w:hAnsiTheme="majorHAnsi" w:cs="Times New Roman"/>
              </w:rPr>
              <w:t>empirical data</w:t>
            </w:r>
            <w:r w:rsidR="00A46524">
              <w:rPr>
                <w:rFonts w:asciiTheme="majorHAnsi" w:hAnsiTheme="majorHAnsi" w:cs="Times New Roman"/>
              </w:rPr>
              <w:t xml:space="preserve"> analysis, industry comparison, as well as </w:t>
            </w:r>
            <w:r w:rsidR="00A46524" w:rsidRPr="00A46524">
              <w:rPr>
                <w:rFonts w:asciiTheme="majorHAnsi" w:hAnsiTheme="majorHAnsi" w:cs="Times New Roman"/>
                <w:noProof/>
              </w:rPr>
              <w:t>regulatory</w:t>
            </w:r>
            <w:r w:rsidR="00A17B0E" w:rsidRPr="00A46524">
              <w:rPr>
                <w:rFonts w:asciiTheme="majorHAnsi" w:hAnsiTheme="majorHAnsi" w:cs="Times New Roman"/>
                <w:noProof/>
              </w:rPr>
              <w:t xml:space="preserve"> </w:t>
            </w:r>
            <w:r w:rsidR="007F3F8E" w:rsidRPr="00A46524">
              <w:rPr>
                <w:rFonts w:asciiTheme="majorHAnsi" w:hAnsiTheme="majorHAnsi" w:cs="Times New Roman"/>
                <w:noProof/>
              </w:rPr>
              <w:t>guidance</w:t>
            </w:r>
            <w:r w:rsidRPr="00F274CB">
              <w:rPr>
                <w:rFonts w:asciiTheme="majorHAnsi" w:hAnsiTheme="majorHAnsi" w:cs="Times New Roman"/>
              </w:rPr>
              <w:t xml:space="preserve">. </w:t>
            </w:r>
            <w:r w:rsidR="00A17B0E">
              <w:rPr>
                <w:rFonts w:asciiTheme="majorHAnsi" w:hAnsiTheme="majorHAnsi" w:cs="Times New Roman"/>
              </w:rPr>
              <w:t>Empirical data included GL account data extending back to January 1, 2008.</w:t>
            </w:r>
            <w:r w:rsidR="007F3F8E">
              <w:rPr>
                <w:rFonts w:asciiTheme="majorHAnsi" w:hAnsiTheme="majorHAnsi" w:cs="Times New Roman"/>
              </w:rPr>
              <w:t xml:space="preserve"> Industry data included analysis of runoff experienced by U.S. banks during the 2007-2008 crisis; examination of specific cases of failed banks (e.g., Wachovia); and publicly-available industry studies (e.g., The Clearing House study</w:t>
            </w:r>
            <w:r w:rsidR="007F3F8E" w:rsidRPr="003B5E40">
              <w:rPr>
                <w:rFonts w:asciiTheme="majorHAnsi" w:hAnsiTheme="majorHAnsi" w:cs="Times New Roman"/>
              </w:rPr>
              <w:t>).</w:t>
            </w:r>
            <w:r w:rsidR="005D1034" w:rsidRPr="004275D6">
              <w:rPr>
                <w:rFonts w:asciiTheme="majorHAnsi" w:hAnsiTheme="majorHAnsi" w:cs="Times New Roman"/>
              </w:rPr>
              <w:t xml:space="preserve"> Refer to Appendix B Sources of Assumption Data for additional detail. </w:t>
            </w:r>
          </w:p>
          <w:p w:rsidR="001D217B" w:rsidRPr="00F274CB" w:rsidRDefault="001D217B" w:rsidP="00390AF3">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p>
        </w:tc>
      </w:tr>
      <w:tr w:rsidR="001D217B" w:rsidRPr="00F274CB" w:rsidTr="00FD48AA">
        <w:tc>
          <w:tcPr>
            <w:cnfStyle w:val="001000000000" w:firstRow="0" w:lastRow="0" w:firstColumn="1" w:lastColumn="0" w:oddVBand="0" w:evenVBand="0" w:oddHBand="0" w:evenHBand="0" w:firstRowFirstColumn="0" w:firstRowLastColumn="0" w:lastRowFirstColumn="0" w:lastRowLastColumn="0"/>
            <w:tcW w:w="1435" w:type="dxa"/>
          </w:tcPr>
          <w:p w:rsidR="001D217B" w:rsidRPr="00F274CB" w:rsidRDefault="001D217B" w:rsidP="00390AF3">
            <w:pPr>
              <w:rPr>
                <w:rFonts w:asciiTheme="majorHAnsi" w:hAnsiTheme="majorHAnsi" w:cs="Times New Roman"/>
              </w:rPr>
            </w:pPr>
            <w:r w:rsidRPr="00F274CB">
              <w:rPr>
                <w:rFonts w:asciiTheme="majorHAnsi" w:hAnsiTheme="majorHAnsi" w:cs="Times New Roman"/>
              </w:rPr>
              <w:t>Step 2</w:t>
            </w:r>
          </w:p>
        </w:tc>
        <w:tc>
          <w:tcPr>
            <w:tcW w:w="8190" w:type="dxa"/>
          </w:tcPr>
          <w:p w:rsidR="001D217B" w:rsidRPr="00F274CB" w:rsidRDefault="001D217B" w:rsidP="001D217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FD48AA">
              <w:rPr>
                <w:rFonts w:asciiTheme="majorHAnsi" w:hAnsiTheme="majorHAnsi" w:cs="Times New Roman"/>
                <w:b/>
              </w:rPr>
              <w:t>Identify special clients and products.</w:t>
            </w:r>
            <w:r w:rsidRPr="00F274CB">
              <w:rPr>
                <w:rFonts w:asciiTheme="majorHAnsi" w:hAnsiTheme="majorHAnsi" w:cs="Times New Roman"/>
              </w:rPr>
              <w:t xml:space="preserve"> For </w:t>
            </w:r>
            <w:r w:rsidR="00A46524" w:rsidRPr="00E8441B">
              <w:rPr>
                <w:rFonts w:asciiTheme="majorHAnsi" w:hAnsiTheme="majorHAnsi" w:cs="Times New Roman"/>
                <w:noProof/>
              </w:rPr>
              <w:t>p</w:t>
            </w:r>
            <w:r w:rsidRPr="00E8441B">
              <w:rPr>
                <w:rFonts w:asciiTheme="majorHAnsi" w:hAnsiTheme="majorHAnsi" w:cs="Times New Roman"/>
                <w:noProof/>
              </w:rPr>
              <w:t>articular</w:t>
            </w:r>
            <w:r w:rsidRPr="00F274CB">
              <w:rPr>
                <w:rFonts w:asciiTheme="majorHAnsi" w:hAnsiTheme="majorHAnsi" w:cs="Times New Roman"/>
              </w:rPr>
              <w:t xml:space="preserve"> products and clients, </w:t>
            </w:r>
            <w:r w:rsidR="00A80859">
              <w:rPr>
                <w:rFonts w:asciiTheme="majorHAnsi" w:hAnsiTheme="majorHAnsi" w:cs="Times New Roman"/>
              </w:rPr>
              <w:t xml:space="preserve">such </w:t>
            </w:r>
            <w:r w:rsidR="00A80859" w:rsidRPr="00E8441B">
              <w:rPr>
                <w:rFonts w:asciiTheme="majorHAnsi" w:hAnsiTheme="majorHAnsi" w:cs="Times New Roman"/>
                <w:noProof/>
              </w:rPr>
              <w:t>as la</w:t>
            </w:r>
            <w:r w:rsidR="00A17B0E" w:rsidRPr="00E8441B">
              <w:rPr>
                <w:rFonts w:asciiTheme="majorHAnsi" w:hAnsiTheme="majorHAnsi" w:cs="Times New Roman"/>
                <w:noProof/>
              </w:rPr>
              <w:t>rge</w:t>
            </w:r>
            <w:r w:rsidR="00A17B0E" w:rsidRPr="00F274CB">
              <w:rPr>
                <w:rFonts w:asciiTheme="majorHAnsi" w:hAnsiTheme="majorHAnsi" w:cs="Times New Roman"/>
              </w:rPr>
              <w:t xml:space="preserve"> </w:t>
            </w:r>
            <w:r w:rsidRPr="00F274CB">
              <w:rPr>
                <w:rFonts w:asciiTheme="majorHAnsi" w:hAnsiTheme="majorHAnsi" w:cs="Times New Roman"/>
              </w:rPr>
              <w:t xml:space="preserve">concentrated </w:t>
            </w:r>
            <w:r w:rsidRPr="00E94B87">
              <w:rPr>
                <w:rFonts w:asciiTheme="majorHAnsi" w:hAnsiTheme="majorHAnsi" w:cs="Times New Roman"/>
                <w:noProof/>
              </w:rPr>
              <w:t>deposits</w:t>
            </w:r>
            <w:r w:rsidR="00E94B87">
              <w:rPr>
                <w:rFonts w:asciiTheme="majorHAnsi" w:hAnsiTheme="majorHAnsi" w:cs="Times New Roman"/>
                <w:noProof/>
              </w:rPr>
              <w:t>,</w:t>
            </w:r>
            <w:r w:rsidRPr="00F274CB">
              <w:rPr>
                <w:rFonts w:asciiTheme="majorHAnsi" w:hAnsiTheme="majorHAnsi" w:cs="Times New Roman"/>
              </w:rPr>
              <w:t xml:space="preserve"> and special pricing client</w:t>
            </w:r>
            <w:r w:rsidR="00A17B0E">
              <w:rPr>
                <w:rFonts w:asciiTheme="majorHAnsi" w:hAnsiTheme="majorHAnsi" w:cs="Times New Roman"/>
              </w:rPr>
              <w:t>s</w:t>
            </w:r>
            <w:r w:rsidRPr="00F274CB">
              <w:rPr>
                <w:rFonts w:asciiTheme="majorHAnsi" w:hAnsiTheme="majorHAnsi" w:cs="Times New Roman"/>
              </w:rPr>
              <w:t xml:space="preserve">, additional </w:t>
            </w:r>
            <w:r w:rsidR="00A17B0E">
              <w:rPr>
                <w:rFonts w:asciiTheme="majorHAnsi" w:hAnsiTheme="majorHAnsi" w:cs="Times New Roman"/>
              </w:rPr>
              <w:t xml:space="preserve">client-level data </w:t>
            </w:r>
            <w:r w:rsidRPr="00F274CB">
              <w:rPr>
                <w:rFonts w:asciiTheme="majorHAnsi" w:hAnsiTheme="majorHAnsi" w:cs="Times New Roman"/>
              </w:rPr>
              <w:t xml:space="preserve">analysis </w:t>
            </w:r>
            <w:r w:rsidR="00A17B0E">
              <w:rPr>
                <w:rFonts w:asciiTheme="majorHAnsi" w:hAnsiTheme="majorHAnsi" w:cs="Times New Roman"/>
              </w:rPr>
              <w:t>was</w:t>
            </w:r>
            <w:r w:rsidRPr="00F274CB">
              <w:rPr>
                <w:rFonts w:asciiTheme="majorHAnsi" w:hAnsiTheme="majorHAnsi" w:cs="Times New Roman"/>
              </w:rPr>
              <w:t xml:space="preserve"> performed.</w:t>
            </w:r>
          </w:p>
          <w:p w:rsidR="001D217B" w:rsidRPr="00F274CB" w:rsidRDefault="001D217B" w:rsidP="00390AF3">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p>
        </w:tc>
      </w:tr>
      <w:tr w:rsidR="001D217B" w:rsidRPr="00F274CB" w:rsidTr="00FD4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1D217B" w:rsidRPr="00F274CB" w:rsidRDefault="001D217B" w:rsidP="00390AF3">
            <w:pPr>
              <w:rPr>
                <w:rFonts w:asciiTheme="majorHAnsi" w:hAnsiTheme="majorHAnsi" w:cs="Times New Roman"/>
              </w:rPr>
            </w:pPr>
            <w:r w:rsidRPr="00F274CB">
              <w:rPr>
                <w:rFonts w:asciiTheme="majorHAnsi" w:hAnsiTheme="majorHAnsi" w:cs="Times New Roman"/>
              </w:rPr>
              <w:t>Step 3</w:t>
            </w:r>
          </w:p>
        </w:tc>
        <w:tc>
          <w:tcPr>
            <w:tcW w:w="8190" w:type="dxa"/>
          </w:tcPr>
          <w:p w:rsidR="001D217B" w:rsidRPr="00F274CB" w:rsidRDefault="001D217B" w:rsidP="00E844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noProof/>
              </w:rPr>
            </w:pPr>
            <w:r w:rsidRPr="00FD48AA">
              <w:rPr>
                <w:rFonts w:asciiTheme="majorHAnsi" w:hAnsiTheme="majorHAnsi" w:cs="Times New Roman"/>
                <w:b/>
              </w:rPr>
              <w:t xml:space="preserve">Meet with lines of business </w:t>
            </w:r>
            <w:r w:rsidR="000D4388">
              <w:rPr>
                <w:rFonts w:asciiTheme="majorHAnsi" w:hAnsiTheme="majorHAnsi" w:cs="Times New Roman"/>
                <w:b/>
              </w:rPr>
              <w:t xml:space="preserve">(LOB) </w:t>
            </w:r>
            <w:r w:rsidRPr="00FD48AA">
              <w:rPr>
                <w:rFonts w:asciiTheme="majorHAnsi" w:hAnsiTheme="majorHAnsi" w:cs="Times New Roman"/>
                <w:b/>
              </w:rPr>
              <w:t>to discuss and validate initial assumptions.</w:t>
            </w:r>
            <w:r w:rsidRPr="00F274CB">
              <w:rPr>
                <w:rFonts w:asciiTheme="majorHAnsi" w:hAnsiTheme="majorHAnsi" w:cs="Times New Roman"/>
              </w:rPr>
              <w:t xml:space="preserve"> For those special clients and products </w:t>
            </w:r>
            <w:r w:rsidRPr="001A1874">
              <w:rPr>
                <w:rFonts w:asciiTheme="majorHAnsi" w:hAnsiTheme="majorHAnsi" w:cs="Times New Roman"/>
                <w:noProof/>
              </w:rPr>
              <w:t xml:space="preserve">identified </w:t>
            </w:r>
            <w:r w:rsidR="00E93FE7" w:rsidRPr="00E8441B">
              <w:rPr>
                <w:rFonts w:asciiTheme="majorHAnsi" w:hAnsiTheme="majorHAnsi" w:cs="Times New Roman"/>
                <w:noProof/>
              </w:rPr>
              <w:t xml:space="preserve">in </w:t>
            </w:r>
            <w:r w:rsidRPr="00E93FE7">
              <w:rPr>
                <w:rFonts w:asciiTheme="majorHAnsi" w:hAnsiTheme="majorHAnsi" w:cs="Times New Roman"/>
                <w:noProof/>
              </w:rPr>
              <w:t>step</w:t>
            </w:r>
            <w:r w:rsidRPr="00F274CB">
              <w:rPr>
                <w:rFonts w:asciiTheme="majorHAnsi" w:hAnsiTheme="majorHAnsi" w:cs="Times New Roman"/>
              </w:rPr>
              <w:t xml:space="preserve"> 2, </w:t>
            </w:r>
            <w:r w:rsidR="000D4388">
              <w:rPr>
                <w:rFonts w:asciiTheme="majorHAnsi" w:hAnsiTheme="majorHAnsi" w:cs="Times New Roman"/>
              </w:rPr>
              <w:t>the LOBs were interviewed to ensure</w:t>
            </w:r>
            <w:r w:rsidR="001A1874">
              <w:rPr>
                <w:rFonts w:asciiTheme="majorHAnsi" w:hAnsiTheme="majorHAnsi" w:cs="Times New Roman"/>
              </w:rPr>
              <w:t xml:space="preserve"> a</w:t>
            </w:r>
            <w:r w:rsidR="001A1874" w:rsidRPr="001A1874">
              <w:rPr>
                <w:rFonts w:asciiTheme="majorHAnsi" w:hAnsiTheme="majorHAnsi" w:cs="Times New Roman"/>
                <w:noProof/>
              </w:rPr>
              <w:t xml:space="preserve"> </w:t>
            </w:r>
            <w:r w:rsidRPr="001A1874">
              <w:rPr>
                <w:rFonts w:asciiTheme="majorHAnsi" w:hAnsiTheme="majorHAnsi" w:cs="Times New Roman"/>
                <w:noProof/>
              </w:rPr>
              <w:t>clear</w:t>
            </w:r>
            <w:r w:rsidRPr="00F274CB">
              <w:rPr>
                <w:rFonts w:asciiTheme="majorHAnsi" w:hAnsiTheme="majorHAnsi" w:cs="Times New Roman"/>
              </w:rPr>
              <w:t xml:space="preserve"> </w:t>
            </w:r>
            <w:r w:rsidRPr="00E93FE7">
              <w:rPr>
                <w:rFonts w:asciiTheme="majorHAnsi" w:hAnsiTheme="majorHAnsi" w:cs="Times New Roman"/>
                <w:noProof/>
              </w:rPr>
              <w:t xml:space="preserve">understanding </w:t>
            </w:r>
            <w:r w:rsidR="00E93FE7" w:rsidRPr="00E8441B">
              <w:rPr>
                <w:rFonts w:asciiTheme="majorHAnsi" w:hAnsiTheme="majorHAnsi" w:cs="Times New Roman"/>
                <w:noProof/>
              </w:rPr>
              <w:t xml:space="preserve">of </w:t>
            </w:r>
            <w:r w:rsidR="000D4388" w:rsidRPr="00E8441B">
              <w:rPr>
                <w:rFonts w:asciiTheme="majorHAnsi" w:hAnsiTheme="majorHAnsi" w:cs="Times New Roman"/>
                <w:noProof/>
              </w:rPr>
              <w:t xml:space="preserve"> </w:t>
            </w:r>
            <w:r w:rsidRPr="00E8441B">
              <w:rPr>
                <w:rFonts w:asciiTheme="majorHAnsi" w:hAnsiTheme="majorHAnsi" w:cs="Times New Roman"/>
                <w:noProof/>
              </w:rPr>
              <w:t>the</w:t>
            </w:r>
            <w:r w:rsidR="000D4388">
              <w:rPr>
                <w:rFonts w:asciiTheme="majorHAnsi" w:hAnsiTheme="majorHAnsi" w:cs="Times New Roman"/>
              </w:rPr>
              <w:t xml:space="preserve"> </w:t>
            </w:r>
            <w:r w:rsidR="000D4388" w:rsidRPr="00E93FE7">
              <w:rPr>
                <w:rFonts w:asciiTheme="majorHAnsi" w:hAnsiTheme="majorHAnsi" w:cs="Times New Roman"/>
                <w:noProof/>
              </w:rPr>
              <w:t>client</w:t>
            </w:r>
            <w:r w:rsidR="001A1874">
              <w:rPr>
                <w:rFonts w:asciiTheme="majorHAnsi" w:hAnsiTheme="majorHAnsi" w:cs="Times New Roman"/>
                <w:noProof/>
              </w:rPr>
              <w:t xml:space="preserve">’s </w:t>
            </w:r>
            <w:r w:rsidR="000D4388">
              <w:rPr>
                <w:rFonts w:asciiTheme="majorHAnsi" w:hAnsiTheme="majorHAnsi" w:cs="Times New Roman"/>
              </w:rPr>
              <w:t xml:space="preserve"> and </w:t>
            </w:r>
            <w:r w:rsidR="00E93FE7">
              <w:rPr>
                <w:rFonts w:asciiTheme="majorHAnsi" w:hAnsiTheme="majorHAnsi" w:cs="Times New Roman"/>
                <w:noProof/>
              </w:rPr>
              <w:t>product</w:t>
            </w:r>
            <w:r w:rsidR="001A1874">
              <w:rPr>
                <w:rFonts w:asciiTheme="majorHAnsi" w:hAnsiTheme="majorHAnsi" w:cs="Times New Roman"/>
                <w:noProof/>
              </w:rPr>
              <w:t>s’</w:t>
            </w:r>
            <w:r w:rsidRPr="00E93FE7">
              <w:rPr>
                <w:rFonts w:asciiTheme="majorHAnsi" w:hAnsiTheme="majorHAnsi" w:cs="Times New Roman"/>
                <w:noProof/>
              </w:rPr>
              <w:t>characteristic</w:t>
            </w:r>
            <w:r w:rsidR="000D4388" w:rsidRPr="00E93FE7">
              <w:rPr>
                <w:rFonts w:asciiTheme="majorHAnsi" w:hAnsiTheme="majorHAnsi" w:cs="Times New Roman"/>
                <w:noProof/>
              </w:rPr>
              <w:t>s</w:t>
            </w:r>
            <w:r w:rsidR="000D4388">
              <w:rPr>
                <w:rFonts w:asciiTheme="majorHAnsi" w:hAnsiTheme="majorHAnsi" w:cs="Times New Roman"/>
              </w:rPr>
              <w:t>.</w:t>
            </w:r>
          </w:p>
        </w:tc>
      </w:tr>
      <w:tr w:rsidR="001D217B" w:rsidRPr="00F274CB" w:rsidTr="00FD48AA">
        <w:tc>
          <w:tcPr>
            <w:cnfStyle w:val="001000000000" w:firstRow="0" w:lastRow="0" w:firstColumn="1" w:lastColumn="0" w:oddVBand="0" w:evenVBand="0" w:oddHBand="0" w:evenHBand="0" w:firstRowFirstColumn="0" w:firstRowLastColumn="0" w:lastRowFirstColumn="0" w:lastRowLastColumn="0"/>
            <w:tcW w:w="1435" w:type="dxa"/>
          </w:tcPr>
          <w:p w:rsidR="001D217B" w:rsidRPr="00F274CB" w:rsidRDefault="001D217B" w:rsidP="00390AF3">
            <w:pPr>
              <w:rPr>
                <w:rFonts w:asciiTheme="majorHAnsi" w:hAnsiTheme="majorHAnsi" w:cs="Times New Roman"/>
              </w:rPr>
            </w:pPr>
            <w:r w:rsidRPr="00F274CB">
              <w:rPr>
                <w:rFonts w:asciiTheme="majorHAnsi" w:hAnsiTheme="majorHAnsi" w:cs="Times New Roman"/>
              </w:rPr>
              <w:t>Step 4</w:t>
            </w:r>
          </w:p>
        </w:tc>
        <w:tc>
          <w:tcPr>
            <w:tcW w:w="8190" w:type="dxa"/>
          </w:tcPr>
          <w:p w:rsidR="001D217B" w:rsidRPr="00E8441B" w:rsidRDefault="001D217B" w:rsidP="007F3F8E">
            <w:pPr>
              <w:spacing w:after="160" w:line="259"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FD48AA">
              <w:rPr>
                <w:rFonts w:asciiTheme="majorHAnsi" w:hAnsiTheme="majorHAnsi" w:cs="Times New Roman"/>
                <w:b/>
              </w:rPr>
              <w:t>Tailor</w:t>
            </w:r>
            <w:r w:rsidR="007F3F8E" w:rsidRPr="00FD48AA">
              <w:rPr>
                <w:rFonts w:asciiTheme="majorHAnsi" w:hAnsiTheme="majorHAnsi" w:cs="Times New Roman"/>
                <w:b/>
              </w:rPr>
              <w:t xml:space="preserve"> </w:t>
            </w:r>
            <w:r w:rsidRPr="00FD48AA">
              <w:rPr>
                <w:rFonts w:asciiTheme="majorHAnsi" w:hAnsiTheme="majorHAnsi" w:cs="Times New Roman"/>
                <w:b/>
              </w:rPr>
              <w:t xml:space="preserve">assumptions </w:t>
            </w:r>
            <w:r w:rsidR="007F3F8E" w:rsidRPr="00FD48AA">
              <w:rPr>
                <w:rFonts w:asciiTheme="majorHAnsi" w:hAnsiTheme="majorHAnsi" w:cs="Times New Roman"/>
                <w:b/>
              </w:rPr>
              <w:t xml:space="preserve">to each </w:t>
            </w:r>
            <w:r w:rsidRPr="00FD48AA">
              <w:rPr>
                <w:rFonts w:asciiTheme="majorHAnsi" w:hAnsiTheme="majorHAnsi" w:cs="Times New Roman"/>
                <w:b/>
              </w:rPr>
              <w:t>scenario.</w:t>
            </w:r>
            <w:r w:rsidRPr="00F274CB">
              <w:rPr>
                <w:rFonts w:asciiTheme="majorHAnsi" w:hAnsiTheme="majorHAnsi" w:cs="Times New Roman"/>
              </w:rPr>
              <w:t xml:space="preserve"> For </w:t>
            </w:r>
            <w:r w:rsidR="007F3F8E">
              <w:rPr>
                <w:rFonts w:asciiTheme="majorHAnsi" w:hAnsiTheme="majorHAnsi" w:cs="Times New Roman"/>
              </w:rPr>
              <w:t xml:space="preserve">the </w:t>
            </w:r>
            <w:r w:rsidRPr="00F274CB">
              <w:rPr>
                <w:rFonts w:asciiTheme="majorHAnsi" w:hAnsiTheme="majorHAnsi" w:cs="Times New Roman"/>
              </w:rPr>
              <w:t>idiosyncratic scenario</w:t>
            </w:r>
            <w:r w:rsidR="006D768D" w:rsidRPr="00F274CB">
              <w:rPr>
                <w:rFonts w:asciiTheme="majorHAnsi" w:hAnsiTheme="majorHAnsi" w:cs="Times New Roman"/>
              </w:rPr>
              <w:t xml:space="preserve"> and systemic scenario</w:t>
            </w:r>
            <w:r w:rsidRPr="00F274CB">
              <w:rPr>
                <w:rFonts w:asciiTheme="majorHAnsi" w:hAnsiTheme="majorHAnsi" w:cs="Times New Roman"/>
              </w:rPr>
              <w:t xml:space="preserve">, we </w:t>
            </w:r>
            <w:r w:rsidR="007F3F8E">
              <w:rPr>
                <w:rFonts w:asciiTheme="majorHAnsi" w:hAnsiTheme="majorHAnsi" w:cs="Times New Roman"/>
              </w:rPr>
              <w:t>considered</w:t>
            </w:r>
            <w:r w:rsidR="007F3F8E" w:rsidRPr="00F274CB">
              <w:rPr>
                <w:rFonts w:asciiTheme="majorHAnsi" w:hAnsiTheme="majorHAnsi" w:cs="Times New Roman"/>
              </w:rPr>
              <w:t xml:space="preserve"> </w:t>
            </w:r>
            <w:r w:rsidRPr="00F274CB">
              <w:rPr>
                <w:rFonts w:asciiTheme="majorHAnsi" w:hAnsiTheme="majorHAnsi" w:cs="Times New Roman"/>
              </w:rPr>
              <w:t xml:space="preserve">assumptions from </w:t>
            </w:r>
            <w:r w:rsidR="007F3F8E">
              <w:rPr>
                <w:rFonts w:asciiTheme="majorHAnsi" w:hAnsiTheme="majorHAnsi" w:cs="Times New Roman"/>
              </w:rPr>
              <w:t xml:space="preserve">the </w:t>
            </w:r>
            <w:r w:rsidR="006D768D" w:rsidRPr="00F274CB">
              <w:rPr>
                <w:rFonts w:asciiTheme="majorHAnsi" w:hAnsiTheme="majorHAnsi" w:cs="Times New Roman"/>
              </w:rPr>
              <w:t>study conducted by The Clearing House (“TCH”)</w:t>
            </w:r>
            <w:r w:rsidR="0002183E" w:rsidRPr="00F274CB">
              <w:rPr>
                <w:rStyle w:val="FootnoteReference"/>
                <w:rFonts w:asciiTheme="majorHAnsi" w:hAnsiTheme="majorHAnsi" w:cs="Times New Roman"/>
              </w:rPr>
              <w:footnoteReference w:id="1"/>
            </w:r>
            <w:r w:rsidR="006D768D" w:rsidRPr="00F274CB">
              <w:rPr>
                <w:rFonts w:asciiTheme="majorHAnsi" w:hAnsiTheme="majorHAnsi" w:cs="Times New Roman"/>
              </w:rPr>
              <w:t xml:space="preserve">. For </w:t>
            </w:r>
            <w:r w:rsidR="007F3F8E">
              <w:rPr>
                <w:rFonts w:asciiTheme="majorHAnsi" w:hAnsiTheme="majorHAnsi" w:cs="Times New Roman"/>
              </w:rPr>
              <w:t xml:space="preserve">the </w:t>
            </w:r>
            <w:r w:rsidR="006D768D" w:rsidRPr="00F274CB">
              <w:rPr>
                <w:rFonts w:asciiTheme="majorHAnsi" w:hAnsiTheme="majorHAnsi" w:cs="Times New Roman"/>
              </w:rPr>
              <w:t xml:space="preserve">combined scenario, we </w:t>
            </w:r>
            <w:r w:rsidR="007F3F8E">
              <w:rPr>
                <w:rFonts w:asciiTheme="majorHAnsi" w:hAnsiTheme="majorHAnsi" w:cs="Times New Roman"/>
              </w:rPr>
              <w:t>referenced</w:t>
            </w:r>
            <w:r w:rsidR="007F3F8E" w:rsidRPr="00F274CB">
              <w:rPr>
                <w:rFonts w:asciiTheme="majorHAnsi" w:hAnsiTheme="majorHAnsi" w:cs="Times New Roman"/>
              </w:rPr>
              <w:t xml:space="preserve"> </w:t>
            </w:r>
            <w:r w:rsidR="006D768D" w:rsidRPr="00F274CB">
              <w:rPr>
                <w:rFonts w:asciiTheme="majorHAnsi" w:hAnsiTheme="majorHAnsi" w:cs="Times New Roman"/>
              </w:rPr>
              <w:t xml:space="preserve">Liquidity </w:t>
            </w:r>
            <w:r w:rsidR="006D768D" w:rsidRPr="00F274CB">
              <w:rPr>
                <w:rFonts w:asciiTheme="majorHAnsi" w:hAnsiTheme="majorHAnsi" w:cs="Times New Roman"/>
              </w:rPr>
              <w:lastRenderedPageBreak/>
              <w:t>Coverage Ratio</w:t>
            </w:r>
            <w:r w:rsidR="007F3F8E">
              <w:rPr>
                <w:rFonts w:asciiTheme="majorHAnsi" w:hAnsiTheme="majorHAnsi" w:cs="Times New Roman"/>
              </w:rPr>
              <w:t xml:space="preserve"> factors</w:t>
            </w:r>
            <w:r w:rsidR="006D768D" w:rsidRPr="00F274CB">
              <w:rPr>
                <w:rFonts w:asciiTheme="majorHAnsi" w:hAnsiTheme="majorHAnsi" w:cs="Times New Roman"/>
              </w:rPr>
              <w:t xml:space="preserve"> </w:t>
            </w:r>
            <w:r w:rsidR="007F3F8E">
              <w:rPr>
                <w:rFonts w:asciiTheme="majorHAnsi" w:hAnsiTheme="majorHAnsi" w:cs="Times New Roman"/>
              </w:rPr>
              <w:t>(for first 30 days) and the Net Stable Funding Ratio (after 30 days). The final set of assumptions w</w:t>
            </w:r>
            <w:r w:rsidR="00E93FE7">
              <w:rPr>
                <w:rFonts w:asciiTheme="majorHAnsi" w:hAnsiTheme="majorHAnsi" w:cs="Times New Roman"/>
              </w:rPr>
              <w:t>ere</w:t>
            </w:r>
            <w:r w:rsidR="007F3F8E">
              <w:rPr>
                <w:rFonts w:asciiTheme="majorHAnsi" w:hAnsiTheme="majorHAnsi" w:cs="Times New Roman"/>
              </w:rPr>
              <w:t xml:space="preserve"> based on a combination of these sources as well as the additional research and line of business input discussed above.</w:t>
            </w:r>
            <w:r w:rsidR="00E63DAC">
              <w:rPr>
                <w:rFonts w:asciiTheme="majorHAnsi" w:hAnsiTheme="majorHAnsi" w:cs="Times New Roman"/>
              </w:rPr>
              <w:t xml:space="preserve"> </w:t>
            </w:r>
            <w:r w:rsidR="005D1034" w:rsidRPr="004275D6">
              <w:rPr>
                <w:rFonts w:asciiTheme="majorHAnsi" w:hAnsiTheme="majorHAnsi" w:cs="Times New Roman"/>
              </w:rPr>
              <w:t>Refer to Appendix B</w:t>
            </w:r>
            <w:r w:rsidR="000D4388">
              <w:rPr>
                <w:rFonts w:asciiTheme="majorHAnsi" w:hAnsiTheme="majorHAnsi" w:cs="Times New Roman"/>
              </w:rPr>
              <w:t xml:space="preserve">- </w:t>
            </w:r>
            <w:r w:rsidR="005D1034" w:rsidRPr="004275D6">
              <w:rPr>
                <w:rFonts w:asciiTheme="majorHAnsi" w:hAnsiTheme="majorHAnsi" w:cs="Times New Roman"/>
              </w:rPr>
              <w:t>Sources of Assumption Data for additional detail.</w:t>
            </w:r>
            <w:r w:rsidR="005D1034" w:rsidRPr="005D1034">
              <w:rPr>
                <w:rFonts w:asciiTheme="majorHAnsi" w:hAnsiTheme="majorHAnsi" w:cs="Times New Roman"/>
                <w:i/>
              </w:rPr>
              <w:t xml:space="preserve"> </w:t>
            </w:r>
          </w:p>
          <w:p w:rsidR="001D217B" w:rsidRPr="00F274CB" w:rsidRDefault="001D217B" w:rsidP="00390AF3">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p>
        </w:tc>
      </w:tr>
    </w:tbl>
    <w:p w:rsidR="006B6127" w:rsidRDefault="006B6127" w:rsidP="006040FF">
      <w:pPr>
        <w:jc w:val="both"/>
        <w:rPr>
          <w:rFonts w:asciiTheme="majorHAnsi" w:hAnsiTheme="majorHAnsi" w:cs="Times New Roman"/>
        </w:rPr>
      </w:pPr>
    </w:p>
    <w:p w:rsidR="00AB038A" w:rsidRPr="00E8441B" w:rsidRDefault="00F50E36" w:rsidP="00E8441B">
      <w:pPr>
        <w:rPr>
          <w:sz w:val="20"/>
        </w:rPr>
      </w:pPr>
      <w:r w:rsidRPr="00F274CB">
        <w:rPr>
          <w:rFonts w:cs="Times New Roman"/>
        </w:rPr>
        <w:t xml:space="preserve">The sections </w:t>
      </w:r>
      <w:r w:rsidR="006B6127">
        <w:rPr>
          <w:rFonts w:cs="Times New Roman"/>
        </w:rPr>
        <w:t xml:space="preserve">below </w:t>
      </w:r>
      <w:r w:rsidR="00E94B87" w:rsidRPr="00AF72D4">
        <w:rPr>
          <w:rFonts w:cs="Times New Roman"/>
          <w:noProof/>
        </w:rPr>
        <w:t>detail</w:t>
      </w:r>
      <w:r w:rsidR="00AF72D4">
        <w:rPr>
          <w:rFonts w:cs="Times New Roman"/>
          <w:noProof/>
        </w:rPr>
        <w:t xml:space="preserve"> </w:t>
      </w:r>
      <w:r w:rsidR="00AF72D4" w:rsidRPr="00E3421B">
        <w:rPr>
          <w:rFonts w:cs="Times New Roman"/>
          <w:noProof/>
        </w:rPr>
        <w:t>t</w:t>
      </w:r>
      <w:r w:rsidRPr="00A85CDD">
        <w:rPr>
          <w:rFonts w:cs="Times New Roman"/>
          <w:noProof/>
        </w:rPr>
        <w:t>he</w:t>
      </w:r>
      <w:r w:rsidRPr="00F274CB">
        <w:rPr>
          <w:rFonts w:cs="Times New Roman"/>
        </w:rPr>
        <w:t xml:space="preserve"> assumptions </w:t>
      </w:r>
      <w:r w:rsidR="00E94B87">
        <w:rPr>
          <w:rFonts w:cs="Times New Roman"/>
        </w:rPr>
        <w:t xml:space="preserve">used </w:t>
      </w:r>
      <w:r w:rsidRPr="00F274CB">
        <w:rPr>
          <w:rFonts w:cs="Times New Roman"/>
        </w:rPr>
        <w:t xml:space="preserve">for assets, liabilities, off-balance sheet exposures, </w:t>
      </w:r>
      <w:r w:rsidRPr="00E3421B">
        <w:rPr>
          <w:rFonts w:cs="Times New Roman"/>
          <w:noProof/>
        </w:rPr>
        <w:t>counter</w:t>
      </w:r>
      <w:r w:rsidRPr="00E8441B">
        <w:rPr>
          <w:rFonts w:cs="Times New Roman"/>
          <w:noProof/>
        </w:rPr>
        <w:t>measures</w:t>
      </w:r>
      <w:r w:rsidR="003532F9" w:rsidRPr="00F274CB">
        <w:rPr>
          <w:rFonts w:cs="Times New Roman"/>
          <w:noProof/>
        </w:rPr>
        <w:t xml:space="preserve"> </w:t>
      </w:r>
      <w:r w:rsidR="00E049CA">
        <w:rPr>
          <w:rFonts w:cs="Times New Roman"/>
          <w:noProof/>
        </w:rPr>
        <w:t>as</w:t>
      </w:r>
      <w:r w:rsidR="00E049CA">
        <w:rPr>
          <w:rFonts w:cs="Times New Roman"/>
        </w:rPr>
        <w:t xml:space="preserve"> well as </w:t>
      </w:r>
      <w:r w:rsidR="00F6579E">
        <w:rPr>
          <w:rFonts w:cs="Times New Roman"/>
        </w:rPr>
        <w:t xml:space="preserve">the approach </w:t>
      </w:r>
      <w:r w:rsidR="00E049CA">
        <w:rPr>
          <w:rFonts w:cs="Times New Roman"/>
        </w:rPr>
        <w:t xml:space="preserve">for </w:t>
      </w:r>
      <w:r w:rsidR="00F6579E">
        <w:rPr>
          <w:rFonts w:cs="Times New Roman"/>
        </w:rPr>
        <w:t xml:space="preserve">non-branch </w:t>
      </w:r>
      <w:r w:rsidR="003532F9" w:rsidRPr="00F274CB">
        <w:rPr>
          <w:rFonts w:cs="Times New Roman"/>
        </w:rPr>
        <w:t xml:space="preserve">U.S. Entities, </w:t>
      </w:r>
      <w:r w:rsidR="00E049CA">
        <w:rPr>
          <w:rFonts w:cs="Times New Roman"/>
        </w:rPr>
        <w:t>by methodically applying the procedures mentioned above.</w:t>
      </w:r>
      <w:r w:rsidR="003532F9" w:rsidRPr="00F274CB">
        <w:rPr>
          <w:rFonts w:cs="Times New Roman"/>
        </w:rPr>
        <w:t xml:space="preserve"> </w:t>
      </w:r>
    </w:p>
    <w:p w:rsidR="00D97CFC" w:rsidRDefault="00D97CFC" w:rsidP="00E8441B">
      <w:r w:rsidRPr="00D97CFC">
        <w:t>Time Horizon Scaling</w:t>
      </w:r>
    </w:p>
    <w:p w:rsidR="00D97CFC" w:rsidRPr="00D97CFC" w:rsidRDefault="00D97CFC" w:rsidP="00E8441B">
      <w:r w:rsidRPr="00AE0755">
        <w:rPr>
          <w:noProof/>
        </w:rPr>
        <w:t>BOCNY</w:t>
      </w:r>
      <w:r w:rsidRPr="00D97CFC">
        <w:t xml:space="preserve"> has established ‘reactiveness factors’ for each segment to scale runoff factors across the required time horizons (</w:t>
      </w:r>
      <w:r w:rsidR="00E93FE7" w:rsidRPr="00E8441B">
        <w:rPr>
          <w:noProof/>
        </w:rPr>
        <w:t>o</w:t>
      </w:r>
      <w:r w:rsidRPr="00421767">
        <w:rPr>
          <w:noProof/>
        </w:rPr>
        <w:t>vernight</w:t>
      </w:r>
      <w:r w:rsidRPr="00D97CFC">
        <w:t>, 14</w:t>
      </w:r>
      <w:r w:rsidR="001761B0">
        <w:t>-da</w:t>
      </w:r>
      <w:r w:rsidRPr="00D97CFC">
        <w:t>y, 30</w:t>
      </w:r>
      <w:r w:rsidR="001761B0">
        <w:t>-day</w:t>
      </w:r>
      <w:r w:rsidRPr="00D97CFC">
        <w:t xml:space="preserve">, </w:t>
      </w:r>
      <w:r w:rsidR="00441735">
        <w:rPr>
          <w:noProof/>
        </w:rPr>
        <w:t>90-day,</w:t>
      </w:r>
      <w:r w:rsidR="00E93FE7">
        <w:t xml:space="preserve"> </w:t>
      </w:r>
      <w:r w:rsidR="00AE0755" w:rsidRPr="00D97CFC">
        <w:t>and 1</w:t>
      </w:r>
      <w:r w:rsidR="001761B0">
        <w:t>-year</w:t>
      </w:r>
      <w:r w:rsidRPr="00D97CFC">
        <w:t xml:space="preserve">). Reactiveness factors are a method to quantify the rate of runoff within stress scenario time frames. Reactiveness factors are presented as a percentage of </w:t>
      </w:r>
      <w:r w:rsidRPr="00AE0755">
        <w:rPr>
          <w:noProof/>
        </w:rPr>
        <w:t>30</w:t>
      </w:r>
      <w:r w:rsidR="00AE0755">
        <w:rPr>
          <w:noProof/>
        </w:rPr>
        <w:t>-</w:t>
      </w:r>
      <w:r w:rsidRPr="00AE0755">
        <w:rPr>
          <w:noProof/>
        </w:rPr>
        <w:t>day</w:t>
      </w:r>
      <w:r w:rsidRPr="00D97CFC">
        <w:t xml:space="preserve"> runoff rates (i.e. </w:t>
      </w:r>
      <w:r w:rsidRPr="00AE0755">
        <w:rPr>
          <w:noProof/>
        </w:rPr>
        <w:t>30</w:t>
      </w:r>
      <w:r w:rsidR="00AE0755">
        <w:rPr>
          <w:noProof/>
        </w:rPr>
        <w:t>-</w:t>
      </w:r>
      <w:r w:rsidRPr="00AE0755">
        <w:rPr>
          <w:noProof/>
        </w:rPr>
        <w:t>day</w:t>
      </w:r>
      <w:r w:rsidRPr="00D97CFC">
        <w:t xml:space="preserve"> runoff rates are utilized as the baseline) and vary by counterparty segment </w:t>
      </w:r>
      <w:r w:rsidRPr="00AE0755">
        <w:rPr>
          <w:noProof/>
        </w:rPr>
        <w:t>according</w:t>
      </w:r>
      <w:r w:rsidR="00AE0755">
        <w:rPr>
          <w:noProof/>
        </w:rPr>
        <w:t xml:space="preserve"> to</w:t>
      </w:r>
      <w:r w:rsidRPr="00D97CFC">
        <w:t xml:space="preserve"> the counterparty’s expected propensity to draw down balances.  For wholesale deposit, the run-off rates and reactiveness factors are specified in the document </w:t>
      </w:r>
      <w:r w:rsidRPr="00A54CD3">
        <w:t>listed in Appendix</w:t>
      </w:r>
      <w:r w:rsidR="00F41742" w:rsidRPr="00503D1C">
        <w:t xml:space="preserve"> D</w:t>
      </w:r>
      <w:r w:rsidRPr="00D97CFC">
        <w:t>. For the rest items, the 14-Day reactiveness factor is 60% of 30-day runoff rates. The assumption is that the runoffs among the first 30 days are evenly distributed among overnight and week 1 to week 4.</w:t>
      </w:r>
    </w:p>
    <w:p w:rsidR="0036326B" w:rsidRDefault="0036326B" w:rsidP="00390AF3">
      <w:pPr>
        <w:rPr>
          <w:rFonts w:asciiTheme="majorHAnsi" w:hAnsiTheme="majorHAnsi" w:cs="Times New Roman"/>
          <w:b/>
        </w:rPr>
      </w:pPr>
    </w:p>
    <w:p w:rsidR="00390AF3" w:rsidRPr="00F274CB" w:rsidRDefault="00377295" w:rsidP="0036326B">
      <w:pPr>
        <w:pStyle w:val="Heading2"/>
      </w:pPr>
      <w:bookmarkStart w:id="220" w:name="_Toc499913530"/>
      <w:r w:rsidRPr="00F274CB">
        <w:t>III.A.</w:t>
      </w:r>
      <w:r w:rsidR="003726B4" w:rsidRPr="00F274CB">
        <w:t xml:space="preserve"> </w:t>
      </w:r>
      <w:r w:rsidR="00390AF3" w:rsidRPr="00F274CB">
        <w:t>Assets</w:t>
      </w:r>
      <w:bookmarkEnd w:id="220"/>
    </w:p>
    <w:p w:rsidR="005A5772" w:rsidRPr="00F274CB" w:rsidRDefault="00DE542A" w:rsidP="007126F3">
      <w:pPr>
        <w:jc w:val="both"/>
        <w:rPr>
          <w:rFonts w:asciiTheme="majorHAnsi" w:hAnsiTheme="majorHAnsi" w:cs="Times New Roman"/>
        </w:rPr>
      </w:pPr>
      <w:del w:id="221" w:author="FANG, XIANG" w:date="2018-11-28T14:58:00Z">
        <w:r w:rsidRPr="00F47167" w:rsidDel="003D01FF">
          <w:rPr>
            <w:rFonts w:asciiTheme="majorHAnsi" w:hAnsiTheme="majorHAnsi" w:cs="Times New Roman"/>
          </w:rPr>
          <w:delText xml:space="preserve">As of December 31, </w:delText>
        </w:r>
        <w:r w:rsidRPr="00F47167" w:rsidDel="003D01FF">
          <w:rPr>
            <w:rFonts w:asciiTheme="majorHAnsi" w:hAnsiTheme="majorHAnsi" w:cs="Times New Roman"/>
            <w:noProof/>
          </w:rPr>
          <w:delText>2015</w:delText>
        </w:r>
        <w:r w:rsidR="00D45A0E" w:rsidRPr="00E8441B" w:rsidDel="003D01FF">
          <w:rPr>
            <w:rFonts w:asciiTheme="majorHAnsi" w:hAnsiTheme="majorHAnsi" w:cs="Times New Roman"/>
            <w:noProof/>
          </w:rPr>
          <w:delText>,</w:delText>
        </w:r>
        <w:r w:rsidRPr="00F47167" w:rsidDel="003D01FF">
          <w:rPr>
            <w:rFonts w:asciiTheme="majorHAnsi" w:hAnsiTheme="majorHAnsi" w:cs="Times New Roman"/>
          </w:rPr>
          <w:delText xml:space="preserve"> BOC U.S. Branches had approximately $77.2 billion in assets.</w:delText>
        </w:r>
        <w:r w:rsidRPr="00F274CB" w:rsidDel="003D01FF">
          <w:rPr>
            <w:rFonts w:asciiTheme="majorHAnsi" w:hAnsiTheme="majorHAnsi" w:cs="Times New Roman"/>
          </w:rPr>
          <w:delText xml:space="preserve"> </w:delText>
        </w:r>
      </w:del>
      <w:r w:rsidR="005A5772" w:rsidRPr="00F274CB">
        <w:rPr>
          <w:rFonts w:asciiTheme="majorHAnsi" w:hAnsiTheme="majorHAnsi" w:cs="Times New Roman"/>
        </w:rPr>
        <w:t>Given BOC U.S. Branches act</w:t>
      </w:r>
      <w:r w:rsidR="00441735">
        <w:rPr>
          <w:rFonts w:asciiTheme="majorHAnsi" w:hAnsiTheme="majorHAnsi" w:cs="Times New Roman"/>
        </w:rPr>
        <w:t>s</w:t>
      </w:r>
      <w:r w:rsidR="005A5772" w:rsidRPr="00F274CB">
        <w:rPr>
          <w:rFonts w:asciiTheme="majorHAnsi" w:hAnsiTheme="majorHAnsi" w:cs="Times New Roman"/>
        </w:rPr>
        <w:t xml:space="preserve"> as the </w:t>
      </w:r>
      <w:r w:rsidR="000D63D9">
        <w:rPr>
          <w:rFonts w:asciiTheme="majorHAnsi" w:hAnsiTheme="majorHAnsi" w:cs="Times New Roman"/>
        </w:rPr>
        <w:t xml:space="preserve">dollar </w:t>
      </w:r>
      <w:r w:rsidR="005A5772" w:rsidRPr="00F274CB">
        <w:rPr>
          <w:rFonts w:asciiTheme="majorHAnsi" w:hAnsiTheme="majorHAnsi" w:cs="Times New Roman"/>
        </w:rPr>
        <w:t xml:space="preserve">funding hub of BOC group, </w:t>
      </w:r>
      <w:r w:rsidR="000D63D9">
        <w:rPr>
          <w:rFonts w:asciiTheme="majorHAnsi" w:hAnsiTheme="majorHAnsi" w:cs="Times New Roman"/>
        </w:rPr>
        <w:t>the Fed account</w:t>
      </w:r>
      <w:r w:rsidR="000D63D9" w:rsidRPr="00F274CB">
        <w:rPr>
          <w:rFonts w:asciiTheme="majorHAnsi" w:hAnsiTheme="majorHAnsi" w:cs="Times New Roman"/>
        </w:rPr>
        <w:t xml:space="preserve"> </w:t>
      </w:r>
      <w:r w:rsidR="005A5772" w:rsidRPr="00F274CB">
        <w:rPr>
          <w:rFonts w:asciiTheme="majorHAnsi" w:hAnsiTheme="majorHAnsi" w:cs="Times New Roman"/>
        </w:rPr>
        <w:t xml:space="preserve">provides short </w:t>
      </w:r>
      <w:r w:rsidR="005A5772" w:rsidRPr="00D45A0E">
        <w:rPr>
          <w:rFonts w:asciiTheme="majorHAnsi" w:hAnsiTheme="majorHAnsi" w:cs="Times New Roman"/>
        </w:rPr>
        <w:t xml:space="preserve">and </w:t>
      </w:r>
      <w:r w:rsidR="005A5772" w:rsidRPr="00421767">
        <w:rPr>
          <w:rFonts w:asciiTheme="majorHAnsi" w:hAnsiTheme="majorHAnsi" w:cs="Times New Roman"/>
          <w:noProof/>
        </w:rPr>
        <w:t>long</w:t>
      </w:r>
      <w:r w:rsidR="00AE0755" w:rsidRPr="00421767">
        <w:rPr>
          <w:rFonts w:asciiTheme="majorHAnsi" w:hAnsiTheme="majorHAnsi" w:cs="Times New Roman"/>
          <w:noProof/>
        </w:rPr>
        <w:t>-</w:t>
      </w:r>
      <w:r w:rsidR="005A5772" w:rsidRPr="008A77CD">
        <w:rPr>
          <w:rFonts w:asciiTheme="majorHAnsi" w:hAnsiTheme="majorHAnsi" w:cs="Times New Roman"/>
          <w:noProof/>
        </w:rPr>
        <w:t>term</w:t>
      </w:r>
      <w:r w:rsidR="005A5772" w:rsidRPr="00D45A0E">
        <w:rPr>
          <w:rFonts w:asciiTheme="majorHAnsi" w:hAnsiTheme="majorHAnsi" w:cs="Times New Roman"/>
        </w:rPr>
        <w:t xml:space="preserve"> </w:t>
      </w:r>
      <w:r w:rsidR="000D63D9" w:rsidRPr="00D45A0E">
        <w:rPr>
          <w:rFonts w:asciiTheme="majorHAnsi" w:hAnsiTheme="majorHAnsi" w:cs="Times New Roman"/>
        </w:rPr>
        <w:t xml:space="preserve">dollar </w:t>
      </w:r>
      <w:r w:rsidR="005A5772" w:rsidRPr="00D45A0E">
        <w:rPr>
          <w:rFonts w:asciiTheme="majorHAnsi" w:hAnsiTheme="majorHAnsi" w:cs="Times New Roman"/>
        </w:rPr>
        <w:t>funding to BOC network. Any excess liquidity can be placed to other 3</w:t>
      </w:r>
      <w:r w:rsidR="005A5772" w:rsidRPr="00D45A0E">
        <w:rPr>
          <w:rFonts w:asciiTheme="majorHAnsi" w:hAnsiTheme="majorHAnsi" w:cs="Times New Roman"/>
          <w:vertAlign w:val="superscript"/>
        </w:rPr>
        <w:t>rd</w:t>
      </w:r>
      <w:r w:rsidR="005A5772" w:rsidRPr="00F274CB">
        <w:rPr>
          <w:rFonts w:asciiTheme="majorHAnsi" w:hAnsiTheme="majorHAnsi" w:cs="Times New Roman"/>
        </w:rPr>
        <w:t xml:space="preserve"> party </w:t>
      </w:r>
      <w:r w:rsidR="000D63D9">
        <w:rPr>
          <w:rFonts w:asciiTheme="majorHAnsi" w:hAnsiTheme="majorHAnsi" w:cs="Times New Roman"/>
        </w:rPr>
        <w:t>financial institutions</w:t>
      </w:r>
      <w:r w:rsidR="000D63D9" w:rsidRPr="00F274CB">
        <w:rPr>
          <w:rFonts w:asciiTheme="majorHAnsi" w:hAnsiTheme="majorHAnsi" w:cs="Times New Roman"/>
        </w:rPr>
        <w:t xml:space="preserve"> </w:t>
      </w:r>
      <w:r w:rsidR="005A5772" w:rsidRPr="00F274CB">
        <w:rPr>
          <w:rFonts w:asciiTheme="majorHAnsi" w:hAnsiTheme="majorHAnsi" w:cs="Times New Roman"/>
        </w:rPr>
        <w:t>to generate</w:t>
      </w:r>
      <w:r w:rsidR="00441735">
        <w:rPr>
          <w:rFonts w:asciiTheme="majorHAnsi" w:hAnsiTheme="majorHAnsi" w:cs="Times New Roman"/>
        </w:rPr>
        <w:t xml:space="preserve"> </w:t>
      </w:r>
      <w:r w:rsidR="00441735" w:rsidRPr="00421767">
        <w:rPr>
          <w:rFonts w:asciiTheme="majorHAnsi" w:hAnsiTheme="majorHAnsi" w:cs="Times New Roman"/>
          <w:noProof/>
        </w:rPr>
        <w:t xml:space="preserve">additional </w:t>
      </w:r>
      <w:r w:rsidR="005A5772" w:rsidRPr="008623DA">
        <w:rPr>
          <w:rFonts w:asciiTheme="majorHAnsi" w:hAnsiTheme="majorHAnsi" w:cs="Times New Roman"/>
          <w:noProof/>
        </w:rPr>
        <w:t>income</w:t>
      </w:r>
      <w:r w:rsidR="005A5772" w:rsidRPr="00F274CB">
        <w:rPr>
          <w:rFonts w:asciiTheme="majorHAnsi" w:hAnsiTheme="majorHAnsi" w:cs="Times New Roman"/>
        </w:rPr>
        <w:t xml:space="preserve">. </w:t>
      </w:r>
    </w:p>
    <w:p w:rsidR="00DE542A" w:rsidRPr="00F274CB" w:rsidRDefault="005A5772" w:rsidP="006040FF">
      <w:pPr>
        <w:jc w:val="both"/>
        <w:rPr>
          <w:rFonts w:asciiTheme="majorHAnsi" w:hAnsiTheme="majorHAnsi" w:cs="Times New Roman"/>
        </w:rPr>
      </w:pPr>
      <w:r w:rsidRPr="00F274CB">
        <w:rPr>
          <w:rFonts w:asciiTheme="majorHAnsi" w:hAnsiTheme="majorHAnsi" w:cs="Times New Roman"/>
        </w:rPr>
        <w:t>The table below</w:t>
      </w:r>
      <w:r w:rsidR="00DE542A" w:rsidRPr="00F274CB">
        <w:rPr>
          <w:rFonts w:asciiTheme="majorHAnsi" w:hAnsiTheme="majorHAnsi" w:cs="Times New Roman"/>
        </w:rPr>
        <w:t xml:space="preserve"> illustrates the types of </w:t>
      </w:r>
      <w:r w:rsidRPr="00F274CB">
        <w:rPr>
          <w:rFonts w:asciiTheme="majorHAnsi" w:hAnsiTheme="majorHAnsi" w:cs="Times New Roman"/>
        </w:rPr>
        <w:t>assets</w:t>
      </w:r>
      <w:r w:rsidR="00DE542A" w:rsidRPr="00F274CB">
        <w:rPr>
          <w:rFonts w:asciiTheme="majorHAnsi" w:hAnsiTheme="majorHAnsi" w:cs="Times New Roman"/>
        </w:rPr>
        <w:t xml:space="preserve"> </w:t>
      </w:r>
      <w:r w:rsidR="00337913" w:rsidRPr="00F274CB">
        <w:rPr>
          <w:rFonts w:asciiTheme="majorHAnsi" w:hAnsiTheme="majorHAnsi" w:cs="Times New Roman"/>
        </w:rPr>
        <w:t xml:space="preserve">on balance sheet </w:t>
      </w:r>
      <w:r w:rsidR="00DE542A" w:rsidRPr="00F274CB">
        <w:rPr>
          <w:rFonts w:asciiTheme="majorHAnsi" w:hAnsiTheme="majorHAnsi" w:cs="Times New Roman"/>
        </w:rPr>
        <w:t xml:space="preserve">and </w:t>
      </w:r>
      <w:r w:rsidRPr="00F274CB">
        <w:rPr>
          <w:rFonts w:asciiTheme="majorHAnsi" w:hAnsiTheme="majorHAnsi" w:cs="Times New Roman"/>
        </w:rPr>
        <w:t xml:space="preserve">the </w:t>
      </w:r>
      <w:r w:rsidR="006143B3" w:rsidRPr="00F274CB">
        <w:rPr>
          <w:rFonts w:asciiTheme="majorHAnsi" w:hAnsiTheme="majorHAnsi" w:cs="Times New Roman"/>
        </w:rPr>
        <w:t xml:space="preserve">corresponding </w:t>
      </w:r>
      <w:r w:rsidRPr="00F274CB">
        <w:rPr>
          <w:rFonts w:asciiTheme="majorHAnsi" w:hAnsiTheme="majorHAnsi" w:cs="Times New Roman"/>
        </w:rPr>
        <w:t>type of counterparty</w:t>
      </w:r>
      <w:r w:rsidR="00337913" w:rsidRPr="00F274CB">
        <w:rPr>
          <w:rFonts w:asciiTheme="majorHAnsi" w:hAnsiTheme="majorHAnsi" w:cs="Times New Roman"/>
        </w:rPr>
        <w:t xml:space="preserve">. </w:t>
      </w:r>
    </w:p>
    <w:p w:rsidR="005A5772" w:rsidRPr="00F274CB" w:rsidRDefault="005A5772" w:rsidP="00390AF3">
      <w:pPr>
        <w:rPr>
          <w:rFonts w:asciiTheme="majorHAnsi" w:hAnsiTheme="majorHAnsi" w:cs="Times New Roman"/>
        </w:rPr>
      </w:pPr>
      <w:r w:rsidRPr="00F274CB">
        <w:rPr>
          <w:rFonts w:asciiTheme="majorHAnsi" w:hAnsiTheme="majorHAnsi" w:cs="Times New Roman"/>
        </w:rPr>
        <w:t>Table</w:t>
      </w:r>
      <w:r w:rsidR="00337913" w:rsidRPr="00F274CB">
        <w:rPr>
          <w:rFonts w:asciiTheme="majorHAnsi" w:hAnsiTheme="majorHAnsi" w:cs="Times New Roman"/>
        </w:rPr>
        <w:t xml:space="preserve"> III.A.-1: Assets and counterparty types.</w:t>
      </w:r>
    </w:p>
    <w:tbl>
      <w:tblPr>
        <w:tblW w:w="8020" w:type="dxa"/>
        <w:tblLook w:val="04A0" w:firstRow="1" w:lastRow="0" w:firstColumn="1" w:lastColumn="0" w:noHBand="0" w:noVBand="1"/>
      </w:tblPr>
      <w:tblGrid>
        <w:gridCol w:w="4280"/>
        <w:gridCol w:w="3740"/>
      </w:tblGrid>
      <w:tr w:rsidR="00DE542A" w:rsidRPr="00F274CB" w:rsidTr="001E5774">
        <w:trPr>
          <w:trHeight w:val="288"/>
        </w:trPr>
        <w:tc>
          <w:tcPr>
            <w:tcW w:w="4280" w:type="dxa"/>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DE542A" w:rsidRPr="00F274CB" w:rsidRDefault="00DE542A" w:rsidP="001E5774">
            <w:pPr>
              <w:spacing w:after="0" w:line="240" w:lineRule="auto"/>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Product Name</w:t>
            </w:r>
          </w:p>
        </w:tc>
        <w:tc>
          <w:tcPr>
            <w:tcW w:w="3740" w:type="dxa"/>
            <w:tcBorders>
              <w:top w:val="single" w:sz="4" w:space="0" w:color="auto"/>
              <w:left w:val="nil"/>
              <w:bottom w:val="single" w:sz="4" w:space="0" w:color="auto"/>
              <w:right w:val="single" w:sz="4" w:space="0" w:color="auto"/>
            </w:tcBorders>
            <w:shd w:val="clear" w:color="000000" w:fill="E6B8B7"/>
            <w:noWrap/>
            <w:vAlign w:val="bottom"/>
            <w:hideMark/>
          </w:tcPr>
          <w:p w:rsidR="00DE542A" w:rsidRPr="00F274CB" w:rsidRDefault="00DE542A" w:rsidP="001E5774">
            <w:pPr>
              <w:spacing w:after="0" w:line="240" w:lineRule="auto"/>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Counterparty Type</w:t>
            </w:r>
          </w:p>
        </w:tc>
      </w:tr>
      <w:tr w:rsidR="00DE542A" w:rsidRPr="00F274CB" w:rsidTr="001E5774">
        <w:trPr>
          <w:trHeight w:val="288"/>
        </w:trPr>
        <w:tc>
          <w:tcPr>
            <w:tcW w:w="4280" w:type="dxa"/>
            <w:tcBorders>
              <w:top w:val="nil"/>
              <w:left w:val="single" w:sz="4" w:space="0" w:color="auto"/>
              <w:bottom w:val="nil"/>
              <w:right w:val="single" w:sz="4" w:space="0" w:color="auto"/>
            </w:tcBorders>
            <w:shd w:val="clear" w:color="auto" w:fill="auto"/>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Fed balance</w:t>
            </w:r>
          </w:p>
        </w:tc>
        <w:tc>
          <w:tcPr>
            <w:tcW w:w="3740" w:type="dxa"/>
            <w:tcBorders>
              <w:top w:val="nil"/>
              <w:left w:val="nil"/>
              <w:bottom w:val="nil"/>
              <w:right w:val="single" w:sz="4" w:space="0" w:color="auto"/>
            </w:tcBorders>
            <w:shd w:val="clear" w:color="auto" w:fill="auto"/>
            <w:noWrap/>
            <w:vAlign w:val="bottom"/>
            <w:hideMark/>
          </w:tcPr>
          <w:p w:rsidR="00DE542A" w:rsidRPr="00F274CB" w:rsidRDefault="006B6127" w:rsidP="001E5774">
            <w:pPr>
              <w:spacing w:after="0"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Central bank</w:t>
            </w:r>
          </w:p>
        </w:tc>
      </w:tr>
      <w:tr w:rsidR="00DE542A" w:rsidRPr="00F274CB" w:rsidTr="001E5774">
        <w:trPr>
          <w:trHeight w:val="288"/>
        </w:trPr>
        <w:tc>
          <w:tcPr>
            <w:tcW w:w="4280" w:type="dxa"/>
            <w:tcBorders>
              <w:top w:val="nil"/>
              <w:left w:val="single" w:sz="4" w:space="0" w:color="auto"/>
              <w:bottom w:val="nil"/>
              <w:right w:val="single" w:sz="4" w:space="0" w:color="auto"/>
            </w:tcBorders>
            <w:shd w:val="clear" w:color="000000" w:fill="FDE9D9"/>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Due from</w:t>
            </w:r>
            <w:r w:rsidR="005A5772" w:rsidRPr="00F274C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IB and Affiliates</w:t>
            </w:r>
          </w:p>
        </w:tc>
        <w:tc>
          <w:tcPr>
            <w:tcW w:w="3740" w:type="dxa"/>
            <w:tcBorders>
              <w:top w:val="nil"/>
              <w:left w:val="nil"/>
              <w:bottom w:val="nil"/>
              <w:right w:val="single" w:sz="4" w:space="0" w:color="auto"/>
            </w:tcBorders>
            <w:shd w:val="clear" w:color="000000" w:fill="FDE9D9"/>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FI (BOC internal network)</w:t>
            </w:r>
          </w:p>
        </w:tc>
      </w:tr>
      <w:tr w:rsidR="00DE542A" w:rsidRPr="00F274CB" w:rsidTr="001E5774">
        <w:trPr>
          <w:trHeight w:val="288"/>
        </w:trPr>
        <w:tc>
          <w:tcPr>
            <w:tcW w:w="4280" w:type="dxa"/>
            <w:tcBorders>
              <w:top w:val="nil"/>
              <w:left w:val="single" w:sz="4" w:space="0" w:color="auto"/>
              <w:bottom w:val="nil"/>
              <w:right w:val="single" w:sz="4" w:space="0" w:color="auto"/>
            </w:tcBorders>
            <w:shd w:val="clear" w:color="auto" w:fill="auto"/>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Due from 3</w:t>
            </w:r>
            <w:r w:rsidRPr="00F274CB">
              <w:rPr>
                <w:rFonts w:asciiTheme="majorHAnsi" w:eastAsia="Times New Roman" w:hAnsiTheme="majorHAnsi" w:cs="Times New Roman"/>
                <w:color w:val="000000"/>
                <w:vertAlign w:val="superscript"/>
              </w:rPr>
              <w:t>rd</w:t>
            </w:r>
            <w:r w:rsidRPr="00F274CB">
              <w:rPr>
                <w:rFonts w:asciiTheme="majorHAnsi" w:eastAsia="Times New Roman" w:hAnsiTheme="majorHAnsi" w:cs="Times New Roman"/>
                <w:color w:val="000000"/>
              </w:rPr>
              <w:t xml:space="preserve"> party FI</w:t>
            </w:r>
          </w:p>
        </w:tc>
        <w:tc>
          <w:tcPr>
            <w:tcW w:w="3740" w:type="dxa"/>
            <w:tcBorders>
              <w:top w:val="nil"/>
              <w:left w:val="nil"/>
              <w:bottom w:val="nil"/>
              <w:right w:val="single" w:sz="4" w:space="0" w:color="auto"/>
            </w:tcBorders>
            <w:shd w:val="clear" w:color="auto" w:fill="auto"/>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FI (External FI)</w:t>
            </w:r>
          </w:p>
        </w:tc>
      </w:tr>
      <w:tr w:rsidR="00DE542A" w:rsidRPr="00F274CB" w:rsidTr="001E5774">
        <w:trPr>
          <w:trHeight w:val="288"/>
        </w:trPr>
        <w:tc>
          <w:tcPr>
            <w:tcW w:w="4280" w:type="dxa"/>
            <w:tcBorders>
              <w:top w:val="nil"/>
              <w:left w:val="single" w:sz="4" w:space="0" w:color="auto"/>
              <w:bottom w:val="nil"/>
              <w:right w:val="single" w:sz="4" w:space="0" w:color="auto"/>
            </w:tcBorders>
            <w:shd w:val="clear" w:color="000000" w:fill="FDE9D9"/>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Securities</w:t>
            </w:r>
          </w:p>
        </w:tc>
        <w:tc>
          <w:tcPr>
            <w:tcW w:w="3740" w:type="dxa"/>
            <w:tcBorders>
              <w:top w:val="nil"/>
              <w:left w:val="nil"/>
              <w:bottom w:val="nil"/>
              <w:right w:val="single" w:sz="4" w:space="0" w:color="auto"/>
            </w:tcBorders>
            <w:shd w:val="clear" w:color="000000" w:fill="FDE9D9"/>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FI and government</w:t>
            </w:r>
          </w:p>
        </w:tc>
      </w:tr>
      <w:tr w:rsidR="00DE542A" w:rsidRPr="00F274CB" w:rsidTr="00DE542A">
        <w:trPr>
          <w:trHeight w:val="288"/>
        </w:trPr>
        <w:tc>
          <w:tcPr>
            <w:tcW w:w="4280" w:type="dxa"/>
            <w:tcBorders>
              <w:top w:val="nil"/>
              <w:left w:val="single" w:sz="4" w:space="0" w:color="auto"/>
              <w:bottom w:val="single" w:sz="4" w:space="0" w:color="auto"/>
              <w:right w:val="single" w:sz="4" w:space="0" w:color="auto"/>
            </w:tcBorders>
            <w:shd w:val="clear" w:color="auto" w:fill="auto"/>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Loans </w:t>
            </w:r>
          </w:p>
        </w:tc>
        <w:tc>
          <w:tcPr>
            <w:tcW w:w="3740" w:type="dxa"/>
            <w:tcBorders>
              <w:top w:val="nil"/>
              <w:left w:val="nil"/>
              <w:bottom w:val="single" w:sz="4" w:space="0" w:color="auto"/>
              <w:right w:val="single" w:sz="4" w:space="0" w:color="auto"/>
            </w:tcBorders>
            <w:shd w:val="clear" w:color="auto" w:fill="auto"/>
            <w:noWrap/>
            <w:vAlign w:val="bottom"/>
            <w:hideMark/>
          </w:tcPr>
          <w:p w:rsidR="00DE542A" w:rsidRPr="00F274CB" w:rsidRDefault="00DE542A" w:rsidP="001E577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Corporate and retail</w:t>
            </w:r>
          </w:p>
        </w:tc>
      </w:tr>
    </w:tbl>
    <w:p w:rsidR="00DE542A" w:rsidRPr="00F274CB" w:rsidRDefault="005A5772" w:rsidP="00390AF3">
      <w:pPr>
        <w:rPr>
          <w:rFonts w:asciiTheme="majorHAnsi" w:hAnsiTheme="majorHAnsi" w:cs="Times New Roman"/>
          <w:i/>
        </w:rPr>
      </w:pPr>
      <w:r w:rsidRPr="00F274CB">
        <w:rPr>
          <w:rFonts w:asciiTheme="majorHAnsi" w:hAnsiTheme="majorHAnsi" w:cs="Times New Roman"/>
          <w:i/>
        </w:rPr>
        <w:t>Source: T24 Data</w:t>
      </w:r>
    </w:p>
    <w:p w:rsidR="00390AF3" w:rsidRPr="00E8441B" w:rsidRDefault="00377295">
      <w:pPr>
        <w:rPr>
          <w:rFonts w:asciiTheme="majorHAnsi" w:hAnsiTheme="majorHAnsi" w:cs="Times New Roman"/>
        </w:rPr>
      </w:pPr>
      <w:r w:rsidRPr="00E8441B">
        <w:rPr>
          <w:rFonts w:asciiTheme="majorHAnsi" w:hAnsiTheme="majorHAnsi" w:cs="Times New Roman"/>
        </w:rPr>
        <w:t>1.</w:t>
      </w:r>
      <w:r w:rsidR="00390AF3" w:rsidRPr="00E8441B">
        <w:rPr>
          <w:rFonts w:asciiTheme="majorHAnsi" w:hAnsiTheme="majorHAnsi" w:cs="Times New Roman"/>
        </w:rPr>
        <w:t xml:space="preserve"> Fed Balance </w:t>
      </w:r>
    </w:p>
    <w:p w:rsidR="00390AF3" w:rsidRPr="00F274CB" w:rsidRDefault="00390AF3" w:rsidP="00390AF3">
      <w:pPr>
        <w:rPr>
          <w:rFonts w:asciiTheme="majorHAnsi" w:hAnsiTheme="majorHAnsi" w:cs="Times New Roman"/>
        </w:rPr>
      </w:pPr>
      <w:r w:rsidRPr="00F274CB">
        <w:rPr>
          <w:rFonts w:asciiTheme="majorHAnsi" w:hAnsiTheme="majorHAnsi" w:cs="Times New Roman"/>
        </w:rPr>
        <w:t xml:space="preserve">The Fed </w:t>
      </w:r>
      <w:r w:rsidR="006B7149" w:rsidRPr="00F274CB">
        <w:rPr>
          <w:rFonts w:asciiTheme="majorHAnsi" w:hAnsiTheme="majorHAnsi" w:cs="Times New Roman"/>
        </w:rPr>
        <w:t>Balance</w:t>
      </w:r>
      <w:r w:rsidR="006B7149" w:rsidRPr="00F274CB">
        <w:rPr>
          <w:rStyle w:val="CommentReference"/>
          <w:rFonts w:asciiTheme="majorHAnsi" w:hAnsiTheme="majorHAnsi"/>
          <w:sz w:val="22"/>
          <w:szCs w:val="22"/>
        </w:rPr>
        <w:t xml:space="preserve"> </w:t>
      </w:r>
      <w:r w:rsidR="006B7149" w:rsidRPr="00F274CB">
        <w:rPr>
          <w:rFonts w:asciiTheme="majorHAnsi" w:hAnsiTheme="majorHAnsi" w:cs="Times New Roman"/>
        </w:rPr>
        <w:t>refers</w:t>
      </w:r>
      <w:r w:rsidRPr="00F274CB">
        <w:rPr>
          <w:rFonts w:asciiTheme="majorHAnsi" w:hAnsiTheme="majorHAnsi" w:cs="Times New Roman"/>
        </w:rPr>
        <w:t xml:space="preserve"> to the cash balances that BOC maintains at the Federal Reserve</w:t>
      </w:r>
      <w:r w:rsidR="003532F9" w:rsidRPr="00F274CB">
        <w:rPr>
          <w:rFonts w:asciiTheme="majorHAnsi" w:hAnsiTheme="majorHAnsi" w:cs="Times New Roman"/>
        </w:rPr>
        <w:t xml:space="preserve"> Bank</w:t>
      </w:r>
      <w:r w:rsidRPr="00F274CB">
        <w:rPr>
          <w:rFonts w:asciiTheme="majorHAnsi" w:hAnsiTheme="majorHAnsi" w:cs="Times New Roman"/>
        </w:rPr>
        <w:t xml:space="preserve">. </w:t>
      </w:r>
    </w:p>
    <w:p w:rsidR="0061483B" w:rsidRPr="00F274CB" w:rsidRDefault="001A5AF0" w:rsidP="00390AF3">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1A5AF0" w:rsidRPr="00F274CB" w:rsidRDefault="00390AF3" w:rsidP="0061483B">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BOC has overnight access to all funding available in the FRBNY account</w:t>
      </w:r>
      <w:r w:rsidR="00DB19DB" w:rsidRPr="00F274CB">
        <w:rPr>
          <w:rFonts w:asciiTheme="majorHAnsi" w:eastAsia="Times New Roman" w:hAnsiTheme="majorHAnsi" w:cs="Times New Roman"/>
          <w:color w:val="000000"/>
        </w:rPr>
        <w:t>.</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90AF3" w:rsidRPr="00F274CB" w:rsidTr="00390AF3">
        <w:trPr>
          <w:trHeight w:val="225"/>
        </w:trPr>
        <w:tc>
          <w:tcPr>
            <w:tcW w:w="4230" w:type="dxa"/>
            <w:gridSpan w:val="2"/>
            <w:tcBorders>
              <w:top w:val="nil"/>
              <w:left w:val="nil"/>
              <w:right w:val="nil"/>
            </w:tcBorders>
            <w:shd w:val="clear" w:color="auto" w:fill="auto"/>
          </w:tcPr>
          <w:p w:rsidR="00390AF3" w:rsidRPr="00F274CB" w:rsidRDefault="00390AF3" w:rsidP="00390AF3">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390AF3" w:rsidRPr="00F274CB" w:rsidRDefault="00390AF3"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DB19DB" w:rsidRPr="00F274CB" w:rsidTr="00DB19DB">
        <w:trPr>
          <w:trHeight w:val="249"/>
        </w:trPr>
        <w:tc>
          <w:tcPr>
            <w:tcW w:w="455" w:type="dxa"/>
            <w:shd w:val="clear" w:color="auto" w:fill="F5B9A9"/>
            <w:vAlign w:val="center"/>
          </w:tcPr>
          <w:p w:rsidR="00DB19DB" w:rsidRPr="00F274CB" w:rsidRDefault="00DB19DB" w:rsidP="00DB19DB">
            <w:pPr>
              <w:tabs>
                <w:tab w:val="left" w:pos="270"/>
              </w:tabs>
              <w:rPr>
                <w:rFonts w:asciiTheme="majorHAnsi" w:hAnsiTheme="majorHAnsi"/>
                <w:lang w:eastAsia="en-US"/>
              </w:rPr>
            </w:pPr>
          </w:p>
        </w:tc>
        <w:tc>
          <w:tcPr>
            <w:tcW w:w="3775" w:type="dxa"/>
            <w:shd w:val="clear" w:color="auto" w:fill="F5B9A9"/>
            <w:vAlign w:val="center"/>
          </w:tcPr>
          <w:p w:rsidR="00DB19DB" w:rsidRPr="00F274CB" w:rsidRDefault="00DB19DB" w:rsidP="00DB19DB">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DB19DB" w:rsidRPr="00F274CB" w:rsidTr="00DB19DB">
        <w:trPr>
          <w:cantSplit/>
          <w:trHeight w:val="1515"/>
        </w:trPr>
        <w:tc>
          <w:tcPr>
            <w:tcW w:w="455" w:type="dxa"/>
            <w:textDirection w:val="btLr"/>
            <w:vAlign w:val="center"/>
          </w:tcPr>
          <w:p w:rsidR="00DB19DB" w:rsidRPr="00F274CB" w:rsidRDefault="00DB19DB" w:rsidP="00DB19DB">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DB19DB" w:rsidRPr="00F274CB" w:rsidRDefault="00DB19DB" w:rsidP="00DB19DB">
            <w:pPr>
              <w:tabs>
                <w:tab w:val="left" w:pos="270"/>
              </w:tabs>
              <w:rPr>
                <w:rFonts w:asciiTheme="majorHAnsi" w:hAnsiTheme="majorHAnsi"/>
                <w:lang w:eastAsia="en-US"/>
              </w:rPr>
            </w:pPr>
            <w:r w:rsidRPr="00F274CB">
              <w:rPr>
                <w:rFonts w:asciiTheme="majorHAnsi" w:hAnsiTheme="majorHAnsi"/>
                <w:lang w:eastAsia="en-US"/>
              </w:rPr>
              <w:t xml:space="preserve">The Fed balance will fluctuate based on net cash flow levels in each </w:t>
            </w:r>
            <w:r w:rsidRPr="00421767">
              <w:rPr>
                <w:rFonts w:asciiTheme="majorHAnsi" w:hAnsiTheme="majorHAnsi"/>
                <w:noProof/>
                <w:lang w:eastAsia="en-US"/>
              </w:rPr>
              <w:t>period</w:t>
            </w:r>
            <w:r w:rsidRPr="00F274CB">
              <w:rPr>
                <w:rFonts w:asciiTheme="majorHAnsi" w:hAnsiTheme="majorHAnsi"/>
                <w:lang w:eastAsia="en-US"/>
              </w:rPr>
              <w:t xml:space="preserve"> and is not modeled independently.</w:t>
            </w:r>
          </w:p>
        </w:tc>
        <w:tc>
          <w:tcPr>
            <w:tcW w:w="1376" w:type="dxa"/>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N/A</w:t>
            </w:r>
          </w:p>
        </w:tc>
        <w:tc>
          <w:tcPr>
            <w:tcW w:w="1376"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c>
          <w:tcPr>
            <w:tcW w:w="1376"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c>
          <w:tcPr>
            <w:tcW w:w="1377"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r>
      <w:tr w:rsidR="00DB19DB" w:rsidRPr="00F274CB" w:rsidTr="00DB19DB">
        <w:trPr>
          <w:cantSplit/>
          <w:trHeight w:val="1515"/>
        </w:trPr>
        <w:tc>
          <w:tcPr>
            <w:tcW w:w="455" w:type="dxa"/>
            <w:textDirection w:val="btLr"/>
            <w:vAlign w:val="center"/>
          </w:tcPr>
          <w:p w:rsidR="00DB19DB" w:rsidRPr="00F274CB" w:rsidRDefault="00DB19DB" w:rsidP="00DB19DB">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DB19DB" w:rsidRPr="00F274CB" w:rsidRDefault="00DB19DB" w:rsidP="00DB19DB">
            <w:pPr>
              <w:tabs>
                <w:tab w:val="left" w:pos="270"/>
              </w:tabs>
              <w:rPr>
                <w:rFonts w:asciiTheme="majorHAnsi" w:hAnsiTheme="majorHAnsi"/>
                <w:lang w:eastAsia="en-US"/>
              </w:rPr>
            </w:pPr>
          </w:p>
        </w:tc>
        <w:tc>
          <w:tcPr>
            <w:tcW w:w="1376" w:type="dxa"/>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N/A</w:t>
            </w:r>
          </w:p>
        </w:tc>
        <w:tc>
          <w:tcPr>
            <w:tcW w:w="1376"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c>
          <w:tcPr>
            <w:tcW w:w="1376"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c>
          <w:tcPr>
            <w:tcW w:w="1377"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r>
      <w:tr w:rsidR="00DB19DB" w:rsidRPr="00F274CB" w:rsidTr="00DB19DB">
        <w:trPr>
          <w:cantSplit/>
          <w:trHeight w:val="1515"/>
        </w:trPr>
        <w:tc>
          <w:tcPr>
            <w:tcW w:w="455" w:type="dxa"/>
            <w:textDirection w:val="btLr"/>
            <w:vAlign w:val="center"/>
          </w:tcPr>
          <w:p w:rsidR="00DB19DB" w:rsidRPr="00F274CB" w:rsidRDefault="00DB19DB" w:rsidP="00DB19DB">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DB19DB" w:rsidRPr="00F274CB" w:rsidRDefault="00DB19DB" w:rsidP="00DB19DB">
            <w:pPr>
              <w:tabs>
                <w:tab w:val="left" w:pos="270"/>
              </w:tabs>
              <w:rPr>
                <w:rFonts w:asciiTheme="majorHAnsi" w:hAnsiTheme="majorHAnsi"/>
                <w:lang w:eastAsia="en-US"/>
              </w:rPr>
            </w:pPr>
          </w:p>
        </w:tc>
        <w:tc>
          <w:tcPr>
            <w:tcW w:w="1376" w:type="dxa"/>
            <w:vAlign w:val="center"/>
          </w:tcPr>
          <w:p w:rsidR="00DB19DB" w:rsidRPr="00F274CB" w:rsidRDefault="00DB19DB" w:rsidP="00DB19DB">
            <w:pPr>
              <w:tabs>
                <w:tab w:val="left" w:pos="270"/>
              </w:tabs>
              <w:jc w:val="center"/>
              <w:rPr>
                <w:rFonts w:asciiTheme="majorHAnsi" w:hAnsiTheme="majorHAnsi"/>
                <w:lang w:eastAsia="en-US"/>
              </w:rPr>
            </w:pPr>
            <w:r w:rsidRPr="00F274CB">
              <w:rPr>
                <w:rFonts w:asciiTheme="majorHAnsi" w:hAnsiTheme="majorHAnsi"/>
                <w:lang w:eastAsia="en-US"/>
              </w:rPr>
              <w:t>N/A</w:t>
            </w:r>
          </w:p>
        </w:tc>
        <w:tc>
          <w:tcPr>
            <w:tcW w:w="1376"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c>
          <w:tcPr>
            <w:tcW w:w="1376"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c>
          <w:tcPr>
            <w:tcW w:w="1377" w:type="dxa"/>
            <w:vAlign w:val="center"/>
          </w:tcPr>
          <w:p w:rsidR="00DB19DB" w:rsidRPr="00F274CB" w:rsidRDefault="00DB19DB" w:rsidP="00DB19DB">
            <w:pPr>
              <w:jc w:val="center"/>
              <w:rPr>
                <w:rFonts w:asciiTheme="majorHAnsi" w:hAnsiTheme="majorHAnsi"/>
              </w:rPr>
            </w:pPr>
            <w:r w:rsidRPr="00F274CB">
              <w:rPr>
                <w:rFonts w:asciiTheme="majorHAnsi" w:hAnsiTheme="majorHAnsi"/>
                <w:lang w:eastAsia="en-US"/>
              </w:rPr>
              <w:t>N/A</w:t>
            </w:r>
          </w:p>
        </w:tc>
      </w:tr>
    </w:tbl>
    <w:p w:rsidR="000250C0" w:rsidRDefault="000250C0" w:rsidP="00873163">
      <w:pPr>
        <w:rPr>
          <w:rFonts w:asciiTheme="majorHAnsi" w:hAnsiTheme="majorHAnsi" w:cs="Times New Roman"/>
        </w:rPr>
      </w:pPr>
    </w:p>
    <w:p w:rsidR="002345B5" w:rsidRPr="00F274CB" w:rsidRDefault="00377295" w:rsidP="00873163">
      <w:pPr>
        <w:rPr>
          <w:rFonts w:asciiTheme="majorHAnsi" w:eastAsia="Times New Roman" w:hAnsiTheme="majorHAnsi" w:cs="Times New Roman"/>
          <w:color w:val="000000"/>
        </w:rPr>
      </w:pPr>
      <w:r w:rsidRPr="00F274CB">
        <w:rPr>
          <w:rFonts w:asciiTheme="majorHAnsi" w:hAnsiTheme="majorHAnsi" w:cs="Times New Roman"/>
        </w:rPr>
        <w:t>2.</w:t>
      </w:r>
      <w:r w:rsidR="00DB19DB" w:rsidRPr="00F274CB">
        <w:rPr>
          <w:rFonts w:asciiTheme="majorHAnsi" w:hAnsiTheme="majorHAnsi" w:cs="Times New Roman"/>
        </w:rPr>
        <w:t xml:space="preserve"> Reserve Balance</w:t>
      </w:r>
    </w:p>
    <w:p w:rsidR="00DB19DB" w:rsidRPr="00F274CB" w:rsidRDefault="00DB19DB" w:rsidP="006040FF">
      <w:pPr>
        <w:jc w:val="both"/>
        <w:rPr>
          <w:rFonts w:asciiTheme="majorHAnsi" w:hAnsiTheme="majorHAnsi" w:cs="Times New Roman"/>
        </w:rPr>
      </w:pPr>
      <w:r w:rsidRPr="00F274CB">
        <w:rPr>
          <w:rFonts w:asciiTheme="majorHAnsi" w:hAnsiTheme="majorHAnsi" w:cs="Times New Roman"/>
        </w:rPr>
        <w:t xml:space="preserve">BOC is required to maintain reserves with the Fed based on deposit balance levels. The reserve requirement is calculated bi-weekly </w:t>
      </w:r>
      <w:r w:rsidR="007A35F3">
        <w:rPr>
          <w:rFonts w:asciiTheme="majorHAnsi" w:hAnsiTheme="majorHAnsi" w:cs="Times New Roman"/>
        </w:rPr>
        <w:t xml:space="preserve">with </w:t>
      </w:r>
      <w:r w:rsidRPr="00F274CB">
        <w:rPr>
          <w:rFonts w:asciiTheme="majorHAnsi" w:hAnsiTheme="majorHAnsi" w:cs="Times New Roman"/>
        </w:rPr>
        <w:t>a two-week lag.</w:t>
      </w:r>
    </w:p>
    <w:p w:rsidR="00DB19DB" w:rsidRPr="00F274CB" w:rsidRDefault="00DB19DB" w:rsidP="006040FF">
      <w:pPr>
        <w:jc w:val="both"/>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DB19DB" w:rsidRPr="00F274CB" w:rsidRDefault="00C56B62"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As the reserve requirement is positively correlated with deposit levels, the reserve balance provides a partial offset to the assumed reduction in deposit levels under all scenarios</w:t>
      </w:r>
      <w:r w:rsidR="00751B48" w:rsidRPr="00F274CB">
        <w:rPr>
          <w:rFonts w:asciiTheme="majorHAnsi" w:eastAsia="Times New Roman" w:hAnsiTheme="majorHAnsi" w:cs="Times New Roman"/>
          <w:color w:val="000000"/>
        </w:rPr>
        <w:t xml:space="preserve">. The current reserve calculation will be addressed in detail in Appendix – Additional </w:t>
      </w:r>
      <w:r w:rsidR="00751B48" w:rsidRPr="00421767">
        <w:rPr>
          <w:rFonts w:asciiTheme="majorHAnsi" w:eastAsia="Times New Roman" w:hAnsiTheme="majorHAnsi" w:cs="Times New Roman"/>
          <w:noProof/>
          <w:color w:val="000000"/>
        </w:rPr>
        <w:t>Information</w:t>
      </w:r>
      <w:r w:rsidRPr="008A77CD">
        <w:rPr>
          <w:rFonts w:asciiTheme="majorHAnsi" w:eastAsia="Times New Roman" w:hAnsiTheme="majorHAnsi" w:cs="Times New Roman"/>
          <w:noProof/>
          <w:color w:val="000000"/>
        </w:rPr>
        <w:t>.</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DB19DB" w:rsidRPr="00F274CB" w:rsidTr="001448EE">
        <w:trPr>
          <w:trHeight w:val="225"/>
        </w:trPr>
        <w:tc>
          <w:tcPr>
            <w:tcW w:w="4230" w:type="dxa"/>
            <w:gridSpan w:val="2"/>
            <w:tcBorders>
              <w:top w:val="nil"/>
              <w:left w:val="nil"/>
              <w:right w:val="nil"/>
            </w:tcBorders>
            <w:shd w:val="clear" w:color="auto" w:fill="auto"/>
          </w:tcPr>
          <w:p w:rsidR="00DB19DB" w:rsidRPr="00F274CB" w:rsidRDefault="00DB19DB"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DB19DB" w:rsidRPr="00F274CB" w:rsidRDefault="00DB19DB"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DB19DB" w:rsidRPr="00F274CB" w:rsidTr="001448EE">
        <w:trPr>
          <w:trHeight w:val="249"/>
        </w:trPr>
        <w:tc>
          <w:tcPr>
            <w:tcW w:w="455" w:type="dxa"/>
            <w:shd w:val="clear" w:color="auto" w:fill="F5B9A9"/>
            <w:vAlign w:val="center"/>
          </w:tcPr>
          <w:p w:rsidR="00DB19DB" w:rsidRPr="00F274CB" w:rsidRDefault="00DB19DB" w:rsidP="001448EE">
            <w:pPr>
              <w:tabs>
                <w:tab w:val="left" w:pos="270"/>
              </w:tabs>
              <w:rPr>
                <w:rFonts w:asciiTheme="majorHAnsi" w:hAnsiTheme="majorHAnsi"/>
                <w:lang w:eastAsia="en-US"/>
              </w:rPr>
            </w:pPr>
          </w:p>
        </w:tc>
        <w:tc>
          <w:tcPr>
            <w:tcW w:w="3775" w:type="dxa"/>
            <w:shd w:val="clear" w:color="auto" w:fill="F5B9A9"/>
            <w:vAlign w:val="center"/>
          </w:tcPr>
          <w:p w:rsidR="00DB19DB" w:rsidRPr="00F274CB" w:rsidRDefault="00DB19DB"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DB19DB" w:rsidRPr="00F274CB" w:rsidRDefault="00DB19DB"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DB19DB" w:rsidRPr="00F274CB" w:rsidRDefault="00DB19DB"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DB19DB" w:rsidRPr="00F274CB" w:rsidRDefault="00DB19DB"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DB19DB" w:rsidRPr="00F274CB" w:rsidRDefault="00DB19DB"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DB19DB" w:rsidRPr="00F274CB" w:rsidTr="001448EE">
        <w:trPr>
          <w:cantSplit/>
          <w:trHeight w:val="1515"/>
        </w:trPr>
        <w:tc>
          <w:tcPr>
            <w:tcW w:w="455" w:type="dxa"/>
            <w:textDirection w:val="btLr"/>
            <w:vAlign w:val="center"/>
          </w:tcPr>
          <w:p w:rsidR="00DB19DB" w:rsidRPr="00F274CB" w:rsidRDefault="00DB19DB" w:rsidP="00DB19DB">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2D1544" w:rsidRPr="006040FF" w:rsidRDefault="002D1544" w:rsidP="00D97CFC">
            <w:pPr>
              <w:tabs>
                <w:tab w:val="left" w:pos="270"/>
              </w:tabs>
              <w:rPr>
                <w:rFonts w:asciiTheme="majorHAnsi" w:hAnsiTheme="majorHAnsi"/>
                <w:lang w:eastAsia="en-US"/>
              </w:rPr>
            </w:pPr>
            <w:r w:rsidRPr="006040FF">
              <w:rPr>
                <w:rFonts w:asciiTheme="majorHAnsi" w:hAnsiTheme="majorHAnsi"/>
                <w:lang w:eastAsia="en-US"/>
              </w:rPr>
              <w:t xml:space="preserve">The reserve balance would not change in first 14 days to align with bi-weekly </w:t>
            </w:r>
            <w:r w:rsidRPr="00421767">
              <w:rPr>
                <w:rFonts w:asciiTheme="majorHAnsi" w:hAnsiTheme="majorHAnsi"/>
                <w:noProof/>
                <w:lang w:eastAsia="en-US"/>
              </w:rPr>
              <w:t>calculation</w:t>
            </w:r>
            <w:r w:rsidR="007A35F3" w:rsidRPr="008623DA">
              <w:rPr>
                <w:rFonts w:asciiTheme="majorHAnsi" w:hAnsiTheme="majorHAnsi"/>
                <w:noProof/>
                <w:lang w:eastAsia="en-US"/>
              </w:rPr>
              <w:t xml:space="preserve">’; </w:t>
            </w:r>
            <w:r w:rsidRPr="006040FF">
              <w:rPr>
                <w:rFonts w:asciiTheme="majorHAnsi" w:hAnsiTheme="majorHAnsi"/>
                <w:lang w:eastAsia="en-US"/>
              </w:rPr>
              <w:t xml:space="preserve"> the change after 14 days would be projected in accordance with the deposit levels (proportion to total deposit).  </w:t>
            </w:r>
          </w:p>
          <w:p w:rsidR="00DB19DB" w:rsidRPr="00F274CB" w:rsidRDefault="00DB19DB" w:rsidP="00E8441B">
            <w:pPr>
              <w:tabs>
                <w:tab w:val="left" w:pos="270"/>
              </w:tabs>
              <w:rPr>
                <w:rFonts w:asciiTheme="majorHAnsi" w:hAnsiTheme="majorHAnsi"/>
                <w:lang w:eastAsia="en-US"/>
              </w:rPr>
            </w:pP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current requirement</w:t>
            </w: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c>
          <w:tcPr>
            <w:tcW w:w="1377"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r>
      <w:tr w:rsidR="00DB19DB" w:rsidRPr="00F274CB" w:rsidTr="001448EE">
        <w:trPr>
          <w:cantSplit/>
          <w:trHeight w:val="1515"/>
        </w:trPr>
        <w:tc>
          <w:tcPr>
            <w:tcW w:w="455" w:type="dxa"/>
            <w:textDirection w:val="btLr"/>
            <w:vAlign w:val="center"/>
          </w:tcPr>
          <w:p w:rsidR="00DB19DB" w:rsidRPr="00F274CB" w:rsidRDefault="00DB19DB" w:rsidP="00DB19DB">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DB19DB" w:rsidRPr="00F274CB" w:rsidRDefault="00DB19DB" w:rsidP="00DB19DB">
            <w:pPr>
              <w:tabs>
                <w:tab w:val="left" w:pos="270"/>
              </w:tabs>
              <w:rPr>
                <w:rFonts w:asciiTheme="majorHAnsi" w:hAnsiTheme="majorHAnsi"/>
                <w:lang w:eastAsia="en-US"/>
              </w:rPr>
            </w:pP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current requirement</w:t>
            </w: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c>
          <w:tcPr>
            <w:tcW w:w="1377"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r>
      <w:tr w:rsidR="00DB19DB" w:rsidRPr="00F274CB" w:rsidTr="001448EE">
        <w:trPr>
          <w:cantSplit/>
          <w:trHeight w:val="1515"/>
        </w:trPr>
        <w:tc>
          <w:tcPr>
            <w:tcW w:w="455" w:type="dxa"/>
            <w:textDirection w:val="btLr"/>
            <w:vAlign w:val="center"/>
          </w:tcPr>
          <w:p w:rsidR="00DB19DB" w:rsidRPr="00F274CB" w:rsidRDefault="00DB19DB" w:rsidP="00DB19DB">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Combined</w:t>
            </w:r>
          </w:p>
        </w:tc>
        <w:tc>
          <w:tcPr>
            <w:tcW w:w="3775" w:type="dxa"/>
            <w:vMerge/>
            <w:vAlign w:val="center"/>
          </w:tcPr>
          <w:p w:rsidR="00DB19DB" w:rsidRPr="00F274CB" w:rsidRDefault="00DB19DB" w:rsidP="00DB19DB">
            <w:pPr>
              <w:tabs>
                <w:tab w:val="left" w:pos="270"/>
              </w:tabs>
              <w:rPr>
                <w:rFonts w:asciiTheme="majorHAnsi" w:hAnsiTheme="majorHAnsi"/>
                <w:lang w:eastAsia="en-US"/>
              </w:rPr>
            </w:pP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current requirement</w:t>
            </w: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c>
          <w:tcPr>
            <w:tcW w:w="1376"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c>
          <w:tcPr>
            <w:tcW w:w="1377" w:type="dxa"/>
            <w:vAlign w:val="center"/>
          </w:tcPr>
          <w:p w:rsidR="00DB19DB" w:rsidRPr="00F274CB" w:rsidRDefault="00DB19DB" w:rsidP="00DB19DB">
            <w:pPr>
              <w:jc w:val="center"/>
              <w:rPr>
                <w:rFonts w:asciiTheme="majorHAnsi" w:hAnsiTheme="majorHAnsi"/>
                <w:color w:val="000000"/>
              </w:rPr>
            </w:pPr>
            <w:r w:rsidRPr="00F274CB">
              <w:rPr>
                <w:rFonts w:asciiTheme="majorHAnsi" w:hAnsiTheme="majorHAnsi"/>
                <w:color w:val="000000"/>
              </w:rPr>
              <w:t>Per calculation, based on deposits</w:t>
            </w:r>
          </w:p>
        </w:tc>
      </w:tr>
    </w:tbl>
    <w:p w:rsidR="00E35109" w:rsidRPr="00F274CB" w:rsidRDefault="00E35109" w:rsidP="00503D1C"/>
    <w:p w:rsidR="00E35109" w:rsidRPr="00FE02A5" w:rsidRDefault="00377295">
      <w:r w:rsidRPr="00FE02A5">
        <w:t>3.</w:t>
      </w:r>
      <w:r w:rsidR="00E35109" w:rsidRPr="00FE02A5">
        <w:t xml:space="preserve"> Due </w:t>
      </w:r>
      <w:r w:rsidR="00C56B62" w:rsidRPr="00FE02A5">
        <w:t xml:space="preserve">from </w:t>
      </w:r>
      <w:r w:rsidR="00E35109" w:rsidRPr="00FE02A5">
        <w:t>Banks</w:t>
      </w:r>
    </w:p>
    <w:p w:rsidR="00E35109" w:rsidRPr="00F274CB" w:rsidRDefault="00AC7501" w:rsidP="006040FF">
      <w:pPr>
        <w:jc w:val="both"/>
        <w:rPr>
          <w:rFonts w:asciiTheme="majorHAnsi" w:hAnsiTheme="majorHAnsi" w:cs="Times New Roman"/>
        </w:rPr>
      </w:pPr>
      <w:r w:rsidRPr="00F274CB">
        <w:rPr>
          <w:rFonts w:asciiTheme="majorHAnsi" w:hAnsiTheme="majorHAnsi" w:cs="Times New Roman"/>
        </w:rPr>
        <w:t xml:space="preserve">This line item is </w:t>
      </w:r>
      <w:r w:rsidR="000D63D9" w:rsidRPr="00F274CB">
        <w:rPr>
          <w:rFonts w:asciiTheme="majorHAnsi" w:hAnsiTheme="majorHAnsi" w:cs="Times New Roman"/>
        </w:rPr>
        <w:t>comp</w:t>
      </w:r>
      <w:r w:rsidR="000D63D9">
        <w:rPr>
          <w:rFonts w:asciiTheme="majorHAnsi" w:hAnsiTheme="majorHAnsi" w:cs="Times New Roman"/>
        </w:rPr>
        <w:t>o</w:t>
      </w:r>
      <w:r w:rsidR="000D63D9" w:rsidRPr="00F274CB">
        <w:rPr>
          <w:rFonts w:asciiTheme="majorHAnsi" w:hAnsiTheme="majorHAnsi" w:cs="Times New Roman"/>
        </w:rPr>
        <w:t xml:space="preserve">sed </w:t>
      </w:r>
      <w:r w:rsidRPr="00F274CB">
        <w:rPr>
          <w:rFonts w:asciiTheme="majorHAnsi" w:hAnsiTheme="majorHAnsi" w:cs="Times New Roman"/>
        </w:rPr>
        <w:t>of c</w:t>
      </w:r>
      <w:r w:rsidR="00E35109" w:rsidRPr="00F274CB">
        <w:rPr>
          <w:rFonts w:asciiTheme="majorHAnsi" w:hAnsiTheme="majorHAnsi" w:cs="Times New Roman"/>
        </w:rPr>
        <w:t xml:space="preserve">ash balances placed with affiliated and third-party financial institutions.  </w:t>
      </w:r>
    </w:p>
    <w:p w:rsidR="008C6537" w:rsidRPr="00FE02A5" w:rsidRDefault="00377295">
      <w:r w:rsidRPr="00FE02A5">
        <w:t>3.1</w:t>
      </w:r>
      <w:r w:rsidR="008C6537" w:rsidRPr="00FE02A5">
        <w:t xml:space="preserve"> Due from Interbranch (IB) and Affiliates</w:t>
      </w:r>
    </w:p>
    <w:p w:rsidR="008C6537" w:rsidRPr="00F274CB" w:rsidRDefault="008C6537" w:rsidP="006040FF">
      <w:pPr>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BOC has cash placements with BOC branches and affiliates composed of demand deposits, call loans</w:t>
      </w:r>
      <w:r w:rsidR="00945528" w:rsidRPr="00F274CB">
        <w:rPr>
          <w:rFonts w:asciiTheme="majorHAnsi" w:eastAsia="Times New Roman" w:hAnsiTheme="majorHAnsi" w:cs="Times New Roman"/>
          <w:color w:val="000000"/>
          <w:lang w:eastAsia="en-US"/>
        </w:rPr>
        <w:t>,</w:t>
      </w:r>
      <w:r w:rsidRPr="00F274CB">
        <w:rPr>
          <w:rFonts w:asciiTheme="majorHAnsi" w:eastAsia="Times New Roman" w:hAnsiTheme="majorHAnsi" w:cs="Times New Roman"/>
          <w:color w:val="000000"/>
          <w:lang w:eastAsia="en-US"/>
        </w:rPr>
        <w:t xml:space="preserve"> and term deposits.</w:t>
      </w:r>
    </w:p>
    <w:p w:rsidR="008C6537" w:rsidRPr="00F274CB" w:rsidRDefault="008C6537" w:rsidP="008C6537">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8C6537" w:rsidRDefault="008C6537" w:rsidP="00813175">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Provides poten</w:t>
      </w:r>
      <w:r w:rsidR="00813175" w:rsidRPr="00F274CB">
        <w:rPr>
          <w:rFonts w:asciiTheme="majorHAnsi" w:eastAsia="Times New Roman" w:hAnsiTheme="majorHAnsi" w:cs="Times New Roman"/>
          <w:color w:val="000000"/>
          <w:lang w:eastAsia="en-US"/>
        </w:rPr>
        <w:t>tial inflow in times of stress.</w:t>
      </w:r>
    </w:p>
    <w:p w:rsidR="007A35F3" w:rsidRPr="00F274CB" w:rsidRDefault="007A35F3" w:rsidP="00813175">
      <w:pPr>
        <w:spacing w:after="0" w:line="240" w:lineRule="auto"/>
        <w:rPr>
          <w:rFonts w:asciiTheme="majorHAnsi" w:eastAsia="Times New Roman" w:hAnsiTheme="majorHAnsi" w:cs="Times New Roman"/>
          <w:color w:val="000000"/>
          <w:lang w:eastAsia="en-US"/>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8C6537" w:rsidRPr="00F274CB" w:rsidTr="001448EE">
        <w:trPr>
          <w:trHeight w:val="225"/>
        </w:trPr>
        <w:tc>
          <w:tcPr>
            <w:tcW w:w="4230" w:type="dxa"/>
            <w:gridSpan w:val="2"/>
            <w:tcBorders>
              <w:top w:val="nil"/>
              <w:left w:val="nil"/>
              <w:right w:val="nil"/>
            </w:tcBorders>
            <w:shd w:val="clear" w:color="auto" w:fill="auto"/>
          </w:tcPr>
          <w:p w:rsidR="008C6537" w:rsidRPr="00F274CB" w:rsidRDefault="008C6537"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8C6537" w:rsidRPr="00F274CB" w:rsidRDefault="008C6537"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8C6537" w:rsidRPr="00F274CB" w:rsidTr="001448EE">
        <w:trPr>
          <w:trHeight w:val="249"/>
        </w:trPr>
        <w:tc>
          <w:tcPr>
            <w:tcW w:w="455" w:type="dxa"/>
            <w:shd w:val="clear" w:color="auto" w:fill="F5B9A9"/>
            <w:vAlign w:val="center"/>
          </w:tcPr>
          <w:p w:rsidR="008C6537" w:rsidRPr="00F274CB" w:rsidRDefault="008C6537" w:rsidP="001448EE">
            <w:pPr>
              <w:tabs>
                <w:tab w:val="left" w:pos="270"/>
              </w:tabs>
              <w:rPr>
                <w:rFonts w:asciiTheme="majorHAnsi" w:hAnsiTheme="majorHAnsi"/>
                <w:lang w:eastAsia="en-US"/>
              </w:rPr>
            </w:pPr>
          </w:p>
        </w:tc>
        <w:tc>
          <w:tcPr>
            <w:tcW w:w="3775" w:type="dxa"/>
            <w:shd w:val="clear" w:color="auto" w:fill="F5B9A9"/>
            <w:vAlign w:val="center"/>
          </w:tcPr>
          <w:p w:rsidR="008C6537" w:rsidRPr="00F274CB" w:rsidRDefault="008C6537"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8C6537" w:rsidRPr="00F274CB" w:rsidRDefault="008C6537" w:rsidP="008C6537">
            <w:pPr>
              <w:tabs>
                <w:tab w:val="left" w:pos="270"/>
              </w:tabs>
              <w:rPr>
                <w:rFonts w:asciiTheme="majorHAnsi" w:hAnsiTheme="majorHAnsi"/>
                <w:color w:val="000000"/>
              </w:rPr>
            </w:pPr>
            <w:r w:rsidRPr="00F274CB">
              <w:rPr>
                <w:rFonts w:asciiTheme="majorHAnsi" w:hAnsiTheme="majorHAnsi"/>
                <w:color w:val="000000"/>
              </w:rPr>
              <w:t xml:space="preserve">BOC is assumed to be able to redeem 50% of placements when such placements have matured - no early liquidation of placements. </w:t>
            </w:r>
          </w:p>
          <w:p w:rsidR="008C6537" w:rsidRPr="00F274CB" w:rsidRDefault="008C6537" w:rsidP="008C6537">
            <w:pPr>
              <w:tabs>
                <w:tab w:val="left" w:pos="270"/>
              </w:tabs>
              <w:rPr>
                <w:rFonts w:asciiTheme="majorHAnsi" w:hAnsiTheme="majorHAnsi"/>
                <w:color w:val="000000"/>
              </w:rPr>
            </w:pPr>
          </w:p>
          <w:p w:rsidR="008C6537" w:rsidRPr="00F274CB" w:rsidRDefault="008C6537" w:rsidP="008C6537">
            <w:pPr>
              <w:tabs>
                <w:tab w:val="left" w:pos="270"/>
              </w:tabs>
              <w:rPr>
                <w:rFonts w:asciiTheme="majorHAnsi" w:hAnsiTheme="majorHAnsi"/>
                <w:lang w:eastAsia="en-US"/>
              </w:rPr>
            </w:pPr>
            <w:r w:rsidRPr="00F274CB">
              <w:rPr>
                <w:rFonts w:asciiTheme="majorHAnsi" w:hAnsiTheme="majorHAnsi"/>
                <w:color w:val="000000"/>
              </w:rPr>
              <w:t xml:space="preserve">Full liquidation of these deposits is assumed to be disruptive to </w:t>
            </w:r>
            <w:r w:rsidR="00813175" w:rsidRPr="00F274CB">
              <w:rPr>
                <w:rFonts w:asciiTheme="majorHAnsi" w:hAnsiTheme="majorHAnsi"/>
                <w:color w:val="000000"/>
              </w:rPr>
              <w:t>network dollar liquidity needs. Therefore,</w:t>
            </w:r>
            <w:r w:rsidR="007A35F3">
              <w:rPr>
                <w:rFonts w:asciiTheme="majorHAnsi" w:hAnsiTheme="majorHAnsi"/>
                <w:color w:val="000000"/>
              </w:rPr>
              <w:t xml:space="preserve"> a</w:t>
            </w:r>
            <w:r w:rsidR="00813175" w:rsidRPr="00F274CB">
              <w:rPr>
                <w:rFonts w:asciiTheme="majorHAnsi" w:hAnsiTheme="majorHAnsi"/>
                <w:color w:val="000000"/>
              </w:rPr>
              <w:t xml:space="preserve"> </w:t>
            </w:r>
            <w:r w:rsidR="00813175" w:rsidRPr="007A35F3">
              <w:rPr>
                <w:rFonts w:asciiTheme="majorHAnsi" w:hAnsiTheme="majorHAnsi"/>
                <w:noProof/>
                <w:color w:val="000000"/>
              </w:rPr>
              <w:t>certain</w:t>
            </w:r>
            <w:r w:rsidR="00813175" w:rsidRPr="00F274CB">
              <w:rPr>
                <w:rFonts w:asciiTheme="majorHAnsi" w:hAnsiTheme="majorHAnsi"/>
                <w:color w:val="000000"/>
              </w:rPr>
              <w:t xml:space="preserve"> amount of loan rollover to BOC internal branches and affiliates are allowed. </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50%</w:t>
            </w:r>
          </w:p>
        </w:tc>
      </w:tr>
    </w:tbl>
    <w:p w:rsidR="008C6537" w:rsidRPr="00F274CB" w:rsidRDefault="008C6537" w:rsidP="00873163">
      <w:pPr>
        <w:rPr>
          <w:rFonts w:asciiTheme="majorHAnsi" w:hAnsiTheme="majorHAnsi" w:cs="Times New Roman"/>
        </w:rPr>
      </w:pPr>
    </w:p>
    <w:p w:rsidR="00F97642" w:rsidRPr="00FE02A5" w:rsidRDefault="00377295">
      <w:r w:rsidRPr="00FE02A5">
        <w:t>3.2</w:t>
      </w:r>
      <w:r w:rsidR="008C6537" w:rsidRPr="00FE02A5">
        <w:t xml:space="preserve"> Due from 3</w:t>
      </w:r>
      <w:r w:rsidR="008C6537" w:rsidRPr="00E8441B">
        <w:t>rd</w:t>
      </w:r>
      <w:r w:rsidR="008C6537" w:rsidRPr="00FE02A5">
        <w:t xml:space="preserve"> Party FI</w:t>
      </w:r>
    </w:p>
    <w:p w:rsidR="008C6537" w:rsidRPr="00F274CB" w:rsidRDefault="008C6537" w:rsidP="006040FF">
      <w:pPr>
        <w:spacing w:after="0" w:line="240" w:lineRule="auto"/>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BOC</w:t>
      </w:r>
      <w:r w:rsidR="00945528" w:rsidRPr="00F274CB">
        <w:rPr>
          <w:rFonts w:asciiTheme="majorHAnsi" w:eastAsia="Times New Roman" w:hAnsiTheme="majorHAnsi" w:cs="Times New Roman"/>
          <w:color w:val="000000"/>
          <w:lang w:eastAsia="en-US"/>
        </w:rPr>
        <w:t xml:space="preserve"> has cash placements with third-</w:t>
      </w:r>
      <w:r w:rsidRPr="00F274CB">
        <w:rPr>
          <w:rFonts w:asciiTheme="majorHAnsi" w:eastAsia="Times New Roman" w:hAnsiTheme="majorHAnsi" w:cs="Times New Roman"/>
          <w:color w:val="000000"/>
          <w:lang w:eastAsia="en-US"/>
        </w:rPr>
        <w:t>party financial institutions that mature</w:t>
      </w:r>
      <w:r w:rsidR="00945528" w:rsidRPr="00F274CB">
        <w:rPr>
          <w:rFonts w:asciiTheme="majorHAnsi" w:eastAsia="Times New Roman" w:hAnsiTheme="majorHAnsi" w:cs="Times New Roman"/>
          <w:color w:val="000000"/>
          <w:lang w:eastAsia="en-US"/>
        </w:rPr>
        <w:t xml:space="preserve"> according to contractual terms</w:t>
      </w:r>
      <w:r w:rsidR="00402235">
        <w:rPr>
          <w:rFonts w:asciiTheme="majorHAnsi" w:eastAsia="Times New Roman" w:hAnsiTheme="majorHAnsi" w:cs="Times New Roman"/>
          <w:color w:val="000000"/>
          <w:lang w:eastAsia="en-US"/>
        </w:rPr>
        <w:t xml:space="preserve">, typically no longer than one year. </w:t>
      </w:r>
      <w:r w:rsidRPr="00F274CB">
        <w:rPr>
          <w:rFonts w:asciiTheme="majorHAnsi" w:eastAsia="Times New Roman" w:hAnsiTheme="majorHAnsi" w:cs="Times New Roman"/>
          <w:color w:val="000000"/>
          <w:lang w:eastAsia="en-US"/>
        </w:rPr>
        <w:t xml:space="preserve">Most counterparties </w:t>
      </w:r>
      <w:r w:rsidR="00AC7501" w:rsidRPr="00F274CB">
        <w:rPr>
          <w:rFonts w:asciiTheme="majorHAnsi" w:eastAsia="Times New Roman" w:hAnsiTheme="majorHAnsi" w:cs="Times New Roman"/>
          <w:color w:val="000000"/>
          <w:lang w:eastAsia="en-US"/>
        </w:rPr>
        <w:t xml:space="preserve">here </w:t>
      </w:r>
      <w:r w:rsidRPr="00F274CB">
        <w:rPr>
          <w:rFonts w:asciiTheme="majorHAnsi" w:eastAsia="Times New Roman" w:hAnsiTheme="majorHAnsi" w:cs="Times New Roman"/>
          <w:color w:val="000000"/>
          <w:lang w:eastAsia="en-US"/>
        </w:rPr>
        <w:t>are Chinese banks</w:t>
      </w:r>
      <w:r w:rsidR="00422956">
        <w:rPr>
          <w:rFonts w:asciiTheme="majorHAnsi" w:eastAsia="Times New Roman" w:hAnsiTheme="majorHAnsi" w:cs="Times New Roman"/>
          <w:color w:val="000000"/>
          <w:lang w:eastAsia="en-US"/>
        </w:rPr>
        <w:t xml:space="preserve"> and allows the Bank to earn additional income on excess </w:t>
      </w:r>
      <w:r w:rsidR="00422956" w:rsidRPr="00922065">
        <w:rPr>
          <w:rFonts w:asciiTheme="majorHAnsi" w:eastAsia="Times New Roman" w:hAnsiTheme="majorHAnsi" w:cs="Times New Roman"/>
          <w:noProof/>
          <w:color w:val="000000"/>
          <w:lang w:eastAsia="en-US"/>
        </w:rPr>
        <w:t>liquid</w:t>
      </w:r>
      <w:r w:rsidR="00922065">
        <w:rPr>
          <w:rFonts w:asciiTheme="majorHAnsi" w:eastAsia="Times New Roman" w:hAnsiTheme="majorHAnsi" w:cs="Times New Roman"/>
          <w:noProof/>
          <w:color w:val="000000"/>
          <w:lang w:eastAsia="en-US"/>
        </w:rPr>
        <w:t>i</w:t>
      </w:r>
      <w:r w:rsidR="00422956" w:rsidRPr="00922065">
        <w:rPr>
          <w:rFonts w:asciiTheme="majorHAnsi" w:eastAsia="Times New Roman" w:hAnsiTheme="majorHAnsi" w:cs="Times New Roman"/>
          <w:noProof/>
          <w:color w:val="000000"/>
          <w:lang w:eastAsia="en-US"/>
        </w:rPr>
        <w:t>ty</w:t>
      </w:r>
      <w:r w:rsidR="00422956">
        <w:rPr>
          <w:rFonts w:asciiTheme="majorHAnsi" w:eastAsia="Times New Roman" w:hAnsiTheme="majorHAnsi" w:cs="Times New Roman"/>
          <w:color w:val="000000"/>
          <w:lang w:eastAsia="en-US"/>
        </w:rPr>
        <w:t xml:space="preserve"> </w:t>
      </w:r>
      <w:r w:rsidR="00422956" w:rsidRPr="00E8441B">
        <w:rPr>
          <w:rFonts w:asciiTheme="majorHAnsi" w:eastAsia="Times New Roman" w:hAnsiTheme="majorHAnsi" w:cs="Times New Roman"/>
          <w:noProof/>
          <w:color w:val="000000"/>
          <w:lang w:eastAsia="en-US"/>
        </w:rPr>
        <w:t>balances</w:t>
      </w:r>
      <w:r w:rsidR="00422956">
        <w:rPr>
          <w:rFonts w:asciiTheme="majorHAnsi" w:eastAsia="Times New Roman" w:hAnsiTheme="majorHAnsi" w:cs="Times New Roman"/>
          <w:color w:val="000000"/>
          <w:lang w:eastAsia="en-US"/>
        </w:rPr>
        <w:t>.</w:t>
      </w:r>
    </w:p>
    <w:p w:rsidR="008C6537" w:rsidRPr="00F274CB" w:rsidRDefault="008C6537" w:rsidP="00873163">
      <w:pPr>
        <w:rPr>
          <w:rFonts w:asciiTheme="majorHAnsi" w:hAnsiTheme="majorHAnsi" w:cs="Times New Roman"/>
        </w:rPr>
      </w:pPr>
    </w:p>
    <w:p w:rsidR="008C6537" w:rsidRPr="00F274CB" w:rsidRDefault="008C6537" w:rsidP="008C6537">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0055F3" w:rsidRPr="00F274CB" w:rsidRDefault="008C6537" w:rsidP="00813175">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lastRenderedPageBreak/>
        <w:t>Provides a poten</w:t>
      </w:r>
      <w:r w:rsidR="00813175" w:rsidRPr="00F274CB">
        <w:rPr>
          <w:rFonts w:asciiTheme="majorHAnsi" w:eastAsia="Times New Roman" w:hAnsiTheme="majorHAnsi" w:cs="Times New Roman"/>
          <w:color w:val="000000"/>
          <w:lang w:eastAsia="en-US"/>
        </w:rPr>
        <w:t>tial inflow in times of stress.</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8C6537" w:rsidRPr="00F274CB" w:rsidTr="001448EE">
        <w:trPr>
          <w:trHeight w:val="225"/>
        </w:trPr>
        <w:tc>
          <w:tcPr>
            <w:tcW w:w="4230" w:type="dxa"/>
            <w:gridSpan w:val="2"/>
            <w:tcBorders>
              <w:top w:val="nil"/>
              <w:left w:val="nil"/>
              <w:right w:val="nil"/>
            </w:tcBorders>
            <w:shd w:val="clear" w:color="auto" w:fill="auto"/>
          </w:tcPr>
          <w:p w:rsidR="008C6537" w:rsidRPr="00F274CB" w:rsidRDefault="008C6537"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8C6537" w:rsidRPr="00F274CB" w:rsidRDefault="008C6537"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8C6537" w:rsidRPr="00F274CB" w:rsidTr="001448EE">
        <w:trPr>
          <w:trHeight w:val="249"/>
        </w:trPr>
        <w:tc>
          <w:tcPr>
            <w:tcW w:w="455" w:type="dxa"/>
            <w:shd w:val="clear" w:color="auto" w:fill="F5B9A9"/>
            <w:vAlign w:val="center"/>
          </w:tcPr>
          <w:p w:rsidR="008C6537" w:rsidRPr="00F274CB" w:rsidRDefault="008C6537" w:rsidP="001448EE">
            <w:pPr>
              <w:tabs>
                <w:tab w:val="left" w:pos="270"/>
              </w:tabs>
              <w:rPr>
                <w:rFonts w:asciiTheme="majorHAnsi" w:hAnsiTheme="majorHAnsi"/>
                <w:lang w:eastAsia="en-US"/>
              </w:rPr>
            </w:pPr>
          </w:p>
        </w:tc>
        <w:tc>
          <w:tcPr>
            <w:tcW w:w="3775" w:type="dxa"/>
            <w:shd w:val="clear" w:color="auto" w:fill="F5B9A9"/>
            <w:vAlign w:val="center"/>
          </w:tcPr>
          <w:p w:rsidR="008C6537" w:rsidRPr="00F274CB" w:rsidRDefault="008C6537"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8C6537" w:rsidRPr="00F274CB" w:rsidRDefault="008C6537" w:rsidP="008C6537">
            <w:pPr>
              <w:rPr>
                <w:rFonts w:asciiTheme="majorHAnsi" w:hAnsiTheme="majorHAnsi"/>
                <w:color w:val="000000"/>
              </w:rPr>
            </w:pPr>
            <w:r w:rsidRPr="00F274CB">
              <w:rPr>
                <w:rFonts w:asciiTheme="majorHAnsi" w:hAnsiTheme="majorHAnsi"/>
                <w:color w:val="000000"/>
              </w:rPr>
              <w:t>100% inflow</w:t>
            </w:r>
            <w:r w:rsidR="002D1544">
              <w:rPr>
                <w:rFonts w:asciiTheme="majorHAnsi" w:hAnsiTheme="majorHAnsi"/>
                <w:color w:val="000000"/>
              </w:rPr>
              <w:t xml:space="preserve"> </w:t>
            </w:r>
            <w:r w:rsidR="002D1544" w:rsidRPr="006040FF">
              <w:rPr>
                <w:rFonts w:asciiTheme="majorHAnsi" w:hAnsiTheme="majorHAnsi"/>
                <w:color w:val="000000"/>
              </w:rPr>
              <w:t>on maturity (O/N for demand deposit)</w:t>
            </w:r>
            <w:r w:rsidRPr="00F274CB">
              <w:rPr>
                <w:rFonts w:asciiTheme="majorHAnsi" w:hAnsiTheme="majorHAnsi"/>
                <w:color w:val="000000"/>
              </w:rPr>
              <w:t>,</w:t>
            </w:r>
            <w:r w:rsidR="00422956">
              <w:rPr>
                <w:rFonts w:asciiTheme="majorHAnsi" w:hAnsiTheme="majorHAnsi"/>
                <w:color w:val="000000"/>
              </w:rPr>
              <w:t xml:space="preserve"> where </w:t>
            </w:r>
            <w:r w:rsidRPr="00F274CB">
              <w:rPr>
                <w:rFonts w:asciiTheme="majorHAnsi" w:hAnsiTheme="majorHAnsi"/>
                <w:color w:val="000000"/>
              </w:rPr>
              <w:t>BOC</w:t>
            </w:r>
            <w:r w:rsidR="00422956">
              <w:rPr>
                <w:rFonts w:asciiTheme="majorHAnsi" w:hAnsiTheme="majorHAnsi"/>
                <w:color w:val="000000"/>
              </w:rPr>
              <w:t xml:space="preserve"> </w:t>
            </w:r>
            <w:r w:rsidR="003C3D3D" w:rsidRPr="003C3D3D">
              <w:rPr>
                <w:rFonts w:asciiTheme="majorHAnsi" w:hAnsiTheme="majorHAnsi"/>
                <w:noProof/>
                <w:color w:val="000000"/>
              </w:rPr>
              <w:t xml:space="preserve">has </w:t>
            </w:r>
            <w:r w:rsidR="00422956" w:rsidRPr="00E8441B">
              <w:rPr>
                <w:rFonts w:asciiTheme="majorHAnsi" w:hAnsiTheme="majorHAnsi"/>
                <w:noProof/>
                <w:color w:val="000000"/>
              </w:rPr>
              <w:t>assume</w:t>
            </w:r>
            <w:r w:rsidR="003C3D3D" w:rsidRPr="00E8441B">
              <w:rPr>
                <w:rFonts w:asciiTheme="majorHAnsi" w:hAnsiTheme="majorHAnsi"/>
                <w:noProof/>
                <w:color w:val="000000"/>
              </w:rPr>
              <w:t>d</w:t>
            </w:r>
            <w:r w:rsidRPr="003C3D3D">
              <w:rPr>
                <w:rFonts w:asciiTheme="majorHAnsi" w:hAnsiTheme="majorHAnsi"/>
                <w:noProof/>
                <w:color w:val="000000"/>
              </w:rPr>
              <w:t xml:space="preserve"> not</w:t>
            </w:r>
            <w:r w:rsidR="003C3D3D">
              <w:rPr>
                <w:rFonts w:asciiTheme="majorHAnsi" w:hAnsiTheme="majorHAnsi"/>
                <w:noProof/>
                <w:color w:val="000000"/>
              </w:rPr>
              <w:t xml:space="preserve"> to</w:t>
            </w:r>
            <w:r w:rsidRPr="00F274CB">
              <w:rPr>
                <w:rFonts w:asciiTheme="majorHAnsi" w:hAnsiTheme="majorHAnsi"/>
                <w:color w:val="000000"/>
              </w:rPr>
              <w:t xml:space="preserve"> </w:t>
            </w:r>
            <w:r w:rsidR="00422956">
              <w:rPr>
                <w:rFonts w:asciiTheme="majorHAnsi" w:hAnsiTheme="majorHAnsi"/>
                <w:color w:val="000000"/>
              </w:rPr>
              <w:t>roll</w:t>
            </w:r>
            <w:r w:rsidR="00922065">
              <w:rPr>
                <w:rFonts w:asciiTheme="majorHAnsi" w:hAnsiTheme="majorHAnsi"/>
                <w:color w:val="000000"/>
              </w:rPr>
              <w:t xml:space="preserve"> </w:t>
            </w:r>
            <w:r w:rsidR="00422956" w:rsidRPr="00E8441B">
              <w:rPr>
                <w:rFonts w:asciiTheme="majorHAnsi" w:hAnsiTheme="majorHAnsi"/>
                <w:noProof/>
                <w:color w:val="000000"/>
              </w:rPr>
              <w:t>over</w:t>
            </w:r>
            <w:r w:rsidRPr="00E8441B">
              <w:rPr>
                <w:rFonts w:asciiTheme="majorHAnsi" w:hAnsiTheme="majorHAnsi"/>
                <w:noProof/>
                <w:color w:val="000000"/>
              </w:rPr>
              <w:t xml:space="preserve"> these</w:t>
            </w:r>
            <w:r w:rsidRPr="00F274CB">
              <w:rPr>
                <w:rFonts w:asciiTheme="majorHAnsi" w:hAnsiTheme="majorHAnsi"/>
                <w:color w:val="000000"/>
              </w:rPr>
              <w:t xml:space="preserve"> loans with 3rd party FI </w:t>
            </w:r>
            <w:r w:rsidR="00945528" w:rsidRPr="00F274CB">
              <w:rPr>
                <w:rFonts w:asciiTheme="majorHAnsi" w:hAnsiTheme="majorHAnsi"/>
                <w:color w:val="000000"/>
              </w:rPr>
              <w:t>upon maturity</w:t>
            </w:r>
            <w:r w:rsidRPr="00F274CB">
              <w:rPr>
                <w:rFonts w:asciiTheme="majorHAnsi" w:hAnsiTheme="majorHAnsi"/>
                <w:color w:val="000000"/>
              </w:rPr>
              <w:t>. Aligns with LCR factor.</w:t>
            </w:r>
          </w:p>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100%</w:t>
            </w:r>
          </w:p>
        </w:tc>
      </w:tr>
    </w:tbl>
    <w:p w:rsidR="008C6537" w:rsidRPr="00F274CB" w:rsidRDefault="008C6537" w:rsidP="00873163">
      <w:pPr>
        <w:rPr>
          <w:rFonts w:asciiTheme="majorHAnsi" w:hAnsiTheme="majorHAnsi" w:cs="Times New Roman"/>
        </w:rPr>
      </w:pPr>
    </w:p>
    <w:p w:rsidR="008C6537" w:rsidRPr="00FE02A5" w:rsidRDefault="003C5255">
      <w:r w:rsidRPr="00FE02A5">
        <w:t>4</w:t>
      </w:r>
      <w:r w:rsidR="00377295" w:rsidRPr="00FE02A5">
        <w:t>.</w:t>
      </w:r>
      <w:r w:rsidR="008C6537" w:rsidRPr="00FE02A5">
        <w:t xml:space="preserve"> Securities </w:t>
      </w:r>
    </w:p>
    <w:p w:rsidR="00AC0D1C" w:rsidRDefault="008C6537" w:rsidP="006040FF">
      <w:pPr>
        <w:spacing w:after="0" w:line="240" w:lineRule="auto"/>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 xml:space="preserve">BOC maintains a securities portfolio composed mainly of investment grade securities issued by financial institutions. </w:t>
      </w:r>
      <w:r w:rsidR="00AC0D1C" w:rsidRPr="006040FF">
        <w:rPr>
          <w:rFonts w:asciiTheme="majorHAnsi" w:eastAsia="Times New Roman" w:hAnsiTheme="majorHAnsi" w:cs="Times New Roman"/>
          <w:color w:val="000000"/>
          <w:lang w:eastAsia="en-US"/>
        </w:rPr>
        <w:t>The securities are held for two purposes; some are held for regulatory asset pledg</w:t>
      </w:r>
      <w:r w:rsidR="00A27178">
        <w:rPr>
          <w:rFonts w:asciiTheme="majorHAnsi" w:eastAsia="Times New Roman" w:hAnsiTheme="majorHAnsi" w:cs="Times New Roman"/>
          <w:color w:val="000000"/>
          <w:lang w:eastAsia="en-US"/>
        </w:rPr>
        <w:t>ing</w:t>
      </w:r>
      <w:r w:rsidR="00AC0D1C" w:rsidRPr="006040FF">
        <w:rPr>
          <w:rFonts w:asciiTheme="majorHAnsi" w:eastAsia="Times New Roman" w:hAnsiTheme="majorHAnsi" w:cs="Times New Roman"/>
          <w:color w:val="000000"/>
          <w:lang w:eastAsia="en-US"/>
        </w:rPr>
        <w:t xml:space="preserve"> </w:t>
      </w:r>
      <w:r w:rsidR="00AC0D1C" w:rsidRPr="00A27178">
        <w:rPr>
          <w:rFonts w:asciiTheme="majorHAnsi" w:eastAsia="Times New Roman" w:hAnsiTheme="majorHAnsi" w:cs="Times New Roman"/>
          <w:noProof/>
          <w:color w:val="000000"/>
          <w:lang w:eastAsia="en-US"/>
        </w:rPr>
        <w:t>requirement</w:t>
      </w:r>
      <w:r w:rsidR="004A470F">
        <w:rPr>
          <w:rFonts w:asciiTheme="majorHAnsi" w:eastAsia="Times New Roman" w:hAnsiTheme="majorHAnsi" w:cs="Times New Roman"/>
          <w:noProof/>
          <w:color w:val="000000"/>
          <w:lang w:eastAsia="en-US"/>
        </w:rPr>
        <w:t>s</w:t>
      </w:r>
      <w:r w:rsidR="00A27178">
        <w:rPr>
          <w:rFonts w:asciiTheme="majorHAnsi" w:eastAsia="Times New Roman" w:hAnsiTheme="majorHAnsi" w:cs="Times New Roman"/>
          <w:noProof/>
          <w:color w:val="000000"/>
          <w:lang w:eastAsia="en-US"/>
        </w:rPr>
        <w:t xml:space="preserve">, </w:t>
      </w:r>
      <w:r w:rsidR="00A27178" w:rsidRPr="00E8441B">
        <w:rPr>
          <w:rFonts w:asciiTheme="majorHAnsi" w:eastAsia="Times New Roman" w:hAnsiTheme="majorHAnsi" w:cs="Times New Roman"/>
          <w:noProof/>
          <w:color w:val="000000"/>
          <w:lang w:eastAsia="en-US"/>
        </w:rPr>
        <w:t>w</w:t>
      </w:r>
      <w:r w:rsidR="00A27178">
        <w:rPr>
          <w:rFonts w:asciiTheme="majorHAnsi" w:eastAsia="Times New Roman" w:hAnsiTheme="majorHAnsi" w:cs="Times New Roman"/>
          <w:noProof/>
          <w:color w:val="000000"/>
          <w:lang w:eastAsia="en-US"/>
        </w:rPr>
        <w:t xml:space="preserve">hile others are held for profit. </w:t>
      </w:r>
    </w:p>
    <w:p w:rsidR="00A27178" w:rsidRDefault="00A27178" w:rsidP="006040FF">
      <w:pPr>
        <w:spacing w:after="0" w:line="240" w:lineRule="auto"/>
        <w:jc w:val="both"/>
        <w:rPr>
          <w:rFonts w:asciiTheme="majorHAnsi" w:eastAsia="Times New Roman" w:hAnsiTheme="majorHAnsi" w:cs="Times New Roman"/>
          <w:color w:val="000000"/>
          <w:lang w:eastAsia="en-US"/>
        </w:rPr>
      </w:pPr>
    </w:p>
    <w:p w:rsidR="008C6537" w:rsidRPr="00F274CB" w:rsidRDefault="00AC0D1C" w:rsidP="006040FF">
      <w:pPr>
        <w:spacing w:after="0" w:line="240" w:lineRule="auto"/>
        <w:jc w:val="both"/>
        <w:rPr>
          <w:rFonts w:asciiTheme="majorHAnsi" w:eastAsia="Times New Roman" w:hAnsiTheme="majorHAnsi" w:cs="Times New Roman"/>
          <w:color w:val="000000"/>
          <w:lang w:eastAsia="en-US"/>
        </w:rPr>
      </w:pPr>
      <w:r>
        <w:rPr>
          <w:rFonts w:asciiTheme="majorHAnsi" w:eastAsia="Times New Roman" w:hAnsiTheme="majorHAnsi" w:cs="Times New Roman"/>
          <w:color w:val="000000"/>
          <w:lang w:eastAsia="en-US"/>
        </w:rPr>
        <w:t xml:space="preserve">The </w:t>
      </w:r>
      <w:r w:rsidR="008C6537" w:rsidRPr="00F274CB">
        <w:rPr>
          <w:rFonts w:asciiTheme="majorHAnsi" w:eastAsia="Times New Roman" w:hAnsiTheme="majorHAnsi" w:cs="Times New Roman"/>
          <w:color w:val="000000"/>
          <w:lang w:eastAsia="en-US"/>
        </w:rPr>
        <w:t>encumbered</w:t>
      </w:r>
      <w:r>
        <w:rPr>
          <w:rFonts w:asciiTheme="majorHAnsi" w:eastAsia="Times New Roman" w:hAnsiTheme="majorHAnsi" w:cs="Times New Roman"/>
          <w:color w:val="000000"/>
          <w:lang w:eastAsia="en-US"/>
        </w:rPr>
        <w:t xml:space="preserve"> securities are </w:t>
      </w:r>
      <w:r w:rsidRPr="00DE7D3F">
        <w:rPr>
          <w:rFonts w:asciiTheme="majorHAnsi" w:eastAsia="Times New Roman" w:hAnsiTheme="majorHAnsi" w:cs="Times New Roman"/>
          <w:noProof/>
          <w:color w:val="000000"/>
          <w:lang w:eastAsia="en-US"/>
        </w:rPr>
        <w:t>pledged</w:t>
      </w:r>
      <w:r w:rsidR="008C6537" w:rsidRPr="00DE7D3F">
        <w:rPr>
          <w:rFonts w:asciiTheme="majorHAnsi" w:eastAsia="Times New Roman" w:hAnsiTheme="majorHAnsi" w:cs="Times New Roman"/>
          <w:noProof/>
          <w:color w:val="000000"/>
          <w:lang w:eastAsia="en-US"/>
        </w:rPr>
        <w:t xml:space="preserve"> </w:t>
      </w:r>
      <w:r w:rsidR="00945528" w:rsidRPr="00DE7D3F">
        <w:rPr>
          <w:rFonts w:asciiTheme="majorHAnsi" w:eastAsia="Times New Roman" w:hAnsiTheme="majorHAnsi" w:cs="Times New Roman"/>
          <w:noProof/>
          <w:color w:val="000000"/>
          <w:lang w:eastAsia="en-US"/>
        </w:rPr>
        <w:t>in</w:t>
      </w:r>
      <w:r w:rsidR="00945528" w:rsidRPr="00F274CB">
        <w:rPr>
          <w:rFonts w:asciiTheme="majorHAnsi" w:eastAsia="Times New Roman" w:hAnsiTheme="majorHAnsi" w:cs="Times New Roman"/>
          <w:color w:val="000000"/>
          <w:lang w:eastAsia="en-US"/>
        </w:rPr>
        <w:t xml:space="preserve"> order </w:t>
      </w:r>
      <w:r w:rsidR="008C6537" w:rsidRPr="00F274CB">
        <w:rPr>
          <w:rFonts w:asciiTheme="majorHAnsi" w:eastAsia="Times New Roman" w:hAnsiTheme="majorHAnsi" w:cs="Times New Roman"/>
          <w:color w:val="000000"/>
          <w:lang w:eastAsia="en-US"/>
        </w:rPr>
        <w:t xml:space="preserve">to </w:t>
      </w:r>
      <w:r w:rsidR="00A27178">
        <w:rPr>
          <w:rFonts w:asciiTheme="majorHAnsi" w:eastAsia="Times New Roman" w:hAnsiTheme="majorHAnsi" w:cs="Times New Roman"/>
          <w:color w:val="000000"/>
          <w:lang w:eastAsia="en-US"/>
        </w:rPr>
        <w:t xml:space="preserve">fulfill </w:t>
      </w:r>
      <w:r w:rsidR="008C6537" w:rsidRPr="00F274CB">
        <w:rPr>
          <w:rFonts w:asciiTheme="majorHAnsi" w:eastAsia="Times New Roman" w:hAnsiTheme="majorHAnsi" w:cs="Times New Roman"/>
          <w:color w:val="000000"/>
          <w:lang w:eastAsia="en-US"/>
        </w:rPr>
        <w:t>certain regulatory</w:t>
      </w:r>
      <w:r w:rsidR="00A27178">
        <w:rPr>
          <w:rFonts w:asciiTheme="majorHAnsi" w:eastAsia="Times New Roman" w:hAnsiTheme="majorHAnsi" w:cs="Times New Roman"/>
          <w:color w:val="000000"/>
          <w:lang w:eastAsia="en-US"/>
        </w:rPr>
        <w:t xml:space="preserve"> </w:t>
      </w:r>
      <w:r w:rsidR="00A27178" w:rsidRPr="00F274CB">
        <w:rPr>
          <w:rFonts w:asciiTheme="majorHAnsi" w:eastAsia="Times New Roman" w:hAnsiTheme="majorHAnsi" w:cs="Times New Roman"/>
          <w:color w:val="000000"/>
          <w:lang w:eastAsia="en-US"/>
        </w:rPr>
        <w:t>(OCC and FDIC)</w:t>
      </w:r>
      <w:r w:rsidR="00A27178">
        <w:rPr>
          <w:rFonts w:asciiTheme="majorHAnsi" w:eastAsia="Times New Roman" w:hAnsiTheme="majorHAnsi" w:cs="Times New Roman"/>
          <w:color w:val="000000"/>
          <w:lang w:eastAsia="en-US"/>
        </w:rPr>
        <w:t xml:space="preserve"> </w:t>
      </w:r>
      <w:r w:rsidR="008C6537" w:rsidRPr="00F274CB">
        <w:rPr>
          <w:rFonts w:asciiTheme="majorHAnsi" w:eastAsia="Times New Roman" w:hAnsiTheme="majorHAnsi" w:cs="Times New Roman"/>
          <w:color w:val="000000"/>
          <w:lang w:eastAsia="en-US"/>
        </w:rPr>
        <w:t>asset pledg</w:t>
      </w:r>
      <w:r w:rsidR="00A27178">
        <w:rPr>
          <w:rFonts w:asciiTheme="majorHAnsi" w:eastAsia="Times New Roman" w:hAnsiTheme="majorHAnsi" w:cs="Times New Roman"/>
          <w:color w:val="000000"/>
          <w:lang w:eastAsia="en-US"/>
        </w:rPr>
        <w:t>ing</w:t>
      </w:r>
      <w:r w:rsidR="008C6537" w:rsidRPr="00F274CB">
        <w:rPr>
          <w:rFonts w:asciiTheme="majorHAnsi" w:eastAsia="Times New Roman" w:hAnsiTheme="majorHAnsi" w:cs="Times New Roman"/>
          <w:color w:val="000000"/>
          <w:lang w:eastAsia="en-US"/>
        </w:rPr>
        <w:t xml:space="preserve"> </w:t>
      </w:r>
      <w:r w:rsidR="008C6537" w:rsidRPr="00F85EBB">
        <w:rPr>
          <w:rFonts w:asciiTheme="majorHAnsi" w:eastAsia="Times New Roman" w:hAnsiTheme="majorHAnsi" w:cs="Times New Roman"/>
          <w:noProof/>
          <w:color w:val="000000"/>
          <w:lang w:eastAsia="en-US"/>
        </w:rPr>
        <w:t>requirement.</w:t>
      </w:r>
      <w:r w:rsidR="008C6537" w:rsidRPr="00F274CB">
        <w:rPr>
          <w:rFonts w:asciiTheme="majorHAnsi" w:eastAsia="Times New Roman" w:hAnsiTheme="majorHAnsi" w:cs="Times New Roman"/>
          <w:color w:val="000000"/>
          <w:lang w:eastAsia="en-US"/>
        </w:rPr>
        <w:t xml:space="preserve"> The pledged asset requirement is determined based on regulatory formulas, which in general </w:t>
      </w:r>
      <w:r w:rsidR="00945528" w:rsidRPr="00F274CB">
        <w:rPr>
          <w:rFonts w:asciiTheme="majorHAnsi" w:eastAsia="Times New Roman" w:hAnsiTheme="majorHAnsi" w:cs="Times New Roman"/>
          <w:color w:val="000000"/>
          <w:lang w:eastAsia="en-US"/>
        </w:rPr>
        <w:t>are</w:t>
      </w:r>
      <w:r w:rsidR="008C6537" w:rsidRPr="00F274CB">
        <w:rPr>
          <w:rFonts w:asciiTheme="majorHAnsi" w:eastAsia="Times New Roman" w:hAnsiTheme="majorHAnsi" w:cs="Times New Roman"/>
          <w:color w:val="000000"/>
          <w:lang w:eastAsia="en-US"/>
        </w:rPr>
        <w:t xml:space="preserve"> correlated with liability levels.  In order to reduce the balance of pledged securities, a written application must be filed with the </w:t>
      </w:r>
      <w:r w:rsidR="004E7BBC" w:rsidRPr="00F274CB">
        <w:rPr>
          <w:rFonts w:asciiTheme="majorHAnsi" w:eastAsia="Times New Roman" w:hAnsiTheme="majorHAnsi" w:cs="Times New Roman"/>
          <w:color w:val="000000"/>
          <w:lang w:eastAsia="en-US"/>
        </w:rPr>
        <w:t xml:space="preserve">applicable agencies </w:t>
      </w:r>
      <w:r w:rsidR="008C6537" w:rsidRPr="00F274CB">
        <w:rPr>
          <w:rFonts w:asciiTheme="majorHAnsi" w:eastAsia="Times New Roman" w:hAnsiTheme="majorHAnsi" w:cs="Times New Roman"/>
          <w:color w:val="000000"/>
          <w:lang w:eastAsia="en-US"/>
        </w:rPr>
        <w:t>evidenc</w:t>
      </w:r>
      <w:r w:rsidR="004E7BBC" w:rsidRPr="00F274CB">
        <w:rPr>
          <w:rFonts w:asciiTheme="majorHAnsi" w:eastAsia="Times New Roman" w:hAnsiTheme="majorHAnsi" w:cs="Times New Roman"/>
          <w:color w:val="000000"/>
          <w:lang w:eastAsia="en-US"/>
        </w:rPr>
        <w:t>ing</w:t>
      </w:r>
      <w:r w:rsidR="008C6537" w:rsidRPr="00F274CB">
        <w:rPr>
          <w:rFonts w:asciiTheme="majorHAnsi" w:eastAsia="Times New Roman" w:hAnsiTheme="majorHAnsi" w:cs="Times New Roman"/>
          <w:color w:val="000000"/>
          <w:lang w:eastAsia="en-US"/>
        </w:rPr>
        <w:t xml:space="preserve"> that the average liabilities have been reduced over the previous three quarters consecutively.</w:t>
      </w:r>
    </w:p>
    <w:p w:rsidR="004A470F" w:rsidRDefault="004A470F" w:rsidP="006040FF">
      <w:pPr>
        <w:jc w:val="both"/>
        <w:rPr>
          <w:rFonts w:asciiTheme="majorHAnsi" w:eastAsia="Times New Roman" w:hAnsiTheme="majorHAnsi" w:cs="Times New Roman"/>
          <w:color w:val="000000"/>
          <w:u w:val="single"/>
        </w:rPr>
      </w:pPr>
    </w:p>
    <w:p w:rsidR="00AC0D1C" w:rsidRPr="00E8441B" w:rsidRDefault="0073098D" w:rsidP="006040FF">
      <w:pPr>
        <w:jc w:val="both"/>
        <w:rPr>
          <w:rFonts w:asciiTheme="majorHAnsi" w:eastAsia="Times New Roman" w:hAnsiTheme="majorHAnsi" w:cs="Times New Roman"/>
          <w:color w:val="000000"/>
        </w:rPr>
      </w:pPr>
      <w:r w:rsidRPr="00E8441B">
        <w:rPr>
          <w:rFonts w:asciiTheme="majorHAnsi" w:eastAsia="Times New Roman" w:hAnsiTheme="majorHAnsi" w:cs="Times New Roman"/>
          <w:noProof/>
          <w:color w:val="000000"/>
        </w:rPr>
        <w:t>Securit</w:t>
      </w:r>
      <w:r w:rsidR="004A470F" w:rsidRPr="00E8441B">
        <w:rPr>
          <w:rFonts w:asciiTheme="majorHAnsi" w:eastAsia="Times New Roman" w:hAnsiTheme="majorHAnsi" w:cs="Times New Roman"/>
          <w:noProof/>
          <w:color w:val="000000"/>
        </w:rPr>
        <w:t>i</w:t>
      </w:r>
      <w:r w:rsidRPr="00E8441B">
        <w:rPr>
          <w:rFonts w:asciiTheme="majorHAnsi" w:eastAsia="Times New Roman" w:hAnsiTheme="majorHAnsi" w:cs="Times New Roman"/>
          <w:noProof/>
          <w:color w:val="000000"/>
        </w:rPr>
        <w:t>es</w:t>
      </w:r>
      <w:r w:rsidRPr="00E8441B">
        <w:rPr>
          <w:rFonts w:asciiTheme="majorHAnsi" w:eastAsia="Times New Roman" w:hAnsiTheme="majorHAnsi" w:cs="Times New Roman"/>
          <w:color w:val="000000"/>
        </w:rPr>
        <w:t xml:space="preserve"> </w:t>
      </w:r>
      <w:r w:rsidR="00F85EBB" w:rsidRPr="00E8441B">
        <w:rPr>
          <w:rFonts w:asciiTheme="majorHAnsi" w:eastAsia="Times New Roman" w:hAnsiTheme="majorHAnsi" w:cs="Times New Roman"/>
          <w:noProof/>
          <w:color w:val="000000"/>
        </w:rPr>
        <w:t xml:space="preserve">that are </w:t>
      </w:r>
      <w:r w:rsidR="00AC0D1C" w:rsidRPr="00E8441B">
        <w:rPr>
          <w:rFonts w:asciiTheme="majorHAnsi" w:eastAsia="Times New Roman" w:hAnsiTheme="majorHAnsi" w:cs="Times New Roman"/>
          <w:color w:val="000000"/>
        </w:rPr>
        <w:t xml:space="preserve">held </w:t>
      </w:r>
      <w:r w:rsidR="00AC0D1C" w:rsidRPr="00E8441B">
        <w:rPr>
          <w:rFonts w:asciiTheme="majorHAnsi" w:eastAsia="Times New Roman" w:hAnsiTheme="majorHAnsi" w:cs="Times New Roman"/>
          <w:noProof/>
          <w:color w:val="000000"/>
        </w:rPr>
        <w:t>for</w:t>
      </w:r>
      <w:r w:rsidR="00DE7D3F" w:rsidRPr="00E8441B">
        <w:rPr>
          <w:rFonts w:asciiTheme="majorHAnsi" w:eastAsia="Times New Roman" w:hAnsiTheme="majorHAnsi" w:cs="Times New Roman"/>
          <w:noProof/>
          <w:color w:val="000000"/>
        </w:rPr>
        <w:t>-</w:t>
      </w:r>
      <w:r w:rsidR="00AC0D1C" w:rsidRPr="00E8441B">
        <w:rPr>
          <w:rFonts w:asciiTheme="majorHAnsi" w:eastAsia="Times New Roman" w:hAnsiTheme="majorHAnsi" w:cs="Times New Roman"/>
          <w:noProof/>
          <w:color w:val="000000"/>
        </w:rPr>
        <w:t>profit</w:t>
      </w:r>
      <w:r w:rsidR="00AC0D1C" w:rsidRPr="00E8441B">
        <w:rPr>
          <w:rFonts w:asciiTheme="majorHAnsi" w:eastAsia="Times New Roman" w:hAnsiTheme="majorHAnsi" w:cs="Times New Roman"/>
          <w:color w:val="000000"/>
        </w:rPr>
        <w:t xml:space="preserve"> purpose</w:t>
      </w:r>
      <w:r w:rsidRPr="00E8441B">
        <w:rPr>
          <w:rFonts w:asciiTheme="majorHAnsi" w:eastAsia="Times New Roman" w:hAnsiTheme="majorHAnsi" w:cs="Times New Roman"/>
          <w:color w:val="000000"/>
        </w:rPr>
        <w:t>s</w:t>
      </w:r>
      <w:r w:rsidR="00AC0D1C" w:rsidRPr="00E8441B">
        <w:rPr>
          <w:rFonts w:asciiTheme="majorHAnsi" w:eastAsia="Times New Roman" w:hAnsiTheme="majorHAnsi" w:cs="Times New Roman"/>
          <w:color w:val="000000"/>
        </w:rPr>
        <w:t xml:space="preserve"> </w:t>
      </w:r>
      <w:r w:rsidRPr="00E8441B">
        <w:rPr>
          <w:rFonts w:asciiTheme="majorHAnsi" w:eastAsia="Times New Roman" w:hAnsiTheme="majorHAnsi" w:cs="Times New Roman"/>
          <w:color w:val="000000"/>
        </w:rPr>
        <w:t xml:space="preserve">can be </w:t>
      </w:r>
      <w:r w:rsidR="003C3D3D" w:rsidRPr="00E8441B">
        <w:rPr>
          <w:rFonts w:asciiTheme="majorHAnsi" w:eastAsia="Times New Roman" w:hAnsiTheme="majorHAnsi" w:cs="Times New Roman"/>
          <w:color w:val="000000"/>
        </w:rPr>
        <w:t>broken</w:t>
      </w:r>
      <w:r w:rsidRPr="00E8441B">
        <w:rPr>
          <w:rFonts w:asciiTheme="majorHAnsi" w:eastAsia="Times New Roman" w:hAnsiTheme="majorHAnsi" w:cs="Times New Roman"/>
          <w:color w:val="000000"/>
        </w:rPr>
        <w:t xml:space="preserve"> into </w:t>
      </w:r>
      <w:r w:rsidR="00AC0D1C" w:rsidRPr="00E8441B">
        <w:rPr>
          <w:rFonts w:asciiTheme="majorHAnsi" w:eastAsia="Times New Roman" w:hAnsiTheme="majorHAnsi" w:cs="Times New Roman"/>
          <w:color w:val="000000"/>
        </w:rPr>
        <w:t xml:space="preserve">non-buffer securities (available for </w:t>
      </w:r>
      <w:r w:rsidR="00F85EBB" w:rsidRPr="00E8441B">
        <w:rPr>
          <w:rFonts w:asciiTheme="majorHAnsi" w:eastAsia="Times New Roman" w:hAnsiTheme="majorHAnsi" w:cs="Times New Roman"/>
          <w:color w:val="000000"/>
        </w:rPr>
        <w:t>s</w:t>
      </w:r>
      <w:r w:rsidR="00AC0D1C" w:rsidRPr="00E8441B">
        <w:rPr>
          <w:rFonts w:asciiTheme="majorHAnsi" w:eastAsia="Times New Roman" w:hAnsiTheme="majorHAnsi" w:cs="Times New Roman"/>
          <w:color w:val="000000"/>
        </w:rPr>
        <w:t xml:space="preserve">ale and </w:t>
      </w:r>
      <w:r w:rsidR="00F85EBB" w:rsidRPr="00E8441B">
        <w:rPr>
          <w:rFonts w:asciiTheme="majorHAnsi" w:eastAsia="Times New Roman" w:hAnsiTheme="majorHAnsi" w:cs="Times New Roman"/>
          <w:color w:val="000000"/>
        </w:rPr>
        <w:t>t</w:t>
      </w:r>
      <w:r w:rsidR="00AC0D1C" w:rsidRPr="00E8441B">
        <w:rPr>
          <w:rFonts w:asciiTheme="majorHAnsi" w:eastAsia="Times New Roman" w:hAnsiTheme="majorHAnsi" w:cs="Times New Roman"/>
          <w:color w:val="000000"/>
        </w:rPr>
        <w:t xml:space="preserve">rading securities) and </w:t>
      </w:r>
      <w:r w:rsidR="00F85EBB" w:rsidRPr="00E8441B">
        <w:rPr>
          <w:rFonts w:asciiTheme="majorHAnsi" w:eastAsia="Times New Roman" w:hAnsiTheme="majorHAnsi" w:cs="Times New Roman"/>
          <w:color w:val="000000"/>
        </w:rPr>
        <w:t>u</w:t>
      </w:r>
      <w:r w:rsidR="00AC0D1C" w:rsidRPr="00E8441B">
        <w:rPr>
          <w:rFonts w:asciiTheme="majorHAnsi" w:eastAsia="Times New Roman" w:hAnsiTheme="majorHAnsi" w:cs="Times New Roman"/>
          <w:color w:val="000000"/>
        </w:rPr>
        <w:t xml:space="preserve">npledged </w:t>
      </w:r>
      <w:r w:rsidR="00F85EBB" w:rsidRPr="00E8441B">
        <w:rPr>
          <w:rFonts w:asciiTheme="majorHAnsi" w:eastAsia="Times New Roman" w:hAnsiTheme="majorHAnsi" w:cs="Times New Roman"/>
          <w:noProof/>
          <w:color w:val="000000"/>
        </w:rPr>
        <w:t>high</w:t>
      </w:r>
      <w:r w:rsidRPr="00E8441B">
        <w:rPr>
          <w:rFonts w:asciiTheme="majorHAnsi" w:eastAsia="Times New Roman" w:hAnsiTheme="majorHAnsi" w:cs="Times New Roman"/>
          <w:noProof/>
          <w:color w:val="000000"/>
        </w:rPr>
        <w:t>-</w:t>
      </w:r>
      <w:r w:rsidR="00F85EBB" w:rsidRPr="00E8441B">
        <w:rPr>
          <w:rFonts w:asciiTheme="majorHAnsi" w:eastAsia="Times New Roman" w:hAnsiTheme="majorHAnsi" w:cs="Times New Roman"/>
          <w:noProof/>
          <w:color w:val="000000"/>
        </w:rPr>
        <w:t>quality</w:t>
      </w:r>
      <w:r w:rsidR="00F85EBB" w:rsidRPr="00E8441B">
        <w:rPr>
          <w:rFonts w:asciiTheme="majorHAnsi" w:eastAsia="Times New Roman" w:hAnsiTheme="majorHAnsi" w:cs="Times New Roman"/>
          <w:color w:val="000000"/>
        </w:rPr>
        <w:t xml:space="preserve"> liquid asset (HQLA) s</w:t>
      </w:r>
      <w:r w:rsidR="00AC0D1C" w:rsidRPr="00E8441B">
        <w:rPr>
          <w:rFonts w:asciiTheme="majorHAnsi" w:eastAsia="Times New Roman" w:hAnsiTheme="majorHAnsi" w:cs="Times New Roman"/>
          <w:color w:val="000000"/>
        </w:rPr>
        <w:t xml:space="preserve">ecurities. For the </w:t>
      </w:r>
      <w:r w:rsidRPr="00E8441B">
        <w:rPr>
          <w:rFonts w:asciiTheme="majorHAnsi" w:eastAsia="Times New Roman" w:hAnsiTheme="majorHAnsi" w:cs="Times New Roman"/>
          <w:color w:val="000000"/>
        </w:rPr>
        <w:t>u</w:t>
      </w:r>
      <w:r w:rsidR="00AC0D1C" w:rsidRPr="00E8441B">
        <w:rPr>
          <w:rFonts w:asciiTheme="majorHAnsi" w:eastAsia="Times New Roman" w:hAnsiTheme="majorHAnsi" w:cs="Times New Roman"/>
          <w:color w:val="000000"/>
        </w:rPr>
        <w:t>npledged HQLA</w:t>
      </w:r>
      <w:r w:rsidRPr="00E8441B">
        <w:rPr>
          <w:rFonts w:asciiTheme="majorHAnsi" w:eastAsia="Times New Roman" w:hAnsiTheme="majorHAnsi" w:cs="Times New Roman"/>
          <w:color w:val="000000"/>
        </w:rPr>
        <w:t xml:space="preserve"> securities</w:t>
      </w:r>
      <w:r w:rsidR="00AC0D1C" w:rsidRPr="00E8441B">
        <w:rPr>
          <w:rFonts w:asciiTheme="majorHAnsi" w:eastAsia="Times New Roman" w:hAnsiTheme="majorHAnsi" w:cs="Times New Roman"/>
          <w:color w:val="000000"/>
        </w:rPr>
        <w:t>, there are market value impact</w:t>
      </w:r>
      <w:r w:rsidRPr="00E8441B">
        <w:rPr>
          <w:rFonts w:asciiTheme="majorHAnsi" w:eastAsia="Times New Roman" w:hAnsiTheme="majorHAnsi" w:cs="Times New Roman"/>
          <w:color w:val="000000"/>
        </w:rPr>
        <w:t>s</w:t>
      </w:r>
      <w:r w:rsidR="00AC0D1C" w:rsidRPr="00E8441B">
        <w:rPr>
          <w:rFonts w:asciiTheme="majorHAnsi" w:eastAsia="Times New Roman" w:hAnsiTheme="majorHAnsi" w:cs="Times New Roman"/>
          <w:color w:val="000000"/>
        </w:rPr>
        <w:t xml:space="preserve"> and haircut</w:t>
      </w:r>
      <w:r w:rsidRPr="00E8441B">
        <w:rPr>
          <w:rFonts w:asciiTheme="majorHAnsi" w:eastAsia="Times New Roman" w:hAnsiTheme="majorHAnsi" w:cs="Times New Roman"/>
          <w:color w:val="000000"/>
        </w:rPr>
        <w:t>s</w:t>
      </w:r>
      <w:r w:rsidR="00AC0D1C" w:rsidRPr="00E8441B">
        <w:rPr>
          <w:rFonts w:asciiTheme="majorHAnsi" w:eastAsia="Times New Roman" w:hAnsiTheme="majorHAnsi" w:cs="Times New Roman"/>
          <w:color w:val="000000"/>
        </w:rPr>
        <w:t xml:space="preserve"> </w:t>
      </w:r>
      <w:r w:rsidR="00AC0D1C" w:rsidRPr="00E8441B">
        <w:rPr>
          <w:rFonts w:asciiTheme="majorHAnsi" w:eastAsia="Times New Roman" w:hAnsiTheme="majorHAnsi" w:cs="Times New Roman"/>
          <w:noProof/>
          <w:color w:val="000000"/>
        </w:rPr>
        <w:t xml:space="preserve">applied </w:t>
      </w:r>
      <w:r w:rsidR="00DE7D3F" w:rsidRPr="00E8441B">
        <w:rPr>
          <w:rFonts w:asciiTheme="majorHAnsi" w:eastAsia="Times New Roman" w:hAnsiTheme="majorHAnsi" w:cs="Times New Roman"/>
          <w:noProof/>
          <w:color w:val="000000"/>
        </w:rPr>
        <w:t>to</w:t>
      </w:r>
      <w:r w:rsidR="00AC0D1C" w:rsidRPr="00E8441B">
        <w:rPr>
          <w:rFonts w:asciiTheme="majorHAnsi" w:eastAsia="Times New Roman" w:hAnsiTheme="majorHAnsi" w:cs="Times New Roman"/>
          <w:color w:val="000000"/>
        </w:rPr>
        <w:t xml:space="preserve"> the projected book value under different scenarios.</w:t>
      </w:r>
    </w:p>
    <w:p w:rsidR="008C6537" w:rsidRPr="00F274CB" w:rsidRDefault="008C6537" w:rsidP="008C6537">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8C6537" w:rsidRDefault="00945528" w:rsidP="006040FF">
      <w:pPr>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An i</w:t>
      </w:r>
      <w:r w:rsidR="008C6537" w:rsidRPr="00F274CB">
        <w:rPr>
          <w:rFonts w:asciiTheme="majorHAnsi" w:eastAsia="Times New Roman" w:hAnsiTheme="majorHAnsi" w:cs="Times New Roman"/>
          <w:color w:val="000000"/>
          <w:lang w:eastAsia="en-US"/>
        </w:rPr>
        <w:t>ncrease in pledging requirement woul</w:t>
      </w:r>
      <w:r w:rsidRPr="00F274CB">
        <w:rPr>
          <w:rFonts w:asciiTheme="majorHAnsi" w:eastAsia="Times New Roman" w:hAnsiTheme="majorHAnsi" w:cs="Times New Roman"/>
          <w:color w:val="000000"/>
          <w:lang w:eastAsia="en-US"/>
        </w:rPr>
        <w:t>d require additional liquidity;</w:t>
      </w:r>
      <w:r w:rsidR="008C6537" w:rsidRPr="00F274CB">
        <w:rPr>
          <w:rFonts w:asciiTheme="majorHAnsi" w:eastAsia="Times New Roman" w:hAnsiTheme="majorHAnsi" w:cs="Times New Roman"/>
          <w:color w:val="000000"/>
          <w:lang w:eastAsia="en-US"/>
        </w:rPr>
        <w:t xml:space="preserve"> however, this </w:t>
      </w:r>
      <w:r w:rsidR="004E7BBC" w:rsidRPr="00F274CB">
        <w:rPr>
          <w:rFonts w:asciiTheme="majorHAnsi" w:eastAsia="Times New Roman" w:hAnsiTheme="majorHAnsi" w:cs="Times New Roman"/>
          <w:color w:val="000000"/>
          <w:lang w:eastAsia="en-US"/>
        </w:rPr>
        <w:t xml:space="preserve">requirement is assumed </w:t>
      </w:r>
      <w:r w:rsidR="008C6537" w:rsidRPr="00F274CB">
        <w:rPr>
          <w:rFonts w:asciiTheme="majorHAnsi" w:eastAsia="Times New Roman" w:hAnsiTheme="majorHAnsi" w:cs="Times New Roman"/>
          <w:color w:val="000000"/>
          <w:lang w:eastAsia="en-US"/>
        </w:rPr>
        <w:t xml:space="preserve">not </w:t>
      </w:r>
      <w:r w:rsidR="004E7BBC" w:rsidRPr="00F274CB">
        <w:rPr>
          <w:rFonts w:asciiTheme="majorHAnsi" w:eastAsia="Times New Roman" w:hAnsiTheme="majorHAnsi" w:cs="Times New Roman"/>
          <w:color w:val="000000"/>
          <w:lang w:eastAsia="en-US"/>
        </w:rPr>
        <w:t xml:space="preserve">to </w:t>
      </w:r>
      <w:r w:rsidR="008C6537" w:rsidRPr="00F274CB">
        <w:rPr>
          <w:rFonts w:asciiTheme="majorHAnsi" w:eastAsia="Times New Roman" w:hAnsiTheme="majorHAnsi" w:cs="Times New Roman"/>
          <w:color w:val="000000"/>
          <w:lang w:eastAsia="en-US"/>
        </w:rPr>
        <w:t xml:space="preserve">occur under stress as </w:t>
      </w:r>
      <w:r w:rsidR="004E7BBC" w:rsidRPr="00F274CB">
        <w:rPr>
          <w:rFonts w:asciiTheme="majorHAnsi" w:eastAsia="Times New Roman" w:hAnsiTheme="majorHAnsi" w:cs="Times New Roman"/>
          <w:color w:val="000000"/>
          <w:lang w:eastAsia="en-US"/>
        </w:rPr>
        <w:t>it would</w:t>
      </w:r>
      <w:r w:rsidR="008C6537" w:rsidRPr="00F274CB">
        <w:rPr>
          <w:rFonts w:asciiTheme="majorHAnsi" w:eastAsia="Times New Roman" w:hAnsiTheme="majorHAnsi" w:cs="Times New Roman"/>
          <w:color w:val="000000"/>
          <w:lang w:eastAsia="en-US"/>
        </w:rPr>
        <w:t xml:space="preserve"> be associated with a liability increase.  A decrease in pledging requi</w:t>
      </w:r>
      <w:r w:rsidRPr="00F274CB">
        <w:rPr>
          <w:rFonts w:asciiTheme="majorHAnsi" w:eastAsia="Times New Roman" w:hAnsiTheme="majorHAnsi" w:cs="Times New Roman"/>
          <w:color w:val="000000"/>
          <w:lang w:eastAsia="en-US"/>
        </w:rPr>
        <w:t xml:space="preserve">rement would free up liquidity; </w:t>
      </w:r>
      <w:r w:rsidR="003C3D3D">
        <w:rPr>
          <w:rFonts w:asciiTheme="majorHAnsi" w:eastAsia="Times New Roman" w:hAnsiTheme="majorHAnsi" w:cs="Times New Roman"/>
          <w:color w:val="000000"/>
          <w:lang w:eastAsia="en-US"/>
        </w:rPr>
        <w:t>however, p</w:t>
      </w:r>
      <w:r w:rsidR="008C6537" w:rsidRPr="00F274CB">
        <w:rPr>
          <w:rFonts w:asciiTheme="majorHAnsi" w:eastAsia="Times New Roman" w:hAnsiTheme="majorHAnsi" w:cs="Times New Roman"/>
          <w:color w:val="000000"/>
          <w:lang w:eastAsia="en-US"/>
        </w:rPr>
        <w:t>er regulatory requirement</w:t>
      </w:r>
      <w:r w:rsidRPr="00F274CB">
        <w:rPr>
          <w:rFonts w:asciiTheme="majorHAnsi" w:eastAsia="Times New Roman" w:hAnsiTheme="majorHAnsi" w:cs="Times New Roman"/>
          <w:color w:val="000000"/>
          <w:lang w:eastAsia="en-US"/>
        </w:rPr>
        <w:t>,</w:t>
      </w:r>
      <w:r w:rsidR="008C6537" w:rsidRPr="00F274CB">
        <w:rPr>
          <w:rFonts w:asciiTheme="majorHAnsi" w:eastAsia="Times New Roman" w:hAnsiTheme="majorHAnsi" w:cs="Times New Roman"/>
          <w:color w:val="000000"/>
          <w:lang w:eastAsia="en-US"/>
        </w:rPr>
        <w:t xml:space="preserve"> securities are not available to be unencumbered within a 9-12 month time frame.</w:t>
      </w:r>
      <w:r w:rsidR="00402235">
        <w:rPr>
          <w:rFonts w:asciiTheme="majorHAnsi" w:eastAsia="Times New Roman" w:hAnsiTheme="majorHAnsi" w:cs="Times New Roman"/>
          <w:color w:val="000000"/>
          <w:lang w:eastAsia="en-US"/>
        </w:rPr>
        <w:t xml:space="preserve"> Therefore, the model assumes no change in the securities portfolio during the stress period.</w:t>
      </w:r>
    </w:p>
    <w:p w:rsidR="00922065" w:rsidRDefault="00922065" w:rsidP="006040FF">
      <w:pPr>
        <w:jc w:val="both"/>
        <w:rPr>
          <w:rFonts w:asciiTheme="majorHAnsi" w:eastAsia="Times New Roman" w:hAnsiTheme="majorHAnsi" w:cs="Times New Roman"/>
          <w:color w:val="000000"/>
          <w:lang w:eastAsia="en-US"/>
        </w:rPr>
      </w:pPr>
    </w:p>
    <w:p w:rsidR="006F2C30" w:rsidRPr="00F274CB" w:rsidRDefault="006F2C30" w:rsidP="006040FF">
      <w:pPr>
        <w:jc w:val="both"/>
        <w:rPr>
          <w:rFonts w:asciiTheme="majorHAnsi" w:eastAsia="Times New Roman" w:hAnsiTheme="majorHAnsi" w:cs="Times New Roman"/>
          <w:color w:val="000000"/>
          <w:lang w:eastAsia="en-US"/>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8C6537" w:rsidRPr="00F274CB" w:rsidTr="00E8441B">
        <w:trPr>
          <w:trHeight w:val="225"/>
        </w:trPr>
        <w:tc>
          <w:tcPr>
            <w:tcW w:w="4230" w:type="dxa"/>
            <w:gridSpan w:val="2"/>
            <w:tcBorders>
              <w:top w:val="nil"/>
              <w:left w:val="nil"/>
              <w:right w:val="nil"/>
            </w:tcBorders>
            <w:shd w:val="clear" w:color="auto" w:fill="auto"/>
          </w:tcPr>
          <w:p w:rsidR="008C6537" w:rsidRPr="00F274CB" w:rsidRDefault="008C6537"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C00000"/>
          </w:tcPr>
          <w:p w:rsidR="008C6537" w:rsidRPr="00F274CB" w:rsidRDefault="008C6537"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8C6537" w:rsidRPr="00F274CB" w:rsidTr="001448EE">
        <w:trPr>
          <w:trHeight w:val="249"/>
        </w:trPr>
        <w:tc>
          <w:tcPr>
            <w:tcW w:w="455" w:type="dxa"/>
            <w:shd w:val="clear" w:color="auto" w:fill="F5B9A9"/>
            <w:vAlign w:val="center"/>
          </w:tcPr>
          <w:p w:rsidR="008C6537" w:rsidRPr="00F274CB" w:rsidRDefault="008C6537" w:rsidP="001448EE">
            <w:pPr>
              <w:tabs>
                <w:tab w:val="left" w:pos="270"/>
              </w:tabs>
              <w:rPr>
                <w:rFonts w:asciiTheme="majorHAnsi" w:hAnsiTheme="majorHAnsi"/>
                <w:lang w:eastAsia="en-US"/>
              </w:rPr>
            </w:pPr>
          </w:p>
        </w:tc>
        <w:tc>
          <w:tcPr>
            <w:tcW w:w="3775" w:type="dxa"/>
            <w:shd w:val="clear" w:color="auto" w:fill="F5B9A9"/>
            <w:vAlign w:val="center"/>
          </w:tcPr>
          <w:p w:rsidR="008C6537" w:rsidRPr="00F274CB" w:rsidRDefault="008C6537"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E842CF" w:rsidRPr="00F274CB" w:rsidRDefault="00AC0D1C" w:rsidP="008C6537">
            <w:pPr>
              <w:tabs>
                <w:tab w:val="left" w:pos="270"/>
              </w:tabs>
              <w:rPr>
                <w:rFonts w:asciiTheme="majorHAnsi" w:hAnsiTheme="majorHAnsi"/>
                <w:color w:val="000000"/>
              </w:rPr>
            </w:pPr>
            <w:r>
              <w:rPr>
                <w:rFonts w:asciiTheme="majorHAnsi" w:hAnsiTheme="majorHAnsi"/>
                <w:color w:val="000000"/>
              </w:rPr>
              <w:t xml:space="preserve">Pledged </w:t>
            </w:r>
            <w:r w:rsidRPr="00DE7D3F">
              <w:rPr>
                <w:rFonts w:asciiTheme="majorHAnsi" w:hAnsiTheme="majorHAnsi"/>
                <w:noProof/>
                <w:color w:val="000000"/>
              </w:rPr>
              <w:t>s</w:t>
            </w:r>
            <w:r w:rsidR="008C6537" w:rsidRPr="00DE7D3F">
              <w:rPr>
                <w:rFonts w:asciiTheme="majorHAnsi" w:hAnsiTheme="majorHAnsi"/>
                <w:noProof/>
                <w:color w:val="000000"/>
              </w:rPr>
              <w:t>ecu</w:t>
            </w:r>
            <w:r w:rsidR="00922065">
              <w:rPr>
                <w:rFonts w:asciiTheme="majorHAnsi" w:hAnsiTheme="majorHAnsi"/>
                <w:noProof/>
                <w:color w:val="000000"/>
              </w:rPr>
              <w:t xml:space="preserve">rities </w:t>
            </w:r>
            <w:r w:rsidR="008C6537" w:rsidRPr="00F274CB">
              <w:rPr>
                <w:rFonts w:asciiTheme="majorHAnsi" w:hAnsiTheme="majorHAnsi"/>
                <w:color w:val="000000"/>
              </w:rPr>
              <w:t>will remain constant. Under stress, if the average liability decreases, the required amount of securities could also be reduced, per the calculation of OCC's CED and FD</w:t>
            </w:r>
            <w:r w:rsidR="00945528" w:rsidRPr="00F274CB">
              <w:rPr>
                <w:rFonts w:asciiTheme="majorHAnsi" w:hAnsiTheme="majorHAnsi"/>
                <w:color w:val="000000"/>
              </w:rPr>
              <w:t>IC's pledged assets requirement</w:t>
            </w:r>
            <w:r w:rsidR="008C6537" w:rsidRPr="00F274CB">
              <w:rPr>
                <w:rFonts w:asciiTheme="majorHAnsi" w:hAnsiTheme="majorHAnsi"/>
                <w:color w:val="000000"/>
              </w:rPr>
              <w:t xml:space="preserve">. </w:t>
            </w:r>
          </w:p>
          <w:p w:rsidR="00E842CF" w:rsidRPr="00F274CB" w:rsidRDefault="00E842CF" w:rsidP="008C6537">
            <w:pPr>
              <w:tabs>
                <w:tab w:val="left" w:pos="270"/>
              </w:tabs>
              <w:rPr>
                <w:rFonts w:asciiTheme="majorHAnsi" w:hAnsiTheme="majorHAnsi"/>
                <w:color w:val="000000"/>
              </w:rPr>
            </w:pPr>
          </w:p>
          <w:p w:rsidR="008C6537" w:rsidRPr="00F274CB" w:rsidRDefault="008C6537" w:rsidP="00572FF8">
            <w:pPr>
              <w:tabs>
                <w:tab w:val="left" w:pos="270"/>
              </w:tabs>
              <w:rPr>
                <w:rFonts w:asciiTheme="majorHAnsi" w:hAnsiTheme="majorHAnsi"/>
                <w:lang w:eastAsia="en-US"/>
              </w:rPr>
            </w:pPr>
            <w:r w:rsidRPr="00F274CB">
              <w:rPr>
                <w:rFonts w:asciiTheme="majorHAnsi" w:hAnsiTheme="majorHAnsi"/>
                <w:color w:val="000000"/>
              </w:rPr>
              <w:t xml:space="preserve">However, given the </w:t>
            </w:r>
            <w:r w:rsidRPr="00DE7D3F">
              <w:rPr>
                <w:rFonts w:asciiTheme="majorHAnsi" w:hAnsiTheme="majorHAnsi"/>
                <w:noProof/>
                <w:color w:val="000000"/>
              </w:rPr>
              <w:t>one</w:t>
            </w:r>
            <w:r w:rsidR="00DE7D3F">
              <w:rPr>
                <w:rFonts w:asciiTheme="majorHAnsi" w:hAnsiTheme="majorHAnsi"/>
                <w:noProof/>
                <w:color w:val="000000"/>
              </w:rPr>
              <w:t>-</w:t>
            </w:r>
            <w:r w:rsidRPr="00DE7D3F">
              <w:rPr>
                <w:rFonts w:asciiTheme="majorHAnsi" w:hAnsiTheme="majorHAnsi"/>
                <w:noProof/>
                <w:color w:val="000000"/>
              </w:rPr>
              <w:t>year</w:t>
            </w:r>
            <w:r w:rsidRPr="00F274CB">
              <w:rPr>
                <w:rFonts w:asciiTheme="majorHAnsi" w:hAnsiTheme="majorHAnsi"/>
                <w:color w:val="000000"/>
              </w:rPr>
              <w:t xml:space="preserve"> time frame of the stress test model, it is</w:t>
            </w:r>
            <w:r w:rsidR="00572FF8" w:rsidRPr="00F274CB">
              <w:rPr>
                <w:rFonts w:asciiTheme="majorHAnsi" w:hAnsiTheme="majorHAnsi"/>
                <w:color w:val="000000"/>
              </w:rPr>
              <w:t xml:space="preserve"> assumed that securities will </w:t>
            </w:r>
            <w:r w:rsidRPr="00F274CB">
              <w:rPr>
                <w:rFonts w:asciiTheme="majorHAnsi" w:hAnsiTheme="majorHAnsi"/>
                <w:color w:val="000000"/>
              </w:rPr>
              <w:t>be encumbered by</w:t>
            </w:r>
            <w:r w:rsidR="00572FF8" w:rsidRPr="00F274CB">
              <w:rPr>
                <w:rFonts w:asciiTheme="majorHAnsi" w:hAnsiTheme="majorHAnsi"/>
                <w:color w:val="000000"/>
              </w:rPr>
              <w:t xml:space="preserve"> </w:t>
            </w:r>
            <w:r w:rsidRPr="00F274CB">
              <w:rPr>
                <w:rFonts w:asciiTheme="majorHAnsi" w:hAnsiTheme="majorHAnsi"/>
                <w:color w:val="000000"/>
              </w:rPr>
              <w:t>regulators during the stress period.</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r>
      <w:tr w:rsidR="008C6537" w:rsidRPr="00F274CB" w:rsidTr="001448EE">
        <w:trPr>
          <w:cantSplit/>
          <w:trHeight w:val="1515"/>
        </w:trPr>
        <w:tc>
          <w:tcPr>
            <w:tcW w:w="455" w:type="dxa"/>
            <w:textDirection w:val="btLr"/>
            <w:vAlign w:val="center"/>
          </w:tcPr>
          <w:p w:rsidR="008C6537" w:rsidRPr="00F274CB" w:rsidRDefault="008C6537" w:rsidP="008C6537">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8C6537" w:rsidRPr="00F274CB" w:rsidRDefault="008C6537" w:rsidP="008C6537">
            <w:pPr>
              <w:tabs>
                <w:tab w:val="left" w:pos="270"/>
              </w:tabs>
              <w:rPr>
                <w:rFonts w:asciiTheme="majorHAnsi" w:hAnsiTheme="majorHAnsi"/>
                <w:lang w:eastAsia="en-US"/>
              </w:rPr>
            </w:pP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6"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c>
          <w:tcPr>
            <w:tcW w:w="1377" w:type="dxa"/>
            <w:vAlign w:val="center"/>
          </w:tcPr>
          <w:p w:rsidR="008C6537" w:rsidRPr="00F274CB" w:rsidRDefault="008C6537" w:rsidP="008C6537">
            <w:pPr>
              <w:jc w:val="center"/>
              <w:rPr>
                <w:rFonts w:asciiTheme="majorHAnsi" w:hAnsiTheme="majorHAnsi"/>
                <w:color w:val="000000"/>
              </w:rPr>
            </w:pPr>
            <w:r w:rsidRPr="00F274CB">
              <w:rPr>
                <w:rFonts w:asciiTheme="majorHAnsi" w:hAnsiTheme="majorHAnsi"/>
                <w:color w:val="000000"/>
              </w:rPr>
              <w:t>Zero inflow with no liquidation of securities portfolio</w:t>
            </w:r>
          </w:p>
        </w:tc>
      </w:tr>
    </w:tbl>
    <w:p w:rsidR="006B7149" w:rsidRDefault="006B7149" w:rsidP="008C6537">
      <w:pPr>
        <w:rPr>
          <w:rFonts w:asciiTheme="majorHAnsi" w:hAnsiTheme="majorHAnsi" w:cs="Times New Roman"/>
        </w:rPr>
      </w:pPr>
    </w:p>
    <w:p w:rsidR="00AC0D1C" w:rsidRPr="00AC0D1C" w:rsidRDefault="00AC0D1C" w:rsidP="006040FF">
      <w:pPr>
        <w:jc w:val="both"/>
        <w:rPr>
          <w:rFonts w:asciiTheme="majorHAnsi" w:hAnsiTheme="majorHAnsi" w:cs="Times New Roman"/>
        </w:rPr>
      </w:pPr>
      <w:r w:rsidRPr="00AC0D1C">
        <w:rPr>
          <w:rFonts w:asciiTheme="majorHAnsi" w:hAnsiTheme="majorHAnsi" w:cs="Times New Roman"/>
        </w:rPr>
        <w:t xml:space="preserve">The unpledged securities qualifying for HQLA would be calculated in </w:t>
      </w:r>
      <w:r w:rsidR="00922065">
        <w:rPr>
          <w:rFonts w:asciiTheme="majorHAnsi" w:hAnsiTheme="majorHAnsi" w:cs="Times New Roman"/>
        </w:rPr>
        <w:t>the b</w:t>
      </w:r>
      <w:r w:rsidRPr="00AC0D1C">
        <w:rPr>
          <w:rFonts w:asciiTheme="majorHAnsi" w:hAnsiTheme="majorHAnsi" w:cs="Times New Roman"/>
        </w:rPr>
        <w:t>uffer with a haircut.</w:t>
      </w:r>
    </w:p>
    <w:p w:rsidR="00AC0D1C" w:rsidRDefault="00AA11D8" w:rsidP="006040FF">
      <w:pPr>
        <w:jc w:val="both"/>
        <w:rPr>
          <w:rFonts w:asciiTheme="majorHAnsi" w:hAnsiTheme="majorHAnsi" w:cs="Times New Roman"/>
        </w:rPr>
      </w:pPr>
      <w:r>
        <w:rPr>
          <w:rFonts w:asciiTheme="majorHAnsi" w:hAnsiTheme="majorHAnsi" w:cs="Times New Roman"/>
        </w:rPr>
        <w:t xml:space="preserve">The </w:t>
      </w:r>
      <w:r w:rsidR="00AC0D1C" w:rsidRPr="00AC0D1C">
        <w:rPr>
          <w:rFonts w:asciiTheme="majorHAnsi" w:hAnsiTheme="majorHAnsi" w:cs="Times New Roman"/>
        </w:rPr>
        <w:t>haircut calculation under different scenarios</w:t>
      </w:r>
      <w:r>
        <w:rPr>
          <w:rFonts w:asciiTheme="majorHAnsi" w:hAnsiTheme="majorHAnsi" w:cs="Times New Roman"/>
        </w:rPr>
        <w:t xml:space="preserve"> consists of two </w:t>
      </w:r>
      <w:r w:rsidR="00AC0D1C" w:rsidRPr="00AC0D1C">
        <w:rPr>
          <w:rFonts w:asciiTheme="majorHAnsi" w:hAnsiTheme="majorHAnsi" w:cs="Times New Roman"/>
        </w:rPr>
        <w:t>steps. The first step is the 14</w:t>
      </w:r>
      <w:r w:rsidR="00922065">
        <w:rPr>
          <w:rFonts w:asciiTheme="majorHAnsi" w:hAnsiTheme="majorHAnsi" w:cs="Times New Roman"/>
        </w:rPr>
        <w:t>-day</w:t>
      </w:r>
      <w:r w:rsidR="00AC0D1C" w:rsidRPr="00AC0D1C">
        <w:rPr>
          <w:rFonts w:asciiTheme="majorHAnsi" w:hAnsiTheme="majorHAnsi" w:cs="Times New Roman"/>
        </w:rPr>
        <w:t xml:space="preserve"> market value impact under stressed scenarios. The </w:t>
      </w:r>
      <w:r w:rsidR="00AC0D1C" w:rsidRPr="00DE7D3F">
        <w:rPr>
          <w:rFonts w:asciiTheme="majorHAnsi" w:hAnsiTheme="majorHAnsi" w:cs="Times New Roman"/>
          <w:noProof/>
        </w:rPr>
        <w:t>14</w:t>
      </w:r>
      <w:r w:rsidR="00DE7D3F">
        <w:rPr>
          <w:rFonts w:asciiTheme="majorHAnsi" w:hAnsiTheme="majorHAnsi" w:cs="Times New Roman"/>
          <w:noProof/>
        </w:rPr>
        <w:t>-</w:t>
      </w:r>
      <w:r w:rsidR="00AC0D1C" w:rsidRPr="00DE7D3F">
        <w:rPr>
          <w:rFonts w:asciiTheme="majorHAnsi" w:hAnsiTheme="majorHAnsi" w:cs="Times New Roman"/>
          <w:noProof/>
        </w:rPr>
        <w:t>day</w:t>
      </w:r>
      <w:r w:rsidR="00AC0D1C" w:rsidRPr="00AC0D1C">
        <w:rPr>
          <w:rFonts w:asciiTheme="majorHAnsi" w:hAnsiTheme="majorHAnsi" w:cs="Times New Roman"/>
        </w:rPr>
        <w:t xml:space="preserve"> market value impact is calculated using the interest rate sensitivity multiplied by the </w:t>
      </w:r>
      <w:r w:rsidR="00AC0D1C" w:rsidRPr="00DE7D3F">
        <w:rPr>
          <w:rFonts w:asciiTheme="majorHAnsi" w:hAnsiTheme="majorHAnsi" w:cs="Times New Roman"/>
          <w:noProof/>
        </w:rPr>
        <w:t>14</w:t>
      </w:r>
      <w:r w:rsidR="00DE7D3F">
        <w:rPr>
          <w:rFonts w:asciiTheme="majorHAnsi" w:hAnsiTheme="majorHAnsi" w:cs="Times New Roman"/>
          <w:noProof/>
        </w:rPr>
        <w:t>-</w:t>
      </w:r>
      <w:r w:rsidR="00AC0D1C" w:rsidRPr="00DE7D3F">
        <w:rPr>
          <w:rFonts w:asciiTheme="majorHAnsi" w:hAnsiTheme="majorHAnsi" w:cs="Times New Roman"/>
          <w:noProof/>
        </w:rPr>
        <w:t>day</w:t>
      </w:r>
      <w:r w:rsidR="00AC0D1C" w:rsidRPr="00AC0D1C">
        <w:rPr>
          <w:rFonts w:asciiTheme="majorHAnsi" w:hAnsiTheme="majorHAnsi" w:cs="Times New Roman"/>
        </w:rPr>
        <w:t xml:space="preserve"> yield change. The second step is to apply the haircut on the market value after the step 1 calculation according to asset type and stressed scenario. The details of the haircut rates</w:t>
      </w:r>
      <w:r w:rsidR="00AC0D1C">
        <w:rPr>
          <w:rFonts w:asciiTheme="majorHAnsi" w:hAnsiTheme="majorHAnsi" w:cs="Times New Roman"/>
        </w:rPr>
        <w:t xml:space="preserve"> are listed in the table below.</w:t>
      </w:r>
    </w:p>
    <w:p w:rsidR="00AC0D1C" w:rsidRDefault="00AC0D1C" w:rsidP="00AC0D1C">
      <w:pPr>
        <w:rPr>
          <w:rFonts w:asciiTheme="majorHAnsi" w:hAnsiTheme="majorHAnsi" w:cs="Times New Roman"/>
        </w:rPr>
      </w:pPr>
    </w:p>
    <w:tbl>
      <w:tblPr>
        <w:tblStyle w:val="TableGrid"/>
        <w:tblW w:w="0" w:type="auto"/>
        <w:tblLook w:val="04A0" w:firstRow="1" w:lastRow="0" w:firstColumn="1" w:lastColumn="0" w:noHBand="0" w:noVBand="1"/>
      </w:tblPr>
      <w:tblGrid>
        <w:gridCol w:w="2926"/>
        <w:gridCol w:w="2139"/>
        <w:gridCol w:w="1936"/>
        <w:gridCol w:w="1823"/>
      </w:tblGrid>
      <w:tr w:rsidR="00AC0D1C" w:rsidRPr="00F04587" w:rsidTr="00E8441B">
        <w:trPr>
          <w:trHeight w:val="323"/>
        </w:trPr>
        <w:tc>
          <w:tcPr>
            <w:tcW w:w="2926" w:type="dxa"/>
            <w:shd w:val="clear" w:color="auto" w:fill="C00000"/>
            <w:noWrap/>
            <w:hideMark/>
          </w:tcPr>
          <w:p w:rsidR="00AC0D1C" w:rsidRPr="00E8441B" w:rsidRDefault="00AC0D1C" w:rsidP="00E8441B">
            <w:pPr>
              <w:tabs>
                <w:tab w:val="left" w:pos="270"/>
              </w:tabs>
              <w:jc w:val="center"/>
              <w:rPr>
                <w:rFonts w:asciiTheme="majorHAnsi" w:hAnsiTheme="majorHAnsi"/>
                <w:b/>
                <w:lang w:eastAsia="en-US"/>
              </w:rPr>
            </w:pPr>
            <w:r w:rsidRPr="00E8441B">
              <w:rPr>
                <w:rFonts w:asciiTheme="majorHAnsi" w:hAnsiTheme="majorHAnsi"/>
                <w:b/>
                <w:lang w:eastAsia="en-US"/>
              </w:rPr>
              <w:t>Securities</w:t>
            </w:r>
          </w:p>
        </w:tc>
        <w:tc>
          <w:tcPr>
            <w:tcW w:w="2139" w:type="dxa"/>
            <w:shd w:val="clear" w:color="auto" w:fill="C00000"/>
            <w:noWrap/>
            <w:hideMark/>
          </w:tcPr>
          <w:p w:rsidR="00AC0D1C" w:rsidRPr="00E8441B" w:rsidRDefault="00AC0D1C" w:rsidP="00E8441B">
            <w:pPr>
              <w:tabs>
                <w:tab w:val="left" w:pos="270"/>
              </w:tabs>
              <w:jc w:val="center"/>
              <w:rPr>
                <w:rFonts w:asciiTheme="majorHAnsi" w:hAnsiTheme="majorHAnsi"/>
                <w:b/>
                <w:lang w:eastAsia="en-US"/>
              </w:rPr>
            </w:pPr>
            <w:r w:rsidRPr="00E8441B">
              <w:rPr>
                <w:rFonts w:asciiTheme="majorHAnsi" w:hAnsiTheme="majorHAnsi"/>
                <w:b/>
                <w:lang w:eastAsia="en-US"/>
              </w:rPr>
              <w:t>idiosyncratic</w:t>
            </w:r>
          </w:p>
        </w:tc>
        <w:tc>
          <w:tcPr>
            <w:tcW w:w="1936" w:type="dxa"/>
            <w:shd w:val="clear" w:color="auto" w:fill="C00000"/>
            <w:noWrap/>
            <w:hideMark/>
          </w:tcPr>
          <w:p w:rsidR="00AC0D1C" w:rsidRPr="00E8441B" w:rsidRDefault="00AC0D1C" w:rsidP="00E8441B">
            <w:pPr>
              <w:tabs>
                <w:tab w:val="left" w:pos="270"/>
              </w:tabs>
              <w:jc w:val="center"/>
              <w:rPr>
                <w:rFonts w:asciiTheme="majorHAnsi" w:hAnsiTheme="majorHAnsi"/>
                <w:b/>
                <w:lang w:eastAsia="en-US"/>
              </w:rPr>
            </w:pPr>
            <w:r w:rsidRPr="00E8441B">
              <w:rPr>
                <w:rFonts w:asciiTheme="majorHAnsi" w:hAnsiTheme="majorHAnsi"/>
                <w:b/>
                <w:lang w:eastAsia="en-US"/>
              </w:rPr>
              <w:t>Systemic</w:t>
            </w:r>
          </w:p>
        </w:tc>
        <w:tc>
          <w:tcPr>
            <w:tcW w:w="1823" w:type="dxa"/>
            <w:shd w:val="clear" w:color="auto" w:fill="C00000"/>
            <w:noWrap/>
            <w:hideMark/>
          </w:tcPr>
          <w:p w:rsidR="00AC0D1C" w:rsidRPr="00E8441B" w:rsidRDefault="00AC0D1C" w:rsidP="00E8441B">
            <w:pPr>
              <w:tabs>
                <w:tab w:val="left" w:pos="270"/>
              </w:tabs>
              <w:jc w:val="center"/>
              <w:rPr>
                <w:rFonts w:asciiTheme="majorHAnsi" w:hAnsiTheme="majorHAnsi"/>
                <w:b/>
                <w:lang w:eastAsia="en-US"/>
              </w:rPr>
            </w:pPr>
            <w:r w:rsidRPr="00E8441B">
              <w:rPr>
                <w:rFonts w:asciiTheme="majorHAnsi" w:hAnsiTheme="majorHAnsi"/>
                <w:b/>
                <w:lang w:eastAsia="en-US"/>
              </w:rPr>
              <w:t>Combined</w:t>
            </w:r>
          </w:p>
        </w:tc>
      </w:tr>
      <w:tr w:rsidR="00AC0D1C" w:rsidRPr="00F04587" w:rsidTr="00E8441B">
        <w:trPr>
          <w:trHeight w:val="329"/>
        </w:trPr>
        <w:tc>
          <w:tcPr>
            <w:tcW w:w="2926" w:type="dxa"/>
            <w:noWrap/>
            <w:hideMark/>
          </w:tcPr>
          <w:p w:rsidR="00AC0D1C" w:rsidRPr="00F04587" w:rsidRDefault="00AC0D1C" w:rsidP="00E8441B">
            <w:pPr>
              <w:jc w:val="center"/>
            </w:pPr>
            <w:r w:rsidRPr="00F04587">
              <w:t>US Treasuries</w:t>
            </w:r>
          </w:p>
        </w:tc>
        <w:tc>
          <w:tcPr>
            <w:tcW w:w="2139" w:type="dxa"/>
            <w:noWrap/>
            <w:hideMark/>
          </w:tcPr>
          <w:p w:rsidR="00AC0D1C" w:rsidRPr="00F04587" w:rsidRDefault="00AC0D1C" w:rsidP="00E8441B">
            <w:pPr>
              <w:jc w:val="center"/>
            </w:pPr>
            <w:r w:rsidRPr="00F04587">
              <w:t>1.88%</w:t>
            </w:r>
          </w:p>
        </w:tc>
        <w:tc>
          <w:tcPr>
            <w:tcW w:w="1936" w:type="dxa"/>
            <w:noWrap/>
            <w:hideMark/>
          </w:tcPr>
          <w:p w:rsidR="00AC0D1C" w:rsidRPr="00F04587" w:rsidRDefault="00AC0D1C" w:rsidP="00E8441B">
            <w:pPr>
              <w:jc w:val="center"/>
            </w:pPr>
            <w:r w:rsidRPr="00F04587">
              <w:t>1.12%</w:t>
            </w:r>
          </w:p>
        </w:tc>
        <w:tc>
          <w:tcPr>
            <w:tcW w:w="1823" w:type="dxa"/>
            <w:noWrap/>
            <w:hideMark/>
          </w:tcPr>
          <w:p w:rsidR="00AC0D1C" w:rsidRPr="00F04587" w:rsidRDefault="00AC0D1C" w:rsidP="00E8441B">
            <w:pPr>
              <w:jc w:val="center"/>
            </w:pPr>
            <w:r w:rsidRPr="00F04587">
              <w:t>2.02%</w:t>
            </w:r>
          </w:p>
        </w:tc>
      </w:tr>
      <w:tr w:rsidR="00AC0D1C" w:rsidRPr="00F04587" w:rsidTr="00E8441B">
        <w:trPr>
          <w:trHeight w:val="329"/>
        </w:trPr>
        <w:tc>
          <w:tcPr>
            <w:tcW w:w="2926" w:type="dxa"/>
            <w:noWrap/>
            <w:hideMark/>
          </w:tcPr>
          <w:p w:rsidR="00AC0D1C" w:rsidRPr="00F04587" w:rsidRDefault="00AC0D1C" w:rsidP="00E8441B">
            <w:pPr>
              <w:jc w:val="center"/>
            </w:pPr>
            <w:r w:rsidRPr="00F04587">
              <w:t>US Agency MBS</w:t>
            </w:r>
          </w:p>
        </w:tc>
        <w:tc>
          <w:tcPr>
            <w:tcW w:w="2139" w:type="dxa"/>
            <w:noWrap/>
            <w:hideMark/>
          </w:tcPr>
          <w:p w:rsidR="00AC0D1C" w:rsidRPr="00F04587" w:rsidRDefault="00AC0D1C" w:rsidP="00E8441B">
            <w:pPr>
              <w:jc w:val="center"/>
            </w:pPr>
            <w:r w:rsidRPr="00F04587">
              <w:t>3.46%</w:t>
            </w:r>
          </w:p>
        </w:tc>
        <w:tc>
          <w:tcPr>
            <w:tcW w:w="1936" w:type="dxa"/>
            <w:noWrap/>
            <w:hideMark/>
          </w:tcPr>
          <w:p w:rsidR="00AC0D1C" w:rsidRPr="00F04587" w:rsidRDefault="00AC0D1C" w:rsidP="00E8441B">
            <w:pPr>
              <w:jc w:val="center"/>
            </w:pPr>
            <w:r w:rsidRPr="00F04587">
              <w:t>2.30%</w:t>
            </w:r>
          </w:p>
        </w:tc>
        <w:tc>
          <w:tcPr>
            <w:tcW w:w="1823" w:type="dxa"/>
            <w:noWrap/>
            <w:hideMark/>
          </w:tcPr>
          <w:p w:rsidR="00AC0D1C" w:rsidRPr="00F04587" w:rsidRDefault="00AC0D1C" w:rsidP="00E8441B">
            <w:pPr>
              <w:jc w:val="center"/>
            </w:pPr>
            <w:r w:rsidRPr="00F04587">
              <w:t>3.67%</w:t>
            </w:r>
          </w:p>
        </w:tc>
      </w:tr>
    </w:tbl>
    <w:p w:rsidR="00AC0D1C" w:rsidRDefault="00AC0D1C" w:rsidP="00AC0D1C">
      <w:pPr>
        <w:rPr>
          <w:rFonts w:asciiTheme="majorHAnsi" w:hAnsiTheme="majorHAnsi" w:cs="Times New Roman"/>
        </w:rPr>
      </w:pPr>
    </w:p>
    <w:p w:rsidR="00AC0D1C" w:rsidRPr="00F274CB" w:rsidRDefault="00AC0D1C" w:rsidP="008C6537">
      <w:pPr>
        <w:rPr>
          <w:rFonts w:asciiTheme="majorHAnsi" w:hAnsiTheme="majorHAnsi" w:cs="Times New Roman"/>
        </w:rPr>
      </w:pPr>
    </w:p>
    <w:p w:rsidR="008C6537" w:rsidRPr="00FE02A5" w:rsidRDefault="003C5255">
      <w:r w:rsidRPr="00FE02A5">
        <w:t>5</w:t>
      </w:r>
      <w:r w:rsidR="00377295" w:rsidRPr="00FE02A5">
        <w:t>.</w:t>
      </w:r>
      <w:r w:rsidR="008C6537" w:rsidRPr="00FE02A5">
        <w:t xml:space="preserve"> Loans </w:t>
      </w:r>
    </w:p>
    <w:p w:rsidR="008C6537" w:rsidRPr="00F274CB" w:rsidRDefault="004D1C8D" w:rsidP="006040FF">
      <w:pPr>
        <w:spacing w:after="0" w:line="240" w:lineRule="auto"/>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 xml:space="preserve">The loan portfolio is </w:t>
      </w:r>
      <w:r w:rsidR="00402235" w:rsidRPr="00F274CB">
        <w:rPr>
          <w:rFonts w:asciiTheme="majorHAnsi" w:eastAsia="Times New Roman" w:hAnsiTheme="majorHAnsi" w:cs="Times New Roman"/>
          <w:color w:val="000000"/>
          <w:lang w:eastAsia="en-US"/>
        </w:rPr>
        <w:t>comp</w:t>
      </w:r>
      <w:r w:rsidR="00402235">
        <w:rPr>
          <w:rFonts w:asciiTheme="majorHAnsi" w:eastAsia="Times New Roman" w:hAnsiTheme="majorHAnsi" w:cs="Times New Roman"/>
          <w:color w:val="000000"/>
          <w:lang w:eastAsia="en-US"/>
        </w:rPr>
        <w:t>o</w:t>
      </w:r>
      <w:r w:rsidR="00402235" w:rsidRPr="00F274CB">
        <w:rPr>
          <w:rFonts w:asciiTheme="majorHAnsi" w:eastAsia="Times New Roman" w:hAnsiTheme="majorHAnsi" w:cs="Times New Roman"/>
          <w:color w:val="000000"/>
          <w:lang w:eastAsia="en-US"/>
        </w:rPr>
        <w:t xml:space="preserve">sed </w:t>
      </w:r>
      <w:r w:rsidR="008C6537" w:rsidRPr="00F274CB">
        <w:rPr>
          <w:rFonts w:asciiTheme="majorHAnsi" w:eastAsia="Times New Roman" w:hAnsiTheme="majorHAnsi" w:cs="Times New Roman"/>
          <w:color w:val="000000"/>
          <w:lang w:eastAsia="en-US"/>
        </w:rPr>
        <w:t xml:space="preserve">of loans to </w:t>
      </w:r>
      <w:r w:rsidR="008C6537" w:rsidRPr="00DE7D3F">
        <w:rPr>
          <w:rFonts w:asciiTheme="majorHAnsi" w:eastAsia="Times New Roman" w:hAnsiTheme="majorHAnsi" w:cs="Times New Roman"/>
          <w:noProof/>
          <w:color w:val="000000"/>
          <w:lang w:eastAsia="en-US"/>
        </w:rPr>
        <w:t>high</w:t>
      </w:r>
      <w:r w:rsidR="00DE7D3F">
        <w:rPr>
          <w:rFonts w:asciiTheme="majorHAnsi" w:eastAsia="Times New Roman" w:hAnsiTheme="majorHAnsi" w:cs="Times New Roman"/>
          <w:noProof/>
          <w:color w:val="000000"/>
          <w:lang w:eastAsia="en-US"/>
        </w:rPr>
        <w:t>-</w:t>
      </w:r>
      <w:r w:rsidR="008C6537" w:rsidRPr="00DE7D3F">
        <w:rPr>
          <w:rFonts w:asciiTheme="majorHAnsi" w:eastAsia="Times New Roman" w:hAnsiTheme="majorHAnsi" w:cs="Times New Roman"/>
          <w:noProof/>
          <w:color w:val="000000"/>
          <w:lang w:eastAsia="en-US"/>
        </w:rPr>
        <w:t>quality</w:t>
      </w:r>
      <w:r w:rsidR="008C6537" w:rsidRPr="00F274CB">
        <w:rPr>
          <w:rFonts w:asciiTheme="majorHAnsi" w:eastAsia="Times New Roman" w:hAnsiTheme="majorHAnsi" w:cs="Times New Roman"/>
          <w:color w:val="000000"/>
          <w:lang w:eastAsia="en-US"/>
        </w:rPr>
        <w:t xml:space="preserve"> investment grade clients. </w:t>
      </w:r>
      <w:r w:rsidRPr="00F274CB">
        <w:rPr>
          <w:rFonts w:asciiTheme="majorHAnsi" w:eastAsia="Times New Roman" w:hAnsiTheme="majorHAnsi" w:cs="Times New Roman"/>
          <w:color w:val="000000"/>
          <w:lang w:eastAsia="en-US"/>
        </w:rPr>
        <w:t>The types of l</w:t>
      </w:r>
      <w:r w:rsidR="00945528" w:rsidRPr="00F274CB">
        <w:rPr>
          <w:rFonts w:asciiTheme="majorHAnsi" w:eastAsia="Times New Roman" w:hAnsiTheme="majorHAnsi" w:cs="Times New Roman"/>
          <w:color w:val="000000"/>
          <w:lang w:eastAsia="en-US"/>
        </w:rPr>
        <w:t>oans include</w:t>
      </w:r>
      <w:r w:rsidR="008C6537" w:rsidRPr="00F274CB">
        <w:rPr>
          <w:rFonts w:asciiTheme="majorHAnsi" w:eastAsia="Times New Roman" w:hAnsiTheme="majorHAnsi" w:cs="Times New Roman"/>
          <w:color w:val="000000"/>
          <w:lang w:eastAsia="en-US"/>
        </w:rPr>
        <w:t xml:space="preserve"> syndicated and bilateral loans to U.S. and non-U.S. clients, commercial and retail mortgage loans</w:t>
      </w:r>
      <w:r w:rsidR="00945528" w:rsidRPr="00F274CB">
        <w:rPr>
          <w:rFonts w:asciiTheme="majorHAnsi" w:eastAsia="Times New Roman" w:hAnsiTheme="majorHAnsi" w:cs="Times New Roman"/>
          <w:color w:val="000000"/>
          <w:lang w:eastAsia="en-US"/>
        </w:rPr>
        <w:t>, and short-</w:t>
      </w:r>
      <w:r w:rsidR="008C6537" w:rsidRPr="00F274CB">
        <w:rPr>
          <w:rFonts w:asciiTheme="majorHAnsi" w:eastAsia="Times New Roman" w:hAnsiTheme="majorHAnsi" w:cs="Times New Roman"/>
          <w:color w:val="000000"/>
          <w:lang w:eastAsia="en-US"/>
        </w:rPr>
        <w:t xml:space="preserve">term trade finance loans. </w:t>
      </w:r>
    </w:p>
    <w:p w:rsidR="008C6537" w:rsidRPr="00F274CB" w:rsidRDefault="008C6537" w:rsidP="008C6537">
      <w:pPr>
        <w:rPr>
          <w:rFonts w:asciiTheme="majorHAnsi" w:eastAsia="Times New Roman" w:hAnsiTheme="majorHAnsi" w:cs="Times New Roman"/>
          <w:color w:val="000000"/>
        </w:rPr>
      </w:pPr>
    </w:p>
    <w:p w:rsidR="008C6537" w:rsidRPr="00FE02A5" w:rsidRDefault="00377295">
      <w:r w:rsidRPr="00FE02A5">
        <w:t>5.1</w:t>
      </w:r>
      <w:r w:rsidR="008C6537" w:rsidRPr="00FE02A5">
        <w:t xml:space="preserve"> Syndications</w:t>
      </w:r>
    </w:p>
    <w:p w:rsidR="008C6537" w:rsidRPr="00F274CB" w:rsidRDefault="003532F9" w:rsidP="008C6537">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The syndications loan portfolio is c</w:t>
      </w:r>
      <w:r w:rsidR="008C6537" w:rsidRPr="00F274CB">
        <w:rPr>
          <w:rFonts w:asciiTheme="majorHAnsi" w:eastAsia="Times New Roman" w:hAnsiTheme="majorHAnsi" w:cs="Times New Roman"/>
          <w:color w:val="000000"/>
        </w:rPr>
        <w:t xml:space="preserve">omposed of syndicated loans to U.S. and non-U.S. clients.  </w:t>
      </w:r>
    </w:p>
    <w:p w:rsidR="008C6537" w:rsidRPr="00FE02A5" w:rsidRDefault="00377295">
      <w:r w:rsidRPr="00FE02A5">
        <w:t>5.1.1</w:t>
      </w:r>
      <w:r w:rsidR="008C6537" w:rsidRPr="00FE02A5">
        <w:t xml:space="preserve"> Syndications – U.S. Customers</w:t>
      </w:r>
    </w:p>
    <w:p w:rsidR="008C6537" w:rsidRPr="00F274CB" w:rsidRDefault="008C6537" w:rsidP="008C6537">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lastRenderedPageBreak/>
        <w:t xml:space="preserve">Composed of syndicated loans </w:t>
      </w:r>
      <w:r w:rsidR="00922065">
        <w:rPr>
          <w:rFonts w:asciiTheme="majorHAnsi" w:eastAsia="Times New Roman" w:hAnsiTheme="majorHAnsi" w:cs="Times New Roman"/>
          <w:color w:val="000000"/>
        </w:rPr>
        <w:t xml:space="preserve">to </w:t>
      </w:r>
      <w:r w:rsidRPr="00F274CB">
        <w:rPr>
          <w:rFonts w:asciiTheme="majorHAnsi" w:eastAsia="Times New Roman" w:hAnsiTheme="majorHAnsi" w:cs="Times New Roman"/>
          <w:color w:val="000000"/>
        </w:rPr>
        <w:t xml:space="preserve">U.S. clients.  </w:t>
      </w:r>
    </w:p>
    <w:p w:rsidR="008C6537" w:rsidRPr="00F274CB" w:rsidRDefault="008C6537" w:rsidP="008C6537">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8C6537" w:rsidRPr="00F274CB" w:rsidRDefault="008C6537" w:rsidP="008C6537">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8C6537" w:rsidRPr="00F274CB" w:rsidTr="001448EE">
        <w:trPr>
          <w:trHeight w:val="225"/>
        </w:trPr>
        <w:tc>
          <w:tcPr>
            <w:tcW w:w="4230" w:type="dxa"/>
            <w:gridSpan w:val="2"/>
            <w:tcBorders>
              <w:top w:val="nil"/>
              <w:left w:val="nil"/>
              <w:right w:val="nil"/>
            </w:tcBorders>
            <w:shd w:val="clear" w:color="auto" w:fill="auto"/>
          </w:tcPr>
          <w:p w:rsidR="008C6537" w:rsidRPr="00F274CB" w:rsidRDefault="008C6537"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8C6537" w:rsidRPr="00F274CB" w:rsidRDefault="008C6537"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8C6537" w:rsidRPr="00F274CB" w:rsidTr="001448EE">
        <w:trPr>
          <w:trHeight w:val="249"/>
        </w:trPr>
        <w:tc>
          <w:tcPr>
            <w:tcW w:w="455" w:type="dxa"/>
            <w:shd w:val="clear" w:color="auto" w:fill="F5B9A9"/>
            <w:vAlign w:val="center"/>
          </w:tcPr>
          <w:p w:rsidR="008C6537" w:rsidRPr="00F274CB" w:rsidRDefault="008C6537" w:rsidP="001448EE">
            <w:pPr>
              <w:tabs>
                <w:tab w:val="left" w:pos="270"/>
              </w:tabs>
              <w:rPr>
                <w:rFonts w:asciiTheme="majorHAnsi" w:hAnsiTheme="majorHAnsi"/>
                <w:lang w:eastAsia="en-US"/>
              </w:rPr>
            </w:pPr>
          </w:p>
        </w:tc>
        <w:tc>
          <w:tcPr>
            <w:tcW w:w="3775" w:type="dxa"/>
            <w:shd w:val="clear" w:color="auto" w:fill="F5B9A9"/>
            <w:vAlign w:val="center"/>
          </w:tcPr>
          <w:p w:rsidR="008C6537" w:rsidRPr="00F274CB" w:rsidRDefault="008C6537"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8C6537" w:rsidRPr="00F274CB" w:rsidRDefault="008C6537"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E842CF" w:rsidRPr="00F274CB" w:rsidTr="00E842CF">
        <w:trPr>
          <w:cantSplit/>
          <w:trHeight w:val="1515"/>
        </w:trPr>
        <w:tc>
          <w:tcPr>
            <w:tcW w:w="455" w:type="dxa"/>
            <w:textDirection w:val="btLr"/>
            <w:vAlign w:val="center"/>
          </w:tcPr>
          <w:p w:rsidR="00E842CF" w:rsidRPr="00F274CB" w:rsidRDefault="00E842CF" w:rsidP="00E842CF">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E842CF" w:rsidRPr="00F274CB" w:rsidRDefault="00E842CF" w:rsidP="00E842CF">
            <w:pPr>
              <w:tabs>
                <w:tab w:val="left" w:pos="270"/>
              </w:tabs>
              <w:rPr>
                <w:rFonts w:asciiTheme="majorHAnsi" w:hAnsiTheme="majorHAnsi"/>
                <w:lang w:eastAsia="en-US"/>
              </w:rPr>
            </w:pPr>
            <w:r w:rsidRPr="00F274CB">
              <w:rPr>
                <w:rFonts w:asciiTheme="majorHAnsi" w:hAnsiTheme="majorHAnsi"/>
                <w:color w:val="000000"/>
              </w:rPr>
              <w:t xml:space="preserve">100% </w:t>
            </w:r>
            <w:r w:rsidRPr="00473541">
              <w:rPr>
                <w:rFonts w:asciiTheme="majorHAnsi" w:hAnsiTheme="majorHAnsi"/>
                <w:noProof/>
                <w:color w:val="000000"/>
              </w:rPr>
              <w:t>inflow</w:t>
            </w:r>
            <w:r w:rsidR="00AC0D1C" w:rsidRPr="00473541">
              <w:rPr>
                <w:rFonts w:asciiTheme="majorHAnsi" w:hAnsiTheme="majorHAnsi"/>
                <w:noProof/>
                <w:color w:val="000000"/>
              </w:rPr>
              <w:t xml:space="preserve"> on</w:t>
            </w:r>
            <w:r w:rsidR="00AC0D1C">
              <w:rPr>
                <w:rFonts w:asciiTheme="majorHAnsi" w:hAnsiTheme="majorHAnsi"/>
                <w:color w:val="000000"/>
              </w:rPr>
              <w:t xml:space="preserve"> maturity</w:t>
            </w:r>
            <w:r w:rsidRPr="00F274CB">
              <w:rPr>
                <w:rFonts w:asciiTheme="majorHAnsi" w:hAnsiTheme="majorHAnsi"/>
                <w:color w:val="000000"/>
              </w:rPr>
              <w:t>. Market conditions are stable and BOC clients remain financially sound.</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r>
      <w:tr w:rsidR="00E842CF" w:rsidRPr="00F274CB" w:rsidTr="00E842CF">
        <w:trPr>
          <w:cantSplit/>
          <w:trHeight w:val="1515"/>
        </w:trPr>
        <w:tc>
          <w:tcPr>
            <w:tcW w:w="455" w:type="dxa"/>
            <w:textDirection w:val="btLr"/>
            <w:vAlign w:val="center"/>
          </w:tcPr>
          <w:p w:rsidR="00E842CF" w:rsidRPr="00F274CB" w:rsidRDefault="00E842CF" w:rsidP="00E842CF">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D97728" w:rsidRPr="00F274CB" w:rsidRDefault="00D97728" w:rsidP="00D97728">
            <w:pPr>
              <w:rPr>
                <w:rFonts w:asciiTheme="majorHAnsi" w:hAnsiTheme="majorHAnsi"/>
                <w:color w:val="000000"/>
              </w:rPr>
            </w:pPr>
            <w:r w:rsidRPr="00F274CB">
              <w:rPr>
                <w:rFonts w:asciiTheme="majorHAnsi" w:hAnsiTheme="majorHAnsi"/>
                <w:color w:val="000000"/>
              </w:rPr>
              <w:t>50</w:t>
            </w:r>
            <w:r w:rsidR="000250C0" w:rsidRPr="00F274CB">
              <w:rPr>
                <w:rFonts w:asciiTheme="majorHAnsi" w:hAnsiTheme="majorHAnsi"/>
                <w:color w:val="000000"/>
              </w:rPr>
              <w:t xml:space="preserve">% </w:t>
            </w:r>
            <w:r w:rsidR="000250C0" w:rsidRPr="00546B4B">
              <w:rPr>
                <w:rFonts w:asciiTheme="majorHAnsi" w:hAnsiTheme="majorHAnsi"/>
                <w:noProof/>
                <w:color w:val="000000"/>
              </w:rPr>
              <w:t>inflow</w:t>
            </w:r>
            <w:r w:rsidR="00AC0D1C" w:rsidRPr="00546B4B">
              <w:rPr>
                <w:rFonts w:asciiTheme="majorHAnsi" w:hAnsiTheme="majorHAnsi"/>
                <w:noProof/>
                <w:color w:val="000000"/>
              </w:rPr>
              <w:t xml:space="preserve"> on</w:t>
            </w:r>
            <w:r w:rsidR="00AC0D1C">
              <w:rPr>
                <w:rFonts w:asciiTheme="majorHAnsi" w:hAnsiTheme="majorHAnsi"/>
                <w:color w:val="000000"/>
              </w:rPr>
              <w:t xml:space="preserve"> maturity</w:t>
            </w:r>
            <w:r w:rsidRPr="00F274CB">
              <w:rPr>
                <w:rFonts w:asciiTheme="majorHAnsi" w:hAnsiTheme="majorHAnsi"/>
                <w:color w:val="000000"/>
              </w:rPr>
              <w:t xml:space="preserve">. BOC agrees to </w:t>
            </w:r>
            <w:r w:rsidRPr="001C3200">
              <w:rPr>
                <w:rFonts w:asciiTheme="majorHAnsi" w:hAnsiTheme="majorHAnsi"/>
                <w:noProof/>
                <w:color w:val="000000"/>
              </w:rPr>
              <w:t>roll</w:t>
            </w:r>
            <w:r w:rsidR="001C3200" w:rsidRPr="00E8441B">
              <w:rPr>
                <w:rFonts w:asciiTheme="majorHAnsi" w:hAnsiTheme="majorHAnsi"/>
                <w:noProof/>
                <w:color w:val="000000"/>
              </w:rPr>
              <w:t xml:space="preserve"> </w:t>
            </w:r>
            <w:r w:rsidRPr="001C3200">
              <w:rPr>
                <w:rFonts w:asciiTheme="majorHAnsi" w:hAnsiTheme="majorHAnsi"/>
                <w:noProof/>
                <w:color w:val="000000"/>
              </w:rPr>
              <w:t>over</w:t>
            </w:r>
            <w:r w:rsidRPr="00F274CB">
              <w:rPr>
                <w:rFonts w:asciiTheme="majorHAnsi" w:hAnsiTheme="majorHAnsi"/>
                <w:color w:val="000000"/>
              </w:rPr>
              <w:t xml:space="preserve"> certain loans to customers affected by systemic stress in the U.S.  Inflow assumption aligns to LCR factor.</w:t>
            </w:r>
          </w:p>
          <w:p w:rsidR="00E842CF" w:rsidRPr="00F274CB" w:rsidRDefault="00E842CF" w:rsidP="00E842CF">
            <w:pPr>
              <w:tabs>
                <w:tab w:val="left" w:pos="270"/>
              </w:tabs>
              <w:rPr>
                <w:rFonts w:asciiTheme="majorHAnsi" w:hAnsiTheme="majorHAnsi"/>
                <w:lang w:eastAsia="en-US"/>
              </w:rPr>
            </w:pPr>
          </w:p>
        </w:tc>
        <w:tc>
          <w:tcPr>
            <w:tcW w:w="1376"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c>
          <w:tcPr>
            <w:tcW w:w="1376"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c>
          <w:tcPr>
            <w:tcW w:w="1376"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c>
          <w:tcPr>
            <w:tcW w:w="1377"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r>
      <w:tr w:rsidR="00E842CF" w:rsidRPr="00F274CB" w:rsidTr="00E842CF">
        <w:trPr>
          <w:cantSplit/>
          <w:trHeight w:val="1515"/>
        </w:trPr>
        <w:tc>
          <w:tcPr>
            <w:tcW w:w="455" w:type="dxa"/>
            <w:textDirection w:val="btLr"/>
            <w:vAlign w:val="center"/>
          </w:tcPr>
          <w:p w:rsidR="00E842CF" w:rsidRPr="00F274CB" w:rsidRDefault="00E842CF" w:rsidP="00E842CF">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D97728" w:rsidRPr="00F274CB" w:rsidRDefault="00D97728" w:rsidP="00D97728">
            <w:pPr>
              <w:rPr>
                <w:rFonts w:asciiTheme="majorHAnsi" w:hAnsiTheme="majorHAnsi"/>
                <w:color w:val="000000"/>
              </w:rPr>
            </w:pPr>
            <w:r w:rsidRPr="00F274CB">
              <w:rPr>
                <w:rFonts w:asciiTheme="majorHAnsi" w:hAnsiTheme="majorHAnsi"/>
                <w:color w:val="000000"/>
              </w:rPr>
              <w:t>50</w:t>
            </w:r>
            <w:r w:rsidR="000250C0" w:rsidRPr="00F274CB">
              <w:rPr>
                <w:rFonts w:asciiTheme="majorHAnsi" w:hAnsiTheme="majorHAnsi"/>
                <w:color w:val="000000"/>
              </w:rPr>
              <w:t xml:space="preserve">% </w:t>
            </w:r>
            <w:r w:rsidR="000250C0" w:rsidRPr="00546B4B">
              <w:rPr>
                <w:rFonts w:asciiTheme="majorHAnsi" w:hAnsiTheme="majorHAnsi"/>
                <w:noProof/>
                <w:color w:val="000000"/>
              </w:rPr>
              <w:t>inflow</w:t>
            </w:r>
            <w:r w:rsidR="00AC0D1C" w:rsidRPr="00546B4B">
              <w:rPr>
                <w:rFonts w:asciiTheme="majorHAnsi" w:hAnsiTheme="majorHAnsi"/>
                <w:noProof/>
                <w:color w:val="000000"/>
              </w:rPr>
              <w:t xml:space="preserve"> on</w:t>
            </w:r>
            <w:r w:rsidR="00AC0D1C">
              <w:rPr>
                <w:rFonts w:asciiTheme="majorHAnsi" w:hAnsiTheme="majorHAnsi"/>
                <w:color w:val="000000"/>
              </w:rPr>
              <w:t xml:space="preserve"> maturity</w:t>
            </w:r>
            <w:r w:rsidRPr="00F274CB">
              <w:rPr>
                <w:rFonts w:asciiTheme="majorHAnsi" w:hAnsiTheme="majorHAnsi"/>
                <w:color w:val="000000"/>
              </w:rPr>
              <w:t xml:space="preserve">. BOC agrees to </w:t>
            </w:r>
            <w:r w:rsidRPr="001C3200">
              <w:rPr>
                <w:rFonts w:asciiTheme="majorHAnsi" w:hAnsiTheme="majorHAnsi"/>
                <w:noProof/>
                <w:color w:val="000000"/>
              </w:rPr>
              <w:t>roll</w:t>
            </w:r>
            <w:r w:rsidR="001C3200" w:rsidRPr="00E8441B">
              <w:rPr>
                <w:rFonts w:asciiTheme="majorHAnsi" w:hAnsiTheme="majorHAnsi"/>
                <w:noProof/>
                <w:color w:val="000000"/>
              </w:rPr>
              <w:t xml:space="preserve"> </w:t>
            </w:r>
            <w:r w:rsidRPr="001C3200">
              <w:rPr>
                <w:rFonts w:asciiTheme="majorHAnsi" w:hAnsiTheme="majorHAnsi"/>
                <w:noProof/>
                <w:color w:val="000000"/>
              </w:rPr>
              <w:t>over</w:t>
            </w:r>
            <w:r w:rsidRPr="00F274CB">
              <w:rPr>
                <w:rFonts w:asciiTheme="majorHAnsi" w:hAnsiTheme="majorHAnsi"/>
                <w:color w:val="000000"/>
              </w:rPr>
              <w:t xml:space="preserve"> certain loans to customers affected by systemic stress in the U.S.  Inflow assumption aligns to LCR factor.</w:t>
            </w:r>
          </w:p>
          <w:p w:rsidR="00E842CF" w:rsidRPr="00F274CB" w:rsidRDefault="00E842CF" w:rsidP="00E842CF">
            <w:pPr>
              <w:tabs>
                <w:tab w:val="left" w:pos="270"/>
              </w:tabs>
              <w:rPr>
                <w:rFonts w:asciiTheme="majorHAnsi" w:hAnsiTheme="majorHAnsi"/>
                <w:lang w:eastAsia="en-US"/>
              </w:rPr>
            </w:pPr>
          </w:p>
        </w:tc>
        <w:tc>
          <w:tcPr>
            <w:tcW w:w="1376"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c>
          <w:tcPr>
            <w:tcW w:w="1376"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c>
          <w:tcPr>
            <w:tcW w:w="1376"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c>
          <w:tcPr>
            <w:tcW w:w="1377" w:type="dxa"/>
            <w:vAlign w:val="center"/>
          </w:tcPr>
          <w:p w:rsidR="00E842CF" w:rsidRPr="00F274CB" w:rsidRDefault="00A43E0A" w:rsidP="00E842CF">
            <w:pPr>
              <w:jc w:val="center"/>
              <w:rPr>
                <w:rFonts w:asciiTheme="majorHAnsi" w:hAnsiTheme="majorHAnsi"/>
              </w:rPr>
            </w:pPr>
            <w:r w:rsidRPr="00F274CB">
              <w:rPr>
                <w:rFonts w:asciiTheme="majorHAnsi" w:hAnsiTheme="majorHAnsi"/>
                <w:color w:val="000000"/>
              </w:rPr>
              <w:t>50</w:t>
            </w:r>
            <w:r w:rsidR="00E842CF" w:rsidRPr="00F274CB">
              <w:rPr>
                <w:rFonts w:asciiTheme="majorHAnsi" w:hAnsiTheme="majorHAnsi"/>
                <w:color w:val="000000"/>
              </w:rPr>
              <w:t>%</w:t>
            </w:r>
          </w:p>
        </w:tc>
      </w:tr>
    </w:tbl>
    <w:p w:rsidR="008C6537" w:rsidRPr="00F274CB" w:rsidRDefault="008C6537" w:rsidP="008C6537">
      <w:pPr>
        <w:rPr>
          <w:rFonts w:asciiTheme="majorHAnsi" w:hAnsiTheme="majorHAnsi" w:cs="Times New Roman"/>
        </w:rPr>
      </w:pPr>
    </w:p>
    <w:p w:rsidR="00E842CF" w:rsidRPr="00E8441B" w:rsidRDefault="00CE3BDB">
      <w:r w:rsidRPr="00E8441B">
        <w:t>5.1.2</w:t>
      </w:r>
      <w:r w:rsidR="00E842CF" w:rsidRPr="00E8441B">
        <w:t xml:space="preserve"> Syndications – Non</w:t>
      </w:r>
      <w:r w:rsidR="00DE7D3F" w:rsidRPr="00E8441B">
        <w:t>-</w:t>
      </w:r>
      <w:r w:rsidR="00E842CF" w:rsidRPr="00E8441B">
        <w:t>U.S. Customers</w:t>
      </w:r>
    </w:p>
    <w:p w:rsidR="00E842CF" w:rsidRPr="00F274CB" w:rsidRDefault="004D1C8D" w:rsidP="00E842CF">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This line item is comprised </w:t>
      </w:r>
      <w:r w:rsidR="00E842CF" w:rsidRPr="00F274CB">
        <w:rPr>
          <w:rFonts w:asciiTheme="majorHAnsi" w:eastAsia="Times New Roman" w:hAnsiTheme="majorHAnsi" w:cs="Times New Roman"/>
          <w:color w:val="000000"/>
        </w:rPr>
        <w:t xml:space="preserve">of syndicated loans to non-U.S. clients. BOC is able to take large </w:t>
      </w:r>
      <w:r w:rsidRPr="00F274CB">
        <w:rPr>
          <w:rFonts w:asciiTheme="majorHAnsi" w:eastAsia="Times New Roman" w:hAnsiTheme="majorHAnsi" w:cs="Times New Roman"/>
          <w:color w:val="000000"/>
        </w:rPr>
        <w:t xml:space="preserve">loan portfolios </w:t>
      </w:r>
      <w:r w:rsidR="00546B4B">
        <w:rPr>
          <w:rFonts w:asciiTheme="majorHAnsi" w:eastAsia="Times New Roman" w:hAnsiTheme="majorHAnsi" w:cs="Times New Roman"/>
          <w:color w:val="000000"/>
        </w:rPr>
        <w:t xml:space="preserve">from </w:t>
      </w:r>
      <w:r w:rsidR="00E842CF" w:rsidRPr="00F274CB">
        <w:rPr>
          <w:rFonts w:asciiTheme="majorHAnsi" w:eastAsia="Times New Roman" w:hAnsiTheme="majorHAnsi" w:cs="Times New Roman"/>
          <w:color w:val="000000"/>
        </w:rPr>
        <w:t>certain high-quality Chinese borrowers</w:t>
      </w:r>
      <w:r w:rsidR="00546B4B">
        <w:rPr>
          <w:rFonts w:asciiTheme="majorHAnsi" w:eastAsia="Times New Roman" w:hAnsiTheme="majorHAnsi" w:cs="Times New Roman"/>
          <w:color w:val="000000"/>
        </w:rPr>
        <w:t>.</w:t>
      </w:r>
    </w:p>
    <w:p w:rsidR="00E842CF" w:rsidRPr="00F274CB" w:rsidRDefault="00E842CF" w:rsidP="00E842CF">
      <w:pPr>
        <w:spacing w:after="0" w:line="240" w:lineRule="auto"/>
        <w:rPr>
          <w:rFonts w:asciiTheme="majorHAnsi" w:eastAsia="Times New Roman" w:hAnsiTheme="majorHAnsi" w:cs="Times New Roman"/>
          <w:color w:val="000000"/>
        </w:rPr>
      </w:pPr>
    </w:p>
    <w:p w:rsidR="00E842CF" w:rsidRPr="00F274CB" w:rsidRDefault="00E842CF" w:rsidP="00E842CF">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E842CF" w:rsidRPr="00F274CB" w:rsidRDefault="00E842CF" w:rsidP="00E842CF">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E842CF" w:rsidRPr="00F274CB" w:rsidTr="001448EE">
        <w:trPr>
          <w:trHeight w:val="225"/>
        </w:trPr>
        <w:tc>
          <w:tcPr>
            <w:tcW w:w="4230" w:type="dxa"/>
            <w:gridSpan w:val="2"/>
            <w:tcBorders>
              <w:top w:val="nil"/>
              <w:left w:val="nil"/>
              <w:right w:val="nil"/>
            </w:tcBorders>
            <w:shd w:val="clear" w:color="auto" w:fill="auto"/>
          </w:tcPr>
          <w:p w:rsidR="00E842CF" w:rsidRPr="00F274CB" w:rsidRDefault="00E842CF"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E842CF" w:rsidRPr="00F274CB" w:rsidRDefault="00E842CF"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E842CF" w:rsidRPr="00F274CB" w:rsidTr="001448EE">
        <w:trPr>
          <w:trHeight w:val="249"/>
        </w:trPr>
        <w:tc>
          <w:tcPr>
            <w:tcW w:w="455" w:type="dxa"/>
            <w:shd w:val="clear" w:color="auto" w:fill="F5B9A9"/>
            <w:vAlign w:val="center"/>
          </w:tcPr>
          <w:p w:rsidR="00E842CF" w:rsidRPr="00F274CB" w:rsidRDefault="00E842CF" w:rsidP="001448EE">
            <w:pPr>
              <w:tabs>
                <w:tab w:val="left" w:pos="270"/>
              </w:tabs>
              <w:rPr>
                <w:rFonts w:asciiTheme="majorHAnsi" w:hAnsiTheme="majorHAnsi"/>
                <w:lang w:eastAsia="en-US"/>
              </w:rPr>
            </w:pPr>
          </w:p>
        </w:tc>
        <w:tc>
          <w:tcPr>
            <w:tcW w:w="3775" w:type="dxa"/>
            <w:shd w:val="clear" w:color="auto" w:fill="F5B9A9"/>
            <w:vAlign w:val="center"/>
          </w:tcPr>
          <w:p w:rsidR="00E842CF" w:rsidRPr="00F274CB" w:rsidRDefault="00E842CF"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E842CF" w:rsidRPr="00F274CB" w:rsidRDefault="00E842CF"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E842CF" w:rsidRPr="00F274CB" w:rsidRDefault="00E842CF"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E842CF" w:rsidRPr="00F274CB" w:rsidRDefault="00E842CF"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E842CF" w:rsidRPr="00F274CB" w:rsidRDefault="00E842CF"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E842CF" w:rsidRPr="00F274CB" w:rsidTr="001448EE">
        <w:trPr>
          <w:cantSplit/>
          <w:trHeight w:val="1515"/>
        </w:trPr>
        <w:tc>
          <w:tcPr>
            <w:tcW w:w="455" w:type="dxa"/>
            <w:textDirection w:val="btLr"/>
            <w:vAlign w:val="center"/>
          </w:tcPr>
          <w:p w:rsidR="00E842CF" w:rsidRPr="00AB63C0" w:rsidRDefault="00E842CF" w:rsidP="00E8441B">
            <w:pPr>
              <w:tabs>
                <w:tab w:val="left" w:pos="270"/>
              </w:tabs>
              <w:jc w:val="center"/>
              <w:rPr>
                <w:rFonts w:asciiTheme="majorHAnsi" w:hAnsiTheme="majorHAnsi"/>
                <w:lang w:eastAsia="en-US"/>
              </w:rPr>
            </w:pPr>
            <w:r w:rsidRPr="00E8441B">
              <w:rPr>
                <w:rFonts w:asciiTheme="majorHAnsi" w:hAnsiTheme="majorHAnsi"/>
                <w:b/>
                <w:sz w:val="20"/>
                <w:lang w:eastAsia="en-US"/>
              </w:rPr>
              <w:t>I</w:t>
            </w:r>
            <w:r w:rsidRPr="00E8441B">
              <w:rPr>
                <w:rFonts w:asciiTheme="majorHAnsi" w:hAnsiTheme="majorHAnsi"/>
                <w:b/>
                <w:sz w:val="18"/>
                <w:lang w:eastAsia="en-US"/>
              </w:rPr>
              <w:t>d</w:t>
            </w:r>
            <w:r w:rsidRPr="00E8441B">
              <w:rPr>
                <w:rFonts w:asciiTheme="majorHAnsi" w:hAnsiTheme="majorHAnsi"/>
                <w:b/>
                <w:sz w:val="20"/>
                <w:lang w:eastAsia="en-US"/>
              </w:rPr>
              <w:t>iosyncrati</w:t>
            </w:r>
            <w:r w:rsidRPr="00E8441B">
              <w:rPr>
                <w:rFonts w:asciiTheme="majorHAnsi" w:hAnsiTheme="majorHAnsi"/>
                <w:b/>
                <w:lang w:eastAsia="en-US"/>
              </w:rPr>
              <w:t>c</w:t>
            </w:r>
          </w:p>
        </w:tc>
        <w:tc>
          <w:tcPr>
            <w:tcW w:w="3775" w:type="dxa"/>
            <w:vAlign w:val="center"/>
          </w:tcPr>
          <w:p w:rsidR="00E842CF" w:rsidRPr="00F274CB" w:rsidRDefault="00E842CF" w:rsidP="00E842CF">
            <w:pPr>
              <w:tabs>
                <w:tab w:val="left" w:pos="270"/>
              </w:tabs>
              <w:rPr>
                <w:rFonts w:asciiTheme="majorHAnsi" w:hAnsiTheme="majorHAnsi"/>
                <w:lang w:eastAsia="en-US"/>
              </w:rPr>
            </w:pPr>
            <w:r w:rsidRPr="00F274CB">
              <w:rPr>
                <w:rFonts w:asciiTheme="majorHAnsi" w:hAnsiTheme="majorHAnsi"/>
                <w:color w:val="000000"/>
              </w:rPr>
              <w:t xml:space="preserve">100% </w:t>
            </w:r>
            <w:r w:rsidRPr="00473541">
              <w:rPr>
                <w:rFonts w:asciiTheme="majorHAnsi" w:hAnsiTheme="majorHAnsi"/>
                <w:noProof/>
                <w:color w:val="000000"/>
              </w:rPr>
              <w:t>inflow</w:t>
            </w:r>
            <w:r w:rsidR="00AC0D1C" w:rsidRPr="00473541">
              <w:rPr>
                <w:rFonts w:asciiTheme="majorHAnsi" w:hAnsiTheme="majorHAnsi"/>
                <w:noProof/>
                <w:color w:val="000000"/>
              </w:rPr>
              <w:t xml:space="preserve"> on</w:t>
            </w:r>
            <w:r w:rsidR="00AC0D1C">
              <w:rPr>
                <w:rFonts w:asciiTheme="majorHAnsi" w:hAnsiTheme="majorHAnsi"/>
                <w:color w:val="000000"/>
              </w:rPr>
              <w:t xml:space="preserve"> maturity</w:t>
            </w:r>
            <w:r w:rsidRPr="00F274CB">
              <w:rPr>
                <w:rFonts w:asciiTheme="majorHAnsi" w:hAnsiTheme="majorHAnsi"/>
                <w:color w:val="000000"/>
              </w:rPr>
              <w:t>. Market conditions are stable and BOC clients remain financially sound.</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r>
      <w:tr w:rsidR="00E842CF" w:rsidRPr="00F274CB" w:rsidTr="001448EE">
        <w:trPr>
          <w:cantSplit/>
          <w:trHeight w:val="1515"/>
        </w:trPr>
        <w:tc>
          <w:tcPr>
            <w:tcW w:w="455" w:type="dxa"/>
            <w:textDirection w:val="btLr"/>
            <w:vAlign w:val="center"/>
          </w:tcPr>
          <w:p w:rsidR="00E842CF" w:rsidRPr="00AB63C0" w:rsidRDefault="00E842CF" w:rsidP="00E842CF">
            <w:pPr>
              <w:tabs>
                <w:tab w:val="left" w:pos="270"/>
              </w:tabs>
              <w:ind w:left="113" w:right="113"/>
              <w:jc w:val="center"/>
              <w:rPr>
                <w:rFonts w:asciiTheme="majorHAnsi" w:hAnsiTheme="majorHAnsi"/>
                <w:lang w:eastAsia="en-US"/>
              </w:rPr>
            </w:pPr>
            <w:r w:rsidRPr="00AB63C0">
              <w:rPr>
                <w:rFonts w:asciiTheme="majorHAnsi" w:hAnsiTheme="majorHAnsi"/>
                <w:lang w:eastAsia="en-US"/>
              </w:rPr>
              <w:t>Systemic</w:t>
            </w:r>
          </w:p>
        </w:tc>
        <w:tc>
          <w:tcPr>
            <w:tcW w:w="3775" w:type="dxa"/>
            <w:vAlign w:val="center"/>
          </w:tcPr>
          <w:p w:rsidR="00D97728" w:rsidRPr="00F274CB" w:rsidRDefault="00C94B87" w:rsidP="00D97728">
            <w:pPr>
              <w:rPr>
                <w:rFonts w:asciiTheme="majorHAnsi" w:hAnsiTheme="majorHAnsi"/>
                <w:color w:val="000000"/>
              </w:rPr>
            </w:pPr>
            <w:r w:rsidRPr="00F274CB">
              <w:rPr>
                <w:rFonts w:asciiTheme="majorHAnsi" w:hAnsiTheme="majorHAnsi"/>
                <w:color w:val="000000"/>
              </w:rPr>
              <w:t>100%</w:t>
            </w:r>
            <w:r w:rsidR="00D97728" w:rsidRPr="00F274CB">
              <w:rPr>
                <w:rFonts w:asciiTheme="majorHAnsi" w:hAnsiTheme="majorHAnsi"/>
                <w:color w:val="000000"/>
              </w:rPr>
              <w:t xml:space="preserve"> </w:t>
            </w:r>
            <w:r w:rsidR="00D97728" w:rsidRPr="00473541">
              <w:rPr>
                <w:rFonts w:asciiTheme="majorHAnsi" w:hAnsiTheme="majorHAnsi"/>
                <w:noProof/>
                <w:color w:val="000000"/>
              </w:rPr>
              <w:t>inflow</w:t>
            </w:r>
            <w:r w:rsidR="00AC0D1C" w:rsidRPr="00473541">
              <w:rPr>
                <w:rFonts w:asciiTheme="majorHAnsi" w:hAnsiTheme="majorHAnsi"/>
                <w:noProof/>
                <w:color w:val="000000"/>
              </w:rPr>
              <w:t xml:space="preserve"> on</w:t>
            </w:r>
            <w:r w:rsidR="00AC0D1C">
              <w:rPr>
                <w:rFonts w:asciiTheme="majorHAnsi" w:hAnsiTheme="majorHAnsi"/>
                <w:color w:val="000000"/>
              </w:rPr>
              <w:t xml:space="preserve"> maturity</w:t>
            </w:r>
            <w:r w:rsidR="00D97728" w:rsidRPr="00F274CB">
              <w:rPr>
                <w:rFonts w:asciiTheme="majorHAnsi" w:hAnsiTheme="majorHAnsi"/>
                <w:color w:val="000000"/>
              </w:rPr>
              <w:t>. Given the customers are domiciled offshore, and therefore, they will not be impacted by the stress in the U.S.</w:t>
            </w:r>
          </w:p>
          <w:p w:rsidR="00E842CF" w:rsidRPr="00F274CB" w:rsidRDefault="00E842CF" w:rsidP="00E842CF">
            <w:pPr>
              <w:tabs>
                <w:tab w:val="left" w:pos="270"/>
              </w:tabs>
              <w:rPr>
                <w:rFonts w:asciiTheme="majorHAnsi" w:hAnsiTheme="majorHAnsi"/>
                <w:lang w:eastAsia="en-US"/>
              </w:rPr>
            </w:pP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E842CF" w:rsidRPr="00F274CB" w:rsidRDefault="00E842CF" w:rsidP="00E842CF">
            <w:pPr>
              <w:jc w:val="center"/>
              <w:rPr>
                <w:rFonts w:asciiTheme="majorHAnsi" w:hAnsiTheme="majorHAnsi"/>
                <w:color w:val="000000"/>
              </w:rPr>
            </w:pPr>
            <w:r w:rsidRPr="00F274CB">
              <w:rPr>
                <w:rFonts w:asciiTheme="majorHAnsi" w:hAnsiTheme="majorHAnsi"/>
                <w:color w:val="000000"/>
              </w:rPr>
              <w:t>100%</w:t>
            </w:r>
          </w:p>
        </w:tc>
      </w:tr>
      <w:tr w:rsidR="00E842CF" w:rsidRPr="00F274CB" w:rsidTr="001448EE">
        <w:trPr>
          <w:cantSplit/>
          <w:trHeight w:val="1515"/>
        </w:trPr>
        <w:tc>
          <w:tcPr>
            <w:tcW w:w="455" w:type="dxa"/>
            <w:textDirection w:val="btLr"/>
            <w:vAlign w:val="center"/>
          </w:tcPr>
          <w:p w:rsidR="00E842CF" w:rsidRPr="00F274CB" w:rsidRDefault="00E842CF" w:rsidP="00E842CF">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Combined</w:t>
            </w:r>
          </w:p>
        </w:tc>
        <w:tc>
          <w:tcPr>
            <w:tcW w:w="3775" w:type="dxa"/>
            <w:vAlign w:val="center"/>
          </w:tcPr>
          <w:p w:rsidR="00E842CF" w:rsidRPr="00F274CB" w:rsidRDefault="00AC0D1C" w:rsidP="00443CA9">
            <w:pPr>
              <w:tabs>
                <w:tab w:val="left" w:pos="270"/>
              </w:tabs>
              <w:rPr>
                <w:rFonts w:asciiTheme="majorHAnsi" w:hAnsiTheme="majorHAnsi"/>
                <w:lang w:eastAsia="en-US"/>
              </w:rPr>
            </w:pPr>
            <w:r w:rsidRPr="006040FF">
              <w:rPr>
                <w:rFonts w:asciiTheme="majorHAnsi" w:hAnsiTheme="majorHAnsi"/>
                <w:color w:val="000000"/>
              </w:rPr>
              <w:t xml:space="preserve">50% </w:t>
            </w:r>
            <w:r w:rsidRPr="00443CA9">
              <w:rPr>
                <w:rFonts w:asciiTheme="majorHAnsi" w:hAnsiTheme="majorHAnsi"/>
                <w:noProof/>
                <w:color w:val="000000"/>
              </w:rPr>
              <w:t>inflow on</w:t>
            </w:r>
            <w:r w:rsidRPr="006040FF">
              <w:rPr>
                <w:rFonts w:asciiTheme="majorHAnsi" w:hAnsiTheme="majorHAnsi"/>
                <w:color w:val="000000"/>
              </w:rPr>
              <w:t xml:space="preserve"> maturity. BOC agrees to </w:t>
            </w:r>
            <w:r w:rsidRPr="00443CA9">
              <w:rPr>
                <w:rFonts w:asciiTheme="majorHAnsi" w:hAnsiTheme="majorHAnsi"/>
                <w:noProof/>
                <w:color w:val="000000"/>
              </w:rPr>
              <w:t>roll</w:t>
            </w:r>
            <w:r w:rsidR="00546B4B">
              <w:rPr>
                <w:rFonts w:asciiTheme="majorHAnsi" w:hAnsiTheme="majorHAnsi"/>
                <w:noProof/>
                <w:color w:val="000000"/>
              </w:rPr>
              <w:t xml:space="preserve"> </w:t>
            </w:r>
            <w:r w:rsidRPr="00443CA9">
              <w:rPr>
                <w:rFonts w:asciiTheme="majorHAnsi" w:hAnsiTheme="majorHAnsi"/>
                <w:noProof/>
                <w:color w:val="000000"/>
              </w:rPr>
              <w:t>over</w:t>
            </w:r>
            <w:r w:rsidRPr="006040FF">
              <w:rPr>
                <w:rFonts w:asciiTheme="majorHAnsi" w:hAnsiTheme="majorHAnsi"/>
                <w:color w:val="000000"/>
              </w:rPr>
              <w:t xml:space="preserve"> certain loans to customers affected by systemic stress in the U.S.  Inflow assumption aligns </w:t>
            </w:r>
            <w:r w:rsidR="00546B4B">
              <w:rPr>
                <w:rFonts w:asciiTheme="majorHAnsi" w:hAnsiTheme="majorHAnsi"/>
                <w:color w:val="000000"/>
              </w:rPr>
              <w:t xml:space="preserve">with </w:t>
            </w:r>
            <w:r w:rsidRPr="006040FF">
              <w:rPr>
                <w:rFonts w:asciiTheme="majorHAnsi" w:hAnsiTheme="majorHAnsi"/>
                <w:color w:val="000000"/>
              </w:rPr>
              <w:t>LCR factor</w:t>
            </w:r>
            <w:r w:rsidRPr="00AC0D1C">
              <w:rPr>
                <w:rFonts w:ascii="Cambria" w:eastAsia="SimSun" w:hAnsi="Cambria" w:cs="Times New Roman"/>
              </w:rPr>
              <w:t>.</w:t>
            </w:r>
          </w:p>
        </w:tc>
        <w:tc>
          <w:tcPr>
            <w:tcW w:w="1376" w:type="dxa"/>
            <w:vAlign w:val="center"/>
          </w:tcPr>
          <w:p w:rsidR="00E842CF" w:rsidRPr="00F274CB" w:rsidRDefault="00C94B87" w:rsidP="00E842CF">
            <w:pPr>
              <w:jc w:val="center"/>
              <w:rPr>
                <w:rFonts w:asciiTheme="majorHAnsi" w:hAnsiTheme="majorHAnsi"/>
                <w:color w:val="000000"/>
              </w:rPr>
            </w:pPr>
            <w:r w:rsidRPr="00F274CB">
              <w:rPr>
                <w:rFonts w:asciiTheme="majorHAnsi" w:hAnsiTheme="majorHAnsi"/>
                <w:color w:val="000000"/>
              </w:rPr>
              <w:t>50</w:t>
            </w:r>
            <w:r w:rsidR="00E842CF" w:rsidRPr="00F274CB">
              <w:rPr>
                <w:rFonts w:asciiTheme="majorHAnsi" w:hAnsiTheme="majorHAnsi"/>
                <w:color w:val="000000"/>
              </w:rPr>
              <w:t>%</w:t>
            </w:r>
          </w:p>
        </w:tc>
        <w:tc>
          <w:tcPr>
            <w:tcW w:w="1376" w:type="dxa"/>
            <w:vAlign w:val="center"/>
          </w:tcPr>
          <w:p w:rsidR="00E842CF" w:rsidRPr="00F274CB" w:rsidRDefault="00C94B87" w:rsidP="00E842CF">
            <w:pPr>
              <w:jc w:val="center"/>
              <w:rPr>
                <w:rFonts w:asciiTheme="majorHAnsi" w:hAnsiTheme="majorHAnsi"/>
                <w:color w:val="000000"/>
              </w:rPr>
            </w:pPr>
            <w:r w:rsidRPr="00F274CB">
              <w:rPr>
                <w:rFonts w:asciiTheme="majorHAnsi" w:hAnsiTheme="majorHAnsi"/>
                <w:color w:val="000000"/>
              </w:rPr>
              <w:t>50</w:t>
            </w:r>
            <w:r w:rsidR="00E842CF" w:rsidRPr="00F274CB">
              <w:rPr>
                <w:rFonts w:asciiTheme="majorHAnsi" w:hAnsiTheme="majorHAnsi"/>
                <w:color w:val="000000"/>
              </w:rPr>
              <w:t>%</w:t>
            </w:r>
          </w:p>
        </w:tc>
        <w:tc>
          <w:tcPr>
            <w:tcW w:w="1376" w:type="dxa"/>
            <w:vAlign w:val="center"/>
          </w:tcPr>
          <w:p w:rsidR="00E842CF" w:rsidRPr="00F274CB" w:rsidRDefault="00C94B87" w:rsidP="00E842CF">
            <w:pPr>
              <w:jc w:val="center"/>
              <w:rPr>
                <w:rFonts w:asciiTheme="majorHAnsi" w:hAnsiTheme="majorHAnsi"/>
                <w:color w:val="000000"/>
              </w:rPr>
            </w:pPr>
            <w:r w:rsidRPr="00F274CB">
              <w:rPr>
                <w:rFonts w:asciiTheme="majorHAnsi" w:hAnsiTheme="majorHAnsi"/>
                <w:color w:val="000000"/>
              </w:rPr>
              <w:t>50</w:t>
            </w:r>
            <w:r w:rsidR="00E842CF" w:rsidRPr="00F274CB">
              <w:rPr>
                <w:rFonts w:asciiTheme="majorHAnsi" w:hAnsiTheme="majorHAnsi"/>
                <w:color w:val="000000"/>
              </w:rPr>
              <w:t>%</w:t>
            </w:r>
          </w:p>
        </w:tc>
        <w:tc>
          <w:tcPr>
            <w:tcW w:w="1377" w:type="dxa"/>
            <w:vAlign w:val="center"/>
          </w:tcPr>
          <w:p w:rsidR="00E842CF" w:rsidRPr="00F274CB" w:rsidRDefault="00C94B87" w:rsidP="00E842CF">
            <w:pPr>
              <w:jc w:val="center"/>
              <w:rPr>
                <w:rFonts w:asciiTheme="majorHAnsi" w:hAnsiTheme="majorHAnsi"/>
                <w:color w:val="000000"/>
              </w:rPr>
            </w:pPr>
            <w:r w:rsidRPr="00F274CB">
              <w:rPr>
                <w:rFonts w:asciiTheme="majorHAnsi" w:hAnsiTheme="majorHAnsi"/>
                <w:color w:val="000000"/>
              </w:rPr>
              <w:t>50</w:t>
            </w:r>
            <w:r w:rsidR="00E842CF" w:rsidRPr="00F274CB">
              <w:rPr>
                <w:rFonts w:asciiTheme="majorHAnsi" w:hAnsiTheme="majorHAnsi"/>
                <w:color w:val="000000"/>
              </w:rPr>
              <w:t>%</w:t>
            </w:r>
          </w:p>
        </w:tc>
      </w:tr>
    </w:tbl>
    <w:p w:rsidR="000055F3" w:rsidRPr="00F274CB" w:rsidRDefault="000055F3" w:rsidP="00873163">
      <w:pPr>
        <w:rPr>
          <w:rFonts w:asciiTheme="majorHAnsi" w:hAnsiTheme="majorHAnsi" w:cs="Times New Roman"/>
        </w:rPr>
      </w:pPr>
    </w:p>
    <w:p w:rsidR="004C6B8D" w:rsidRPr="00FE02A5" w:rsidRDefault="003726B4">
      <w:r w:rsidRPr="00E8441B">
        <w:t>5.2</w:t>
      </w:r>
      <w:r w:rsidR="004C6B8D" w:rsidRPr="00E8441B">
        <w:t xml:space="preserve"> Time Loans</w:t>
      </w:r>
    </w:p>
    <w:p w:rsidR="004C6B8D" w:rsidRPr="00F274CB" w:rsidRDefault="00C94B87" w:rsidP="006040FF">
      <w:pPr>
        <w:spacing w:after="0" w:line="240" w:lineRule="auto"/>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Time loan portfolio consists</w:t>
      </w:r>
      <w:r w:rsidR="00A61715" w:rsidRPr="00F274CB">
        <w:rPr>
          <w:rFonts w:asciiTheme="majorHAnsi" w:eastAsia="Times New Roman" w:hAnsiTheme="majorHAnsi" w:cs="Times New Roman"/>
          <w:color w:val="000000"/>
          <w:lang w:eastAsia="en-US"/>
        </w:rPr>
        <w:t xml:space="preserve"> </w:t>
      </w:r>
      <w:r w:rsidR="00945528" w:rsidRPr="00F274CB">
        <w:rPr>
          <w:rFonts w:asciiTheme="majorHAnsi" w:eastAsia="Times New Roman" w:hAnsiTheme="majorHAnsi" w:cs="Times New Roman"/>
          <w:color w:val="000000"/>
          <w:lang w:eastAsia="en-US"/>
        </w:rPr>
        <w:t>of s</w:t>
      </w:r>
      <w:r w:rsidR="004C6B8D" w:rsidRPr="00F274CB">
        <w:rPr>
          <w:rFonts w:asciiTheme="majorHAnsi" w:eastAsia="Times New Roman" w:hAnsiTheme="majorHAnsi" w:cs="Times New Roman"/>
          <w:color w:val="000000"/>
          <w:lang w:eastAsia="en-US"/>
        </w:rPr>
        <w:t>ecured and unsecured bilateral term loans to U.S. and non-U.S. corporations. While primarily investment</w:t>
      </w:r>
      <w:r w:rsidR="00945528" w:rsidRPr="00F274CB">
        <w:rPr>
          <w:rFonts w:asciiTheme="majorHAnsi" w:eastAsia="Times New Roman" w:hAnsiTheme="majorHAnsi" w:cs="Times New Roman"/>
          <w:color w:val="000000"/>
          <w:lang w:eastAsia="en-US"/>
        </w:rPr>
        <w:t>-</w:t>
      </w:r>
      <w:r w:rsidR="004C6B8D" w:rsidRPr="00F274CB">
        <w:rPr>
          <w:rFonts w:asciiTheme="majorHAnsi" w:eastAsia="Times New Roman" w:hAnsiTheme="majorHAnsi" w:cs="Times New Roman"/>
          <w:color w:val="000000"/>
          <w:lang w:eastAsia="en-US"/>
        </w:rPr>
        <w:t>grade, some borrowers are below investment</w:t>
      </w:r>
      <w:r w:rsidR="00945528" w:rsidRPr="00F274CB">
        <w:rPr>
          <w:rFonts w:asciiTheme="majorHAnsi" w:eastAsia="Times New Roman" w:hAnsiTheme="majorHAnsi" w:cs="Times New Roman"/>
          <w:color w:val="000000"/>
          <w:lang w:eastAsia="en-US"/>
        </w:rPr>
        <w:t>-</w:t>
      </w:r>
      <w:r w:rsidR="004C6B8D" w:rsidRPr="00F274CB">
        <w:rPr>
          <w:rFonts w:asciiTheme="majorHAnsi" w:eastAsia="Times New Roman" w:hAnsiTheme="majorHAnsi" w:cs="Times New Roman"/>
          <w:color w:val="000000"/>
          <w:lang w:eastAsia="en-US"/>
        </w:rPr>
        <w:t>grade and therefore represent</w:t>
      </w:r>
      <w:r w:rsidR="00945528" w:rsidRPr="00F274CB">
        <w:rPr>
          <w:rFonts w:asciiTheme="majorHAnsi" w:eastAsia="Times New Roman" w:hAnsiTheme="majorHAnsi" w:cs="Times New Roman"/>
          <w:color w:val="000000"/>
          <w:lang w:eastAsia="en-US"/>
        </w:rPr>
        <w:t xml:space="preserve"> a</w:t>
      </w:r>
      <w:r w:rsidR="004C6B8D" w:rsidRPr="00F274CB">
        <w:rPr>
          <w:rFonts w:asciiTheme="majorHAnsi" w:eastAsia="Times New Roman" w:hAnsiTheme="majorHAnsi" w:cs="Times New Roman"/>
          <w:color w:val="000000"/>
          <w:lang w:eastAsia="en-US"/>
        </w:rPr>
        <w:t xml:space="preserve"> higher credit risk. </w:t>
      </w:r>
    </w:p>
    <w:p w:rsidR="004C6B8D" w:rsidRPr="00F274CB" w:rsidRDefault="004C6B8D" w:rsidP="006040FF">
      <w:pPr>
        <w:spacing w:after="0" w:line="240" w:lineRule="auto"/>
        <w:jc w:val="both"/>
        <w:rPr>
          <w:rFonts w:asciiTheme="majorHAnsi" w:eastAsia="Times New Roman" w:hAnsiTheme="majorHAnsi" w:cs="Times New Roman"/>
          <w:color w:val="000000"/>
          <w:u w:val="single"/>
        </w:rPr>
      </w:pPr>
    </w:p>
    <w:p w:rsidR="00E842CF" w:rsidRPr="00FE02A5" w:rsidRDefault="00E842CF" w:rsidP="00E8441B">
      <w:r w:rsidRPr="00FE02A5">
        <w:t>5.</w:t>
      </w:r>
      <w:r w:rsidR="004C6B8D" w:rsidRPr="00FE02A5">
        <w:t>2</w:t>
      </w:r>
      <w:r w:rsidRPr="00FE02A5">
        <w:t>.</w:t>
      </w:r>
      <w:r w:rsidR="004C6B8D" w:rsidRPr="00FE02A5">
        <w:t>1</w:t>
      </w:r>
      <w:r w:rsidR="003726B4" w:rsidRPr="00FE02A5">
        <w:t xml:space="preserve"> </w:t>
      </w:r>
      <w:r w:rsidR="0090508C" w:rsidRPr="00FE02A5">
        <w:t>Time – Secured Non-U.S. Customers</w:t>
      </w:r>
    </w:p>
    <w:p w:rsidR="0090508C" w:rsidRPr="00F274CB" w:rsidRDefault="00546B4B" w:rsidP="00B80E59">
      <w:pPr>
        <w:spacing w:after="0"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These are s</w:t>
      </w:r>
      <w:r w:rsidR="0090508C" w:rsidRPr="00F274CB">
        <w:rPr>
          <w:rFonts w:asciiTheme="majorHAnsi" w:eastAsia="Times New Roman" w:hAnsiTheme="majorHAnsi" w:cs="Times New Roman"/>
          <w:color w:val="000000"/>
        </w:rPr>
        <w:t xml:space="preserve">ecured bilateral term loans to corporate customers domiciled offshore, including large, Chinese state-owned companies. The top 10 customers represent 77% of the portfolio. Loan collateral includes non-liquid fixed </w:t>
      </w:r>
      <w:r w:rsidR="00B80E59" w:rsidRPr="00546B4B">
        <w:rPr>
          <w:rFonts w:asciiTheme="majorHAnsi" w:eastAsia="Times New Roman" w:hAnsiTheme="majorHAnsi" w:cs="Times New Roman"/>
          <w:noProof/>
          <w:color w:val="000000"/>
        </w:rPr>
        <w:t>assets</w:t>
      </w:r>
      <w:r w:rsidR="00B80E59">
        <w:rPr>
          <w:rFonts w:asciiTheme="majorHAnsi" w:eastAsia="Times New Roman" w:hAnsiTheme="majorHAnsi" w:cs="Times New Roman"/>
          <w:color w:val="000000"/>
        </w:rPr>
        <w:t xml:space="preserve"> </w:t>
      </w:r>
      <w:r w:rsidR="00D77AC3">
        <w:rPr>
          <w:rFonts w:asciiTheme="majorHAnsi" w:eastAsia="Times New Roman" w:hAnsiTheme="majorHAnsi" w:cs="Times New Roman"/>
          <w:color w:val="000000"/>
        </w:rPr>
        <w:t xml:space="preserve">with a guarantee from </w:t>
      </w:r>
      <w:r w:rsidR="0090508C" w:rsidRPr="00F274CB">
        <w:rPr>
          <w:rFonts w:asciiTheme="majorHAnsi" w:eastAsia="Times New Roman" w:hAnsiTheme="majorHAnsi" w:cs="Times New Roman"/>
          <w:color w:val="000000"/>
        </w:rPr>
        <w:t xml:space="preserve">BOC </w:t>
      </w:r>
      <w:r w:rsidR="0090508C">
        <w:rPr>
          <w:rFonts w:asciiTheme="majorHAnsi" w:eastAsia="Times New Roman" w:hAnsiTheme="majorHAnsi" w:cs="Times New Roman"/>
          <w:color w:val="000000"/>
        </w:rPr>
        <w:t>HO</w:t>
      </w:r>
      <w:r w:rsidR="0090508C" w:rsidRPr="00F274CB">
        <w:rPr>
          <w:rFonts w:asciiTheme="majorHAnsi" w:eastAsia="Times New Roman" w:hAnsiTheme="majorHAnsi" w:cs="Times New Roman"/>
          <w:color w:val="000000"/>
        </w:rPr>
        <w:t xml:space="preserve"> and standby LCs from BOC</w:t>
      </w:r>
      <w:r w:rsidR="00D77AC3">
        <w:rPr>
          <w:rFonts w:asciiTheme="majorHAnsi" w:eastAsia="Times New Roman" w:hAnsiTheme="majorHAnsi" w:cs="Times New Roman"/>
          <w:color w:val="000000"/>
        </w:rPr>
        <w:t xml:space="preserve">’s </w:t>
      </w:r>
      <w:r w:rsidR="0090508C" w:rsidRPr="00F274CB">
        <w:rPr>
          <w:rFonts w:asciiTheme="majorHAnsi" w:eastAsia="Times New Roman" w:hAnsiTheme="majorHAnsi" w:cs="Times New Roman"/>
          <w:color w:val="000000"/>
        </w:rPr>
        <w:t xml:space="preserve">other branches. </w:t>
      </w:r>
    </w:p>
    <w:p w:rsidR="0090508C" w:rsidRPr="00F274CB" w:rsidRDefault="0090508C" w:rsidP="0090508C">
      <w:pPr>
        <w:spacing w:after="0" w:line="240" w:lineRule="auto"/>
        <w:rPr>
          <w:rFonts w:asciiTheme="majorHAnsi" w:eastAsia="Times New Roman" w:hAnsiTheme="majorHAnsi" w:cs="Times New Roman"/>
          <w:color w:val="000000"/>
        </w:rPr>
      </w:pPr>
    </w:p>
    <w:p w:rsidR="0090508C" w:rsidRPr="00F274CB" w:rsidRDefault="0090508C" w:rsidP="00E8441B">
      <w:pPr>
        <w:spacing w:after="12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90508C" w:rsidRPr="00F274CB" w:rsidRDefault="0090508C" w:rsidP="0090508C">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90508C" w:rsidRPr="00F274CB" w:rsidTr="00BE5453">
        <w:trPr>
          <w:trHeight w:val="225"/>
        </w:trPr>
        <w:tc>
          <w:tcPr>
            <w:tcW w:w="4230" w:type="dxa"/>
            <w:gridSpan w:val="2"/>
            <w:tcBorders>
              <w:top w:val="nil"/>
              <w:left w:val="nil"/>
              <w:right w:val="nil"/>
            </w:tcBorders>
            <w:shd w:val="clear" w:color="auto" w:fill="auto"/>
          </w:tcPr>
          <w:p w:rsidR="0090508C" w:rsidRPr="00F274CB" w:rsidRDefault="0090508C" w:rsidP="00BE5453">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90508C" w:rsidRPr="00F274CB" w:rsidRDefault="0090508C" w:rsidP="00BE5453">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90508C" w:rsidRPr="00F274CB" w:rsidTr="00BE5453">
        <w:trPr>
          <w:trHeight w:val="249"/>
        </w:trPr>
        <w:tc>
          <w:tcPr>
            <w:tcW w:w="455" w:type="dxa"/>
            <w:shd w:val="clear" w:color="auto" w:fill="F5B9A9"/>
            <w:vAlign w:val="center"/>
          </w:tcPr>
          <w:p w:rsidR="0090508C" w:rsidRPr="00F274CB" w:rsidRDefault="0090508C" w:rsidP="00BE5453">
            <w:pPr>
              <w:tabs>
                <w:tab w:val="left" w:pos="270"/>
              </w:tabs>
              <w:rPr>
                <w:rFonts w:asciiTheme="majorHAnsi" w:hAnsiTheme="majorHAnsi"/>
                <w:lang w:eastAsia="en-US"/>
              </w:rPr>
            </w:pPr>
          </w:p>
        </w:tc>
        <w:tc>
          <w:tcPr>
            <w:tcW w:w="3775" w:type="dxa"/>
            <w:shd w:val="clear" w:color="auto" w:fill="F5B9A9"/>
            <w:vAlign w:val="center"/>
          </w:tcPr>
          <w:p w:rsidR="0090508C" w:rsidRPr="00F274CB" w:rsidRDefault="0090508C" w:rsidP="00BE5453">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90508C" w:rsidRPr="00F274CB" w:rsidTr="00BE5453">
        <w:trPr>
          <w:cantSplit/>
          <w:trHeight w:val="1515"/>
        </w:trPr>
        <w:tc>
          <w:tcPr>
            <w:tcW w:w="455" w:type="dxa"/>
            <w:textDirection w:val="btLr"/>
            <w:vAlign w:val="center"/>
          </w:tcPr>
          <w:p w:rsidR="0090508C" w:rsidRPr="00F274CB" w:rsidRDefault="0090508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90508C" w:rsidRPr="00F274CB" w:rsidRDefault="0090508C" w:rsidP="00BE5453">
            <w:pPr>
              <w:tabs>
                <w:tab w:val="left" w:pos="270"/>
              </w:tabs>
              <w:rPr>
                <w:rFonts w:asciiTheme="majorHAnsi" w:hAnsiTheme="majorHAnsi"/>
                <w:lang w:eastAsia="en-US"/>
              </w:rPr>
            </w:pPr>
            <w:r w:rsidRPr="00F274CB">
              <w:rPr>
                <w:rFonts w:asciiTheme="majorHAnsi" w:hAnsiTheme="majorHAnsi"/>
                <w:lang w:eastAsia="en-US"/>
              </w:rPr>
              <w:t xml:space="preserve">100% </w:t>
            </w:r>
            <w:r w:rsidRPr="00473541">
              <w:rPr>
                <w:rFonts w:asciiTheme="majorHAnsi" w:hAnsiTheme="majorHAnsi"/>
                <w:noProof/>
                <w:lang w:eastAsia="en-US"/>
              </w:rPr>
              <w:t>inflow</w:t>
            </w:r>
            <w:r w:rsidR="001578E0" w:rsidRPr="00473541">
              <w:rPr>
                <w:rFonts w:asciiTheme="majorHAnsi" w:hAnsiTheme="majorHAnsi"/>
                <w:noProof/>
                <w:lang w:eastAsia="en-US"/>
              </w:rPr>
              <w:t xml:space="preserve"> on</w:t>
            </w:r>
            <w:r w:rsidR="001578E0">
              <w:rPr>
                <w:rFonts w:asciiTheme="majorHAnsi" w:hAnsiTheme="majorHAnsi"/>
                <w:lang w:eastAsia="en-US"/>
              </w:rPr>
              <w:t xml:space="preserve"> maturity</w:t>
            </w:r>
            <w:r w:rsidRPr="00F274CB">
              <w:rPr>
                <w:rFonts w:asciiTheme="majorHAnsi" w:hAnsiTheme="majorHAnsi"/>
                <w:lang w:eastAsia="en-US"/>
              </w:rPr>
              <w:t>. Market conditions are stable and BOC clients remain financially sound.</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r>
      <w:tr w:rsidR="0090508C" w:rsidRPr="00F274CB" w:rsidTr="00BE5453">
        <w:trPr>
          <w:cantSplit/>
          <w:trHeight w:val="1515"/>
        </w:trPr>
        <w:tc>
          <w:tcPr>
            <w:tcW w:w="455" w:type="dxa"/>
            <w:textDirection w:val="btLr"/>
            <w:vAlign w:val="center"/>
          </w:tcPr>
          <w:p w:rsidR="0090508C" w:rsidRPr="00F274CB" w:rsidRDefault="0090508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90508C" w:rsidRPr="00F274CB" w:rsidRDefault="0090508C" w:rsidP="00443CA9">
            <w:pPr>
              <w:tabs>
                <w:tab w:val="left" w:pos="270"/>
              </w:tabs>
              <w:rPr>
                <w:rFonts w:asciiTheme="majorHAnsi" w:hAnsiTheme="majorHAnsi"/>
                <w:lang w:eastAsia="en-US"/>
              </w:rPr>
            </w:pPr>
            <w:r w:rsidRPr="00F274CB">
              <w:rPr>
                <w:rFonts w:asciiTheme="majorHAnsi" w:hAnsiTheme="majorHAnsi"/>
                <w:lang w:eastAsia="en-US"/>
              </w:rPr>
              <w:t xml:space="preserve">100% </w:t>
            </w:r>
            <w:r w:rsidRPr="00494CF2">
              <w:rPr>
                <w:rFonts w:asciiTheme="majorHAnsi" w:hAnsiTheme="majorHAnsi"/>
                <w:noProof/>
                <w:lang w:eastAsia="en-US"/>
              </w:rPr>
              <w:t>inflow</w:t>
            </w:r>
            <w:r w:rsidR="001578E0" w:rsidRPr="00E6246C">
              <w:rPr>
                <w:rFonts w:asciiTheme="majorHAnsi" w:hAnsiTheme="majorHAnsi"/>
                <w:noProof/>
                <w:lang w:eastAsia="en-US"/>
              </w:rPr>
              <w:t xml:space="preserve"> on</w:t>
            </w:r>
            <w:r w:rsidR="001578E0">
              <w:rPr>
                <w:rFonts w:asciiTheme="majorHAnsi" w:hAnsiTheme="majorHAnsi"/>
                <w:lang w:eastAsia="en-US"/>
              </w:rPr>
              <w:t xml:space="preserve"> </w:t>
            </w:r>
            <w:r w:rsidR="001578E0" w:rsidRPr="00443CA9">
              <w:rPr>
                <w:rFonts w:asciiTheme="majorHAnsi" w:hAnsiTheme="majorHAnsi"/>
                <w:noProof/>
                <w:lang w:eastAsia="en-US"/>
              </w:rPr>
              <w:t>maturi</w:t>
            </w:r>
            <w:r w:rsidR="00477094" w:rsidRPr="00E8441B">
              <w:rPr>
                <w:rFonts w:asciiTheme="majorHAnsi" w:hAnsiTheme="majorHAnsi"/>
                <w:noProof/>
                <w:lang w:eastAsia="en-US"/>
              </w:rPr>
              <w:t>t</w:t>
            </w:r>
            <w:r w:rsidR="001578E0" w:rsidRPr="00443CA9">
              <w:rPr>
                <w:rFonts w:asciiTheme="majorHAnsi" w:hAnsiTheme="majorHAnsi"/>
                <w:noProof/>
                <w:lang w:eastAsia="en-US"/>
              </w:rPr>
              <w:t>y</w:t>
            </w:r>
            <w:r w:rsidRPr="00F274CB">
              <w:rPr>
                <w:rFonts w:asciiTheme="majorHAnsi" w:hAnsiTheme="majorHAnsi"/>
                <w:lang w:eastAsia="en-US"/>
              </w:rPr>
              <w:t xml:space="preserve">. Given </w:t>
            </w:r>
            <w:r w:rsidR="00477094">
              <w:rPr>
                <w:rFonts w:asciiTheme="majorHAnsi" w:hAnsiTheme="majorHAnsi"/>
                <w:lang w:eastAsia="en-US"/>
              </w:rPr>
              <w:t xml:space="preserve">that </w:t>
            </w:r>
            <w:r w:rsidRPr="00F274CB">
              <w:rPr>
                <w:rFonts w:asciiTheme="majorHAnsi" w:hAnsiTheme="majorHAnsi"/>
                <w:lang w:eastAsia="en-US"/>
              </w:rPr>
              <w:t>customers are domiciled offshore, they will not be impacted by stress in the U.S.</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r>
      <w:tr w:rsidR="0090508C" w:rsidRPr="00F274CB" w:rsidTr="00BE5453">
        <w:trPr>
          <w:cantSplit/>
          <w:trHeight w:val="1515"/>
        </w:trPr>
        <w:tc>
          <w:tcPr>
            <w:tcW w:w="455" w:type="dxa"/>
            <w:textDirection w:val="btLr"/>
            <w:vAlign w:val="center"/>
          </w:tcPr>
          <w:p w:rsidR="0090508C" w:rsidRPr="00F274CB" w:rsidRDefault="0090508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90508C" w:rsidRPr="00F274CB" w:rsidRDefault="0090508C" w:rsidP="00443CA9">
            <w:pPr>
              <w:tabs>
                <w:tab w:val="left" w:pos="270"/>
              </w:tabs>
              <w:rPr>
                <w:rFonts w:asciiTheme="majorHAnsi" w:hAnsiTheme="majorHAnsi"/>
                <w:lang w:eastAsia="en-US"/>
              </w:rPr>
            </w:pPr>
            <w:r w:rsidRPr="00F274CB">
              <w:rPr>
                <w:rFonts w:asciiTheme="majorHAnsi" w:hAnsiTheme="majorHAnsi"/>
                <w:lang w:eastAsia="en-US"/>
              </w:rPr>
              <w:t xml:space="preserve">50% </w:t>
            </w:r>
            <w:r w:rsidRPr="00443CA9">
              <w:rPr>
                <w:rFonts w:asciiTheme="majorHAnsi" w:hAnsiTheme="majorHAnsi"/>
                <w:noProof/>
                <w:lang w:eastAsia="en-US"/>
              </w:rPr>
              <w:t>inflow</w:t>
            </w:r>
            <w:r w:rsidR="001578E0" w:rsidRPr="00477094">
              <w:rPr>
                <w:rFonts w:asciiTheme="majorHAnsi" w:hAnsiTheme="majorHAnsi"/>
                <w:noProof/>
                <w:lang w:eastAsia="en-US"/>
              </w:rPr>
              <w:t xml:space="preserve"> on</w:t>
            </w:r>
            <w:r w:rsidR="001578E0">
              <w:rPr>
                <w:rFonts w:asciiTheme="majorHAnsi" w:hAnsiTheme="majorHAnsi"/>
                <w:lang w:eastAsia="en-US"/>
              </w:rPr>
              <w:t xml:space="preserve"> maturity</w:t>
            </w:r>
            <w:r w:rsidRPr="00F274CB">
              <w:rPr>
                <w:rFonts w:asciiTheme="majorHAnsi" w:hAnsiTheme="majorHAnsi"/>
                <w:lang w:eastAsia="en-US"/>
              </w:rPr>
              <w:t xml:space="preserve">. BOC agrees to </w:t>
            </w:r>
            <w:r w:rsidRPr="00443CA9">
              <w:rPr>
                <w:rFonts w:asciiTheme="majorHAnsi" w:hAnsiTheme="majorHAnsi"/>
                <w:noProof/>
                <w:lang w:eastAsia="en-US"/>
              </w:rPr>
              <w:t>roll</w:t>
            </w:r>
            <w:r w:rsidR="00477094" w:rsidRPr="00E8441B">
              <w:rPr>
                <w:rFonts w:asciiTheme="majorHAnsi" w:hAnsiTheme="majorHAnsi"/>
                <w:noProof/>
                <w:lang w:eastAsia="en-US"/>
              </w:rPr>
              <w:t xml:space="preserve"> </w:t>
            </w:r>
            <w:r w:rsidRPr="00443CA9">
              <w:rPr>
                <w:rFonts w:asciiTheme="majorHAnsi" w:hAnsiTheme="majorHAnsi"/>
                <w:noProof/>
                <w:lang w:eastAsia="en-US"/>
              </w:rPr>
              <w:t>over</w:t>
            </w:r>
            <w:r w:rsidRPr="00F274CB">
              <w:rPr>
                <w:rFonts w:asciiTheme="majorHAnsi" w:hAnsiTheme="majorHAnsi"/>
                <w:lang w:eastAsia="en-US"/>
              </w:rPr>
              <w:t xml:space="preserve"> certain loans to customers affected by systemic stress globally.  Inflow assumption aligns </w:t>
            </w:r>
            <w:r w:rsidR="00477094">
              <w:rPr>
                <w:rFonts w:asciiTheme="majorHAnsi" w:hAnsiTheme="majorHAnsi"/>
                <w:noProof/>
                <w:lang w:eastAsia="en-US"/>
              </w:rPr>
              <w:t>with</w:t>
            </w:r>
            <w:r w:rsidR="00477094" w:rsidRPr="00F274CB">
              <w:rPr>
                <w:rFonts w:asciiTheme="majorHAnsi" w:hAnsiTheme="majorHAnsi"/>
                <w:lang w:eastAsia="en-US"/>
              </w:rPr>
              <w:t xml:space="preserve"> </w:t>
            </w:r>
            <w:r w:rsidRPr="00F274CB">
              <w:rPr>
                <w:rFonts w:asciiTheme="majorHAnsi" w:hAnsiTheme="majorHAnsi"/>
                <w:lang w:eastAsia="en-US"/>
              </w:rPr>
              <w:t>LCR factor.</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r>
    </w:tbl>
    <w:p w:rsidR="000055F3" w:rsidRPr="00F274CB" w:rsidRDefault="000055F3" w:rsidP="00873163">
      <w:pPr>
        <w:rPr>
          <w:rFonts w:asciiTheme="majorHAnsi" w:hAnsiTheme="majorHAnsi" w:cs="Times New Roman"/>
        </w:rPr>
      </w:pPr>
    </w:p>
    <w:p w:rsidR="0090508C" w:rsidRPr="00FE02A5" w:rsidRDefault="003726B4">
      <w:r w:rsidRPr="00FE02A5">
        <w:t>5.2.2</w:t>
      </w:r>
      <w:r w:rsidR="004C6B8D" w:rsidRPr="00FE02A5">
        <w:t xml:space="preserve"> </w:t>
      </w:r>
      <w:r w:rsidR="0090508C" w:rsidRPr="00FE02A5">
        <w:t>Time – Unsecured U.S. Customers</w:t>
      </w:r>
    </w:p>
    <w:p w:rsidR="0090508C" w:rsidRPr="00F274CB" w:rsidRDefault="0090508C" w:rsidP="0090508C">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This line item contains unsecured bilateral term loans to U.S. corporations.</w:t>
      </w:r>
    </w:p>
    <w:p w:rsidR="0090508C" w:rsidRPr="00F274CB" w:rsidRDefault="0090508C" w:rsidP="0090508C">
      <w:pPr>
        <w:spacing w:after="0" w:line="240" w:lineRule="auto"/>
        <w:rPr>
          <w:rFonts w:asciiTheme="majorHAnsi" w:eastAsia="Times New Roman" w:hAnsiTheme="majorHAnsi" w:cs="Times New Roman"/>
          <w:color w:val="000000"/>
        </w:rPr>
      </w:pPr>
    </w:p>
    <w:p w:rsidR="0090508C" w:rsidRPr="00F274CB" w:rsidRDefault="0090508C" w:rsidP="0090508C">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90508C" w:rsidRPr="00F274CB" w:rsidRDefault="0090508C" w:rsidP="0090508C">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lastRenderedPageBreak/>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90508C" w:rsidRPr="00F274CB" w:rsidTr="00BE5453">
        <w:trPr>
          <w:trHeight w:val="225"/>
        </w:trPr>
        <w:tc>
          <w:tcPr>
            <w:tcW w:w="4230" w:type="dxa"/>
            <w:gridSpan w:val="2"/>
            <w:tcBorders>
              <w:top w:val="nil"/>
              <w:left w:val="nil"/>
              <w:right w:val="nil"/>
            </w:tcBorders>
            <w:shd w:val="clear" w:color="auto" w:fill="auto"/>
          </w:tcPr>
          <w:p w:rsidR="0090508C" w:rsidRPr="00F274CB" w:rsidRDefault="0090508C" w:rsidP="00BE5453">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90508C" w:rsidRPr="00F274CB" w:rsidRDefault="0090508C" w:rsidP="00BE5453">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90508C" w:rsidRPr="00F274CB" w:rsidTr="00BE5453">
        <w:trPr>
          <w:trHeight w:val="249"/>
        </w:trPr>
        <w:tc>
          <w:tcPr>
            <w:tcW w:w="455" w:type="dxa"/>
            <w:shd w:val="clear" w:color="auto" w:fill="F5B9A9"/>
            <w:vAlign w:val="center"/>
          </w:tcPr>
          <w:p w:rsidR="0090508C" w:rsidRPr="00F274CB" w:rsidRDefault="0090508C" w:rsidP="00BE5453">
            <w:pPr>
              <w:tabs>
                <w:tab w:val="left" w:pos="270"/>
              </w:tabs>
              <w:rPr>
                <w:rFonts w:asciiTheme="majorHAnsi" w:hAnsiTheme="majorHAnsi"/>
                <w:lang w:eastAsia="en-US"/>
              </w:rPr>
            </w:pPr>
          </w:p>
        </w:tc>
        <w:tc>
          <w:tcPr>
            <w:tcW w:w="3775" w:type="dxa"/>
            <w:shd w:val="clear" w:color="auto" w:fill="F5B9A9"/>
            <w:vAlign w:val="center"/>
          </w:tcPr>
          <w:p w:rsidR="0090508C" w:rsidRPr="00F274CB" w:rsidRDefault="0090508C" w:rsidP="00BE5453">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90508C" w:rsidRPr="00F274CB" w:rsidRDefault="0090508C" w:rsidP="00BE5453">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90508C" w:rsidRPr="00F274CB" w:rsidTr="00BE5453">
        <w:trPr>
          <w:cantSplit/>
          <w:trHeight w:val="1515"/>
        </w:trPr>
        <w:tc>
          <w:tcPr>
            <w:tcW w:w="455" w:type="dxa"/>
            <w:textDirection w:val="btLr"/>
            <w:vAlign w:val="center"/>
          </w:tcPr>
          <w:p w:rsidR="0090508C" w:rsidRPr="00F274CB" w:rsidRDefault="0090508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90508C" w:rsidRPr="00F274CB" w:rsidRDefault="0090508C" w:rsidP="00BE5453">
            <w:pPr>
              <w:tabs>
                <w:tab w:val="left" w:pos="270"/>
              </w:tabs>
              <w:rPr>
                <w:rFonts w:asciiTheme="majorHAnsi" w:hAnsiTheme="majorHAnsi"/>
                <w:lang w:eastAsia="en-US"/>
              </w:rPr>
            </w:pPr>
            <w:r w:rsidRPr="00F274CB">
              <w:rPr>
                <w:rFonts w:asciiTheme="majorHAnsi" w:hAnsiTheme="majorHAnsi"/>
                <w:lang w:eastAsia="en-US"/>
              </w:rPr>
              <w:t xml:space="preserve">100% </w:t>
            </w:r>
            <w:r w:rsidRPr="00494CF2">
              <w:rPr>
                <w:rFonts w:asciiTheme="majorHAnsi" w:hAnsiTheme="majorHAnsi"/>
                <w:noProof/>
                <w:lang w:eastAsia="en-US"/>
              </w:rPr>
              <w:t>inflow</w:t>
            </w:r>
            <w:r w:rsidR="001578E0" w:rsidRPr="00E6246C">
              <w:rPr>
                <w:rFonts w:asciiTheme="majorHAnsi" w:hAnsiTheme="majorHAnsi"/>
                <w:noProof/>
                <w:lang w:eastAsia="en-US"/>
              </w:rPr>
              <w:t xml:space="preserve"> on</w:t>
            </w:r>
            <w:r w:rsidR="001578E0">
              <w:rPr>
                <w:rFonts w:asciiTheme="majorHAnsi" w:hAnsiTheme="majorHAnsi"/>
                <w:lang w:eastAsia="en-US"/>
              </w:rPr>
              <w:t xml:space="preserve"> maturity</w:t>
            </w:r>
            <w:r w:rsidRPr="00F274CB">
              <w:rPr>
                <w:rFonts w:asciiTheme="majorHAnsi" w:hAnsiTheme="majorHAnsi"/>
                <w:lang w:eastAsia="en-US"/>
              </w:rPr>
              <w:t>. Market conditions are stable and BOC clients remain financially sound.</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100%</w:t>
            </w:r>
          </w:p>
        </w:tc>
      </w:tr>
      <w:tr w:rsidR="0090508C" w:rsidRPr="00F274CB" w:rsidTr="00BE5453">
        <w:trPr>
          <w:cantSplit/>
          <w:trHeight w:val="1515"/>
        </w:trPr>
        <w:tc>
          <w:tcPr>
            <w:tcW w:w="455" w:type="dxa"/>
            <w:textDirection w:val="btLr"/>
            <w:vAlign w:val="center"/>
          </w:tcPr>
          <w:p w:rsidR="0090508C" w:rsidRPr="00F274CB" w:rsidRDefault="0090508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90508C" w:rsidRPr="00F274CB" w:rsidRDefault="0090508C" w:rsidP="00BE5453">
            <w:pPr>
              <w:tabs>
                <w:tab w:val="left" w:pos="270"/>
              </w:tabs>
              <w:rPr>
                <w:rFonts w:asciiTheme="majorHAnsi" w:hAnsiTheme="majorHAnsi"/>
                <w:lang w:eastAsia="en-US"/>
              </w:rPr>
            </w:pPr>
            <w:r w:rsidRPr="00F274CB">
              <w:rPr>
                <w:rFonts w:asciiTheme="majorHAnsi" w:hAnsiTheme="majorHAnsi"/>
                <w:lang w:eastAsia="en-US"/>
              </w:rPr>
              <w:t xml:space="preserve">50% </w:t>
            </w:r>
            <w:r w:rsidRPr="00443CA9">
              <w:rPr>
                <w:rFonts w:asciiTheme="majorHAnsi" w:hAnsiTheme="majorHAnsi"/>
                <w:noProof/>
                <w:lang w:eastAsia="en-US"/>
              </w:rPr>
              <w:t>inflow</w:t>
            </w:r>
            <w:r w:rsidR="001578E0" w:rsidRPr="004D6F32">
              <w:rPr>
                <w:rFonts w:asciiTheme="majorHAnsi" w:hAnsiTheme="majorHAnsi"/>
                <w:noProof/>
                <w:lang w:eastAsia="en-US"/>
              </w:rPr>
              <w:t xml:space="preserve"> on</w:t>
            </w:r>
            <w:r w:rsidR="001578E0">
              <w:rPr>
                <w:rFonts w:asciiTheme="majorHAnsi" w:hAnsiTheme="majorHAnsi"/>
                <w:lang w:eastAsia="en-US"/>
              </w:rPr>
              <w:t xml:space="preserve"> maturity</w:t>
            </w:r>
            <w:r w:rsidRPr="00F274CB">
              <w:rPr>
                <w:rFonts w:asciiTheme="majorHAnsi" w:hAnsiTheme="majorHAnsi"/>
                <w:lang w:eastAsia="en-US"/>
              </w:rPr>
              <w:t xml:space="preserve">. BOC agrees to </w:t>
            </w:r>
            <w:r w:rsidRPr="00443CA9">
              <w:rPr>
                <w:rFonts w:asciiTheme="majorHAnsi" w:hAnsiTheme="majorHAnsi"/>
                <w:noProof/>
                <w:lang w:eastAsia="en-US"/>
              </w:rPr>
              <w:t>roll</w:t>
            </w:r>
            <w:r w:rsidR="004D6F32" w:rsidRPr="00E8441B">
              <w:rPr>
                <w:rFonts w:asciiTheme="majorHAnsi" w:hAnsiTheme="majorHAnsi"/>
                <w:noProof/>
                <w:lang w:eastAsia="en-US"/>
              </w:rPr>
              <w:t xml:space="preserve"> </w:t>
            </w:r>
            <w:r w:rsidRPr="00443CA9">
              <w:rPr>
                <w:rFonts w:asciiTheme="majorHAnsi" w:hAnsiTheme="majorHAnsi"/>
                <w:noProof/>
                <w:lang w:eastAsia="en-US"/>
              </w:rPr>
              <w:t>over</w:t>
            </w:r>
            <w:r w:rsidRPr="00F274CB">
              <w:rPr>
                <w:rFonts w:asciiTheme="majorHAnsi" w:hAnsiTheme="majorHAnsi"/>
                <w:lang w:eastAsia="en-US"/>
              </w:rPr>
              <w:t xml:space="preserve"> certain loans to customers affected by systemic stress in the U.S.  Inflow assumption aligns to LCR factor.</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r>
      <w:tr w:rsidR="0090508C" w:rsidRPr="00F274CB" w:rsidTr="00BE5453">
        <w:trPr>
          <w:cantSplit/>
          <w:trHeight w:val="1515"/>
        </w:trPr>
        <w:tc>
          <w:tcPr>
            <w:tcW w:w="455" w:type="dxa"/>
            <w:textDirection w:val="btLr"/>
            <w:vAlign w:val="center"/>
          </w:tcPr>
          <w:p w:rsidR="0090508C" w:rsidRPr="00F274CB" w:rsidRDefault="0090508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90508C" w:rsidRPr="00F274CB" w:rsidRDefault="0090508C" w:rsidP="00BE5453">
            <w:pPr>
              <w:rPr>
                <w:rFonts w:asciiTheme="majorHAnsi" w:hAnsiTheme="majorHAnsi"/>
                <w:color w:val="000000"/>
              </w:rPr>
            </w:pPr>
            <w:r w:rsidRPr="00F274CB">
              <w:rPr>
                <w:rFonts w:asciiTheme="majorHAnsi" w:hAnsiTheme="majorHAnsi"/>
                <w:color w:val="000000"/>
              </w:rPr>
              <w:t xml:space="preserve">50% </w:t>
            </w:r>
            <w:r w:rsidRPr="00443CA9">
              <w:rPr>
                <w:rFonts w:asciiTheme="majorHAnsi" w:hAnsiTheme="majorHAnsi"/>
                <w:noProof/>
                <w:color w:val="000000"/>
              </w:rPr>
              <w:t>inflow</w:t>
            </w:r>
            <w:r w:rsidR="001578E0" w:rsidRPr="004D6F32">
              <w:rPr>
                <w:rFonts w:asciiTheme="majorHAnsi" w:hAnsiTheme="majorHAnsi"/>
                <w:noProof/>
                <w:color w:val="000000"/>
              </w:rPr>
              <w:t xml:space="preserve"> on</w:t>
            </w:r>
            <w:r w:rsidR="001578E0">
              <w:rPr>
                <w:rFonts w:asciiTheme="majorHAnsi" w:hAnsiTheme="majorHAnsi"/>
                <w:color w:val="000000"/>
              </w:rPr>
              <w:t xml:space="preserve"> maturity</w:t>
            </w:r>
            <w:r w:rsidRPr="00F274CB">
              <w:rPr>
                <w:rFonts w:asciiTheme="majorHAnsi" w:hAnsiTheme="majorHAnsi"/>
                <w:color w:val="000000"/>
              </w:rPr>
              <w:t xml:space="preserve">. BOC agrees to </w:t>
            </w:r>
            <w:r w:rsidRPr="00443CA9">
              <w:rPr>
                <w:rFonts w:asciiTheme="majorHAnsi" w:hAnsiTheme="majorHAnsi"/>
                <w:noProof/>
                <w:color w:val="000000"/>
              </w:rPr>
              <w:t>roll</w:t>
            </w:r>
            <w:r w:rsidR="004D6F32" w:rsidRPr="00E8441B">
              <w:rPr>
                <w:rFonts w:asciiTheme="majorHAnsi" w:hAnsiTheme="majorHAnsi"/>
                <w:noProof/>
                <w:color w:val="000000"/>
              </w:rPr>
              <w:t xml:space="preserve"> </w:t>
            </w:r>
            <w:r w:rsidRPr="00443CA9">
              <w:rPr>
                <w:rFonts w:asciiTheme="majorHAnsi" w:hAnsiTheme="majorHAnsi"/>
                <w:noProof/>
                <w:color w:val="000000"/>
              </w:rPr>
              <w:t>over</w:t>
            </w:r>
            <w:r w:rsidRPr="00F274CB">
              <w:rPr>
                <w:rFonts w:asciiTheme="majorHAnsi" w:hAnsiTheme="majorHAnsi"/>
                <w:color w:val="000000"/>
              </w:rPr>
              <w:t xml:space="preserve"> certain loans to customers affected by systemic stress </w:t>
            </w:r>
            <w:commentRangeStart w:id="222"/>
            <w:r w:rsidRPr="00F274CB">
              <w:rPr>
                <w:rFonts w:asciiTheme="majorHAnsi" w:hAnsiTheme="majorHAnsi"/>
                <w:color w:val="000000"/>
              </w:rPr>
              <w:t>globally</w:t>
            </w:r>
            <w:commentRangeEnd w:id="222"/>
            <w:r w:rsidR="00373BBE">
              <w:rPr>
                <w:rStyle w:val="CommentReference"/>
              </w:rPr>
              <w:commentReference w:id="222"/>
            </w:r>
            <w:del w:id="223" w:author="MA, YUANYUAN" w:date="2018-02-14T16:21:00Z">
              <w:r w:rsidRPr="00F274CB" w:rsidDel="00716D61">
                <w:rPr>
                  <w:rFonts w:asciiTheme="majorHAnsi" w:hAnsiTheme="majorHAnsi"/>
                  <w:color w:val="000000"/>
                </w:rPr>
                <w:delText>.</w:delText>
              </w:r>
            </w:del>
            <w:r w:rsidRPr="00F274CB">
              <w:rPr>
                <w:rFonts w:asciiTheme="majorHAnsi" w:hAnsiTheme="majorHAnsi"/>
                <w:color w:val="000000"/>
              </w:rPr>
              <w:t xml:space="preserve"> Inflow assumption aligns</w:t>
            </w:r>
            <w:r w:rsidR="004D6F32">
              <w:rPr>
                <w:rFonts w:asciiTheme="majorHAnsi" w:hAnsiTheme="majorHAnsi"/>
                <w:color w:val="000000"/>
              </w:rPr>
              <w:t xml:space="preserve"> with </w:t>
            </w:r>
            <w:r w:rsidRPr="00F274CB">
              <w:rPr>
                <w:rFonts w:asciiTheme="majorHAnsi" w:hAnsiTheme="majorHAnsi"/>
                <w:color w:val="000000"/>
              </w:rPr>
              <w:t>LCR factor.</w:t>
            </w:r>
          </w:p>
          <w:p w:rsidR="0090508C" w:rsidRPr="00F274CB" w:rsidRDefault="0090508C" w:rsidP="00BE5453">
            <w:pPr>
              <w:tabs>
                <w:tab w:val="left" w:pos="270"/>
              </w:tabs>
              <w:rPr>
                <w:rFonts w:asciiTheme="majorHAnsi" w:hAnsiTheme="majorHAnsi"/>
                <w:lang w:eastAsia="en-US"/>
              </w:rPr>
            </w:pP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90508C" w:rsidRPr="00F274CB" w:rsidRDefault="0090508C" w:rsidP="00BE5453">
            <w:pPr>
              <w:jc w:val="center"/>
              <w:rPr>
                <w:rFonts w:asciiTheme="majorHAnsi" w:hAnsiTheme="majorHAnsi"/>
                <w:color w:val="000000"/>
              </w:rPr>
            </w:pPr>
            <w:r w:rsidRPr="00F274CB">
              <w:rPr>
                <w:rFonts w:asciiTheme="majorHAnsi" w:hAnsiTheme="majorHAnsi"/>
                <w:color w:val="000000"/>
              </w:rPr>
              <w:t>50%</w:t>
            </w:r>
          </w:p>
        </w:tc>
      </w:tr>
    </w:tbl>
    <w:p w:rsidR="0090508C" w:rsidRPr="00F274CB" w:rsidRDefault="0090508C" w:rsidP="004C6B8D">
      <w:pPr>
        <w:rPr>
          <w:rFonts w:asciiTheme="majorHAnsi" w:hAnsiTheme="majorHAnsi" w:cs="Times New Roman"/>
        </w:rPr>
      </w:pPr>
    </w:p>
    <w:p w:rsidR="00892567" w:rsidRPr="00FE02A5" w:rsidRDefault="003726B4">
      <w:r w:rsidRPr="00FE02A5">
        <w:t>5.2.3</w:t>
      </w:r>
      <w:r w:rsidR="00892567" w:rsidRPr="00FE02A5">
        <w:t xml:space="preserve"> Time – Secured U.S. Customers</w:t>
      </w:r>
    </w:p>
    <w:p w:rsidR="00892567" w:rsidRPr="00F274CB" w:rsidRDefault="00462564" w:rsidP="006040FF">
      <w:pPr>
        <w:spacing w:after="0" w:line="240" w:lineRule="auto"/>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This line item is</w:t>
      </w:r>
      <w:r w:rsidR="00945528" w:rsidRPr="00F274CB">
        <w:rPr>
          <w:rFonts w:asciiTheme="majorHAnsi" w:eastAsia="Times New Roman" w:hAnsiTheme="majorHAnsi" w:cs="Times New Roman"/>
          <w:color w:val="000000"/>
        </w:rPr>
        <w:t xml:space="preserve"> comprised of s</w:t>
      </w:r>
      <w:r w:rsidR="00892567" w:rsidRPr="00F274CB">
        <w:rPr>
          <w:rFonts w:asciiTheme="majorHAnsi" w:eastAsia="Times New Roman" w:hAnsiTheme="majorHAnsi" w:cs="Times New Roman"/>
          <w:color w:val="000000"/>
        </w:rPr>
        <w:t xml:space="preserve">ecured bilateral term loans to corporate customers domiciled in the U.S. Loan collateral include non-liquid fixed assets. </w:t>
      </w:r>
      <w:r w:rsidRPr="00F274CB">
        <w:rPr>
          <w:rFonts w:asciiTheme="majorHAnsi" w:eastAsia="Times New Roman" w:hAnsiTheme="majorHAnsi" w:cs="Times New Roman"/>
          <w:color w:val="000000"/>
        </w:rPr>
        <w:t xml:space="preserve">The collateral </w:t>
      </w:r>
      <w:r w:rsidR="00C41E7A">
        <w:rPr>
          <w:rFonts w:asciiTheme="majorHAnsi" w:eastAsia="Times New Roman" w:hAnsiTheme="majorHAnsi" w:cs="Times New Roman"/>
          <w:color w:val="000000"/>
        </w:rPr>
        <w:t xml:space="preserve">is </w:t>
      </w:r>
      <w:r w:rsidR="00473541" w:rsidRPr="00E8441B">
        <w:rPr>
          <w:rFonts w:asciiTheme="majorHAnsi" w:eastAsia="Times New Roman" w:hAnsiTheme="majorHAnsi" w:cs="Times New Roman"/>
          <w:noProof/>
          <w:color w:val="000000"/>
        </w:rPr>
        <w:t>supported by</w:t>
      </w:r>
      <w:r w:rsidR="00C41E7A">
        <w:rPr>
          <w:rFonts w:asciiTheme="majorHAnsi" w:eastAsia="Times New Roman" w:hAnsiTheme="majorHAnsi" w:cs="Times New Roman"/>
          <w:color w:val="000000"/>
        </w:rPr>
        <w:t xml:space="preserve"> a guarantee from </w:t>
      </w:r>
      <w:r w:rsidR="00C41E7A" w:rsidRPr="00F274CB">
        <w:rPr>
          <w:rFonts w:asciiTheme="majorHAnsi" w:eastAsia="Times New Roman" w:hAnsiTheme="majorHAnsi" w:cs="Times New Roman"/>
          <w:color w:val="000000"/>
        </w:rPr>
        <w:t xml:space="preserve">BOC </w:t>
      </w:r>
      <w:r w:rsidR="00C41E7A">
        <w:rPr>
          <w:rFonts w:asciiTheme="majorHAnsi" w:eastAsia="Times New Roman" w:hAnsiTheme="majorHAnsi" w:cs="Times New Roman"/>
          <w:color w:val="000000"/>
        </w:rPr>
        <w:t>HO</w:t>
      </w:r>
      <w:r w:rsidR="00C41E7A" w:rsidRPr="00F274CB">
        <w:rPr>
          <w:rFonts w:asciiTheme="majorHAnsi" w:eastAsia="Times New Roman" w:hAnsiTheme="majorHAnsi" w:cs="Times New Roman"/>
          <w:color w:val="000000"/>
        </w:rPr>
        <w:t xml:space="preserve"> </w:t>
      </w:r>
      <w:r w:rsidR="00892567" w:rsidRPr="00F274CB">
        <w:rPr>
          <w:rFonts w:asciiTheme="majorHAnsi" w:eastAsia="Times New Roman" w:hAnsiTheme="majorHAnsi" w:cs="Times New Roman"/>
          <w:color w:val="000000"/>
        </w:rPr>
        <w:t>and standby LC from BOC</w:t>
      </w:r>
      <w:r w:rsidR="00C41E7A">
        <w:rPr>
          <w:rFonts w:asciiTheme="majorHAnsi" w:eastAsia="Times New Roman" w:hAnsiTheme="majorHAnsi" w:cs="Times New Roman"/>
          <w:color w:val="000000"/>
        </w:rPr>
        <w:t xml:space="preserve">’s </w:t>
      </w:r>
      <w:r w:rsidR="00892567" w:rsidRPr="00F274CB">
        <w:rPr>
          <w:rFonts w:asciiTheme="majorHAnsi" w:eastAsia="Times New Roman" w:hAnsiTheme="majorHAnsi" w:cs="Times New Roman"/>
          <w:color w:val="000000"/>
        </w:rPr>
        <w:t>other branches.</w:t>
      </w:r>
    </w:p>
    <w:p w:rsidR="00892567" w:rsidRPr="00F274CB" w:rsidRDefault="00892567" w:rsidP="00892567">
      <w:pPr>
        <w:spacing w:after="0" w:line="240" w:lineRule="auto"/>
        <w:rPr>
          <w:rFonts w:asciiTheme="majorHAnsi" w:eastAsia="Times New Roman" w:hAnsiTheme="majorHAnsi" w:cs="Times New Roman"/>
          <w:color w:val="000000"/>
        </w:rPr>
      </w:pPr>
    </w:p>
    <w:p w:rsidR="00892567" w:rsidRPr="00F274CB" w:rsidRDefault="00892567" w:rsidP="00E8441B">
      <w:pPr>
        <w:spacing w:after="12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892567" w:rsidRPr="00F274CB" w:rsidRDefault="00892567" w:rsidP="00892567">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892567" w:rsidRPr="00F274CB" w:rsidTr="001448EE">
        <w:trPr>
          <w:trHeight w:val="225"/>
        </w:trPr>
        <w:tc>
          <w:tcPr>
            <w:tcW w:w="4230" w:type="dxa"/>
            <w:gridSpan w:val="2"/>
            <w:tcBorders>
              <w:top w:val="nil"/>
              <w:left w:val="nil"/>
              <w:right w:val="nil"/>
            </w:tcBorders>
            <w:shd w:val="clear" w:color="auto" w:fill="auto"/>
          </w:tcPr>
          <w:p w:rsidR="00892567" w:rsidRPr="00F274CB" w:rsidRDefault="00892567"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892567" w:rsidRPr="00F274CB" w:rsidRDefault="00892567"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892567" w:rsidRPr="00F274CB" w:rsidTr="001448EE">
        <w:trPr>
          <w:trHeight w:val="249"/>
        </w:trPr>
        <w:tc>
          <w:tcPr>
            <w:tcW w:w="455" w:type="dxa"/>
            <w:shd w:val="clear" w:color="auto" w:fill="F5B9A9"/>
            <w:vAlign w:val="center"/>
          </w:tcPr>
          <w:p w:rsidR="00892567" w:rsidRPr="00F274CB" w:rsidRDefault="00892567" w:rsidP="001448EE">
            <w:pPr>
              <w:tabs>
                <w:tab w:val="left" w:pos="270"/>
              </w:tabs>
              <w:rPr>
                <w:rFonts w:asciiTheme="majorHAnsi" w:hAnsiTheme="majorHAnsi"/>
                <w:lang w:eastAsia="en-US"/>
              </w:rPr>
            </w:pPr>
          </w:p>
        </w:tc>
        <w:tc>
          <w:tcPr>
            <w:tcW w:w="3775" w:type="dxa"/>
            <w:shd w:val="clear" w:color="auto" w:fill="F5B9A9"/>
            <w:vAlign w:val="center"/>
          </w:tcPr>
          <w:p w:rsidR="00892567" w:rsidRPr="00F274CB" w:rsidRDefault="00892567"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892567" w:rsidRPr="00F274CB" w:rsidTr="001448EE">
        <w:trPr>
          <w:cantSplit/>
          <w:trHeight w:val="1515"/>
        </w:trPr>
        <w:tc>
          <w:tcPr>
            <w:tcW w:w="455" w:type="dxa"/>
            <w:textDirection w:val="btLr"/>
            <w:vAlign w:val="center"/>
          </w:tcPr>
          <w:p w:rsidR="00892567" w:rsidRPr="00F274CB" w:rsidRDefault="00892567"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892567" w:rsidRPr="00F274CB" w:rsidRDefault="00892567" w:rsidP="001448EE">
            <w:pPr>
              <w:tabs>
                <w:tab w:val="left" w:pos="270"/>
              </w:tabs>
              <w:rPr>
                <w:rFonts w:asciiTheme="majorHAnsi" w:hAnsiTheme="majorHAnsi"/>
                <w:lang w:eastAsia="en-US"/>
              </w:rPr>
            </w:pPr>
            <w:r w:rsidRPr="00F274CB">
              <w:rPr>
                <w:rFonts w:asciiTheme="majorHAnsi" w:hAnsiTheme="majorHAnsi"/>
                <w:lang w:eastAsia="en-US"/>
              </w:rPr>
              <w:t xml:space="preserve">100% </w:t>
            </w:r>
            <w:r w:rsidRPr="00473541">
              <w:rPr>
                <w:rFonts w:asciiTheme="majorHAnsi" w:hAnsiTheme="majorHAnsi"/>
                <w:noProof/>
                <w:lang w:eastAsia="en-US"/>
              </w:rPr>
              <w:t>inflow</w:t>
            </w:r>
            <w:r w:rsidR="001D0D9F" w:rsidRPr="00473541">
              <w:rPr>
                <w:rFonts w:asciiTheme="majorHAnsi" w:hAnsiTheme="majorHAnsi"/>
                <w:noProof/>
                <w:lang w:eastAsia="en-US"/>
              </w:rPr>
              <w:t xml:space="preserve"> on</w:t>
            </w:r>
            <w:r w:rsidR="001D0D9F">
              <w:rPr>
                <w:rFonts w:asciiTheme="majorHAnsi" w:hAnsiTheme="majorHAnsi"/>
                <w:lang w:eastAsia="en-US"/>
              </w:rPr>
              <w:t xml:space="preserve"> maturity</w:t>
            </w:r>
            <w:r w:rsidRPr="00F274CB">
              <w:rPr>
                <w:rFonts w:asciiTheme="majorHAnsi" w:hAnsiTheme="majorHAnsi"/>
                <w:lang w:eastAsia="en-US"/>
              </w:rPr>
              <w:t>. Market conditions are stable and BOC clients remain financially sound.</w:t>
            </w:r>
          </w:p>
        </w:tc>
        <w:tc>
          <w:tcPr>
            <w:tcW w:w="1376"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r>
      <w:tr w:rsidR="00016250" w:rsidRPr="00F274CB" w:rsidTr="001448EE">
        <w:trPr>
          <w:cantSplit/>
          <w:trHeight w:val="1515"/>
        </w:trPr>
        <w:tc>
          <w:tcPr>
            <w:tcW w:w="455" w:type="dxa"/>
            <w:textDirection w:val="btLr"/>
            <w:vAlign w:val="center"/>
          </w:tcPr>
          <w:p w:rsidR="00016250" w:rsidRPr="00F274CB" w:rsidRDefault="00016250" w:rsidP="00892567">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016250" w:rsidRPr="00F274CB" w:rsidRDefault="00016250" w:rsidP="004B23D5">
            <w:pPr>
              <w:tabs>
                <w:tab w:val="left" w:pos="270"/>
              </w:tabs>
              <w:rPr>
                <w:rFonts w:asciiTheme="majorHAnsi" w:hAnsiTheme="majorHAnsi"/>
                <w:lang w:eastAsia="en-US"/>
              </w:rPr>
            </w:pPr>
            <w:r w:rsidRPr="00F274CB">
              <w:rPr>
                <w:rFonts w:asciiTheme="majorHAnsi" w:hAnsiTheme="majorHAnsi"/>
                <w:lang w:eastAsia="en-US"/>
              </w:rPr>
              <w:t xml:space="preserve">50% </w:t>
            </w:r>
            <w:r w:rsidRPr="00443CA9">
              <w:rPr>
                <w:rFonts w:asciiTheme="majorHAnsi" w:hAnsiTheme="majorHAnsi"/>
                <w:noProof/>
                <w:lang w:eastAsia="en-US"/>
              </w:rPr>
              <w:t>inflow</w:t>
            </w:r>
            <w:r w:rsidR="001D0D9F" w:rsidRPr="00CB22CC">
              <w:rPr>
                <w:rFonts w:asciiTheme="majorHAnsi" w:hAnsiTheme="majorHAnsi"/>
                <w:noProof/>
                <w:lang w:eastAsia="en-US"/>
              </w:rPr>
              <w:t xml:space="preserve"> on</w:t>
            </w:r>
            <w:r w:rsidR="001D0D9F">
              <w:rPr>
                <w:rFonts w:asciiTheme="majorHAnsi" w:hAnsiTheme="majorHAnsi"/>
                <w:lang w:eastAsia="en-US"/>
              </w:rPr>
              <w:t xml:space="preserve"> maturity</w:t>
            </w:r>
            <w:r w:rsidRPr="00F274CB">
              <w:rPr>
                <w:rFonts w:asciiTheme="majorHAnsi" w:hAnsiTheme="majorHAnsi"/>
                <w:lang w:eastAsia="en-US"/>
              </w:rPr>
              <w:t xml:space="preserve">. BOC agrees to </w:t>
            </w:r>
            <w:r w:rsidRPr="00443CA9">
              <w:rPr>
                <w:rFonts w:asciiTheme="majorHAnsi" w:hAnsiTheme="majorHAnsi"/>
                <w:noProof/>
                <w:lang w:eastAsia="en-US"/>
              </w:rPr>
              <w:t>roll</w:t>
            </w:r>
            <w:r w:rsidR="00CB22CC" w:rsidRPr="00E8441B">
              <w:rPr>
                <w:rFonts w:asciiTheme="majorHAnsi" w:hAnsiTheme="majorHAnsi"/>
                <w:noProof/>
                <w:lang w:eastAsia="en-US"/>
              </w:rPr>
              <w:t xml:space="preserve"> </w:t>
            </w:r>
            <w:r w:rsidRPr="00443CA9">
              <w:rPr>
                <w:rFonts w:asciiTheme="majorHAnsi" w:hAnsiTheme="majorHAnsi"/>
                <w:noProof/>
                <w:lang w:eastAsia="en-US"/>
              </w:rPr>
              <w:t>over</w:t>
            </w:r>
            <w:r w:rsidRPr="00F274CB">
              <w:rPr>
                <w:rFonts w:asciiTheme="majorHAnsi" w:hAnsiTheme="majorHAnsi"/>
                <w:lang w:eastAsia="en-US"/>
              </w:rPr>
              <w:t xml:space="preserve"> certain loans to customers affected by systemic </w:t>
            </w:r>
            <w:r w:rsidRPr="007B31DF">
              <w:rPr>
                <w:rFonts w:asciiTheme="majorHAnsi" w:hAnsiTheme="majorHAnsi"/>
                <w:lang w:eastAsia="en-US"/>
              </w:rPr>
              <w:t>stress in the U.S</w:t>
            </w:r>
            <w:del w:id="224" w:author="MA, YUANYUAN" w:date="2018-06-01T13:34:00Z">
              <w:r w:rsidRPr="009874A4" w:rsidDel="007B31DF">
                <w:rPr>
                  <w:rFonts w:asciiTheme="majorHAnsi" w:hAnsiTheme="majorHAnsi"/>
                  <w:highlight w:val="yellow"/>
                  <w:lang w:eastAsia="en-US"/>
                </w:rPr>
                <w:delText>.</w:delText>
              </w:r>
            </w:del>
            <w:del w:id="225" w:author="MA, YUANYUAN" w:date="2018-02-15T11:56:00Z">
              <w:r w:rsidRPr="009874A4" w:rsidDel="004B23D5">
                <w:rPr>
                  <w:rFonts w:asciiTheme="majorHAnsi" w:hAnsiTheme="majorHAnsi"/>
                  <w:highlight w:val="yellow"/>
                  <w:lang w:eastAsia="en-US"/>
                </w:rPr>
                <w:delText xml:space="preserve"> and China for three months</w:delText>
              </w:r>
            </w:del>
            <w:r w:rsidRPr="00F274CB">
              <w:rPr>
                <w:rFonts w:asciiTheme="majorHAnsi" w:hAnsiTheme="majorHAnsi"/>
                <w:lang w:eastAsia="en-US"/>
              </w:rPr>
              <w:t xml:space="preserve">.  Inflow assumption aligns </w:t>
            </w:r>
            <w:r w:rsidR="00CB22CC">
              <w:rPr>
                <w:rFonts w:asciiTheme="majorHAnsi" w:hAnsiTheme="majorHAnsi"/>
                <w:noProof/>
                <w:lang w:eastAsia="en-US"/>
              </w:rPr>
              <w:t>with</w:t>
            </w:r>
            <w:r w:rsidR="00CB22CC" w:rsidRPr="00F274CB">
              <w:rPr>
                <w:rFonts w:asciiTheme="majorHAnsi" w:hAnsiTheme="majorHAnsi"/>
                <w:lang w:eastAsia="en-US"/>
              </w:rPr>
              <w:t xml:space="preserve"> </w:t>
            </w:r>
            <w:r w:rsidRPr="00F274CB">
              <w:rPr>
                <w:rFonts w:asciiTheme="majorHAnsi" w:hAnsiTheme="majorHAnsi"/>
                <w:lang w:eastAsia="en-US"/>
              </w:rPr>
              <w:t>LCR factor.</w:t>
            </w:r>
          </w:p>
        </w:tc>
        <w:tc>
          <w:tcPr>
            <w:tcW w:w="1376" w:type="dxa"/>
            <w:vAlign w:val="center"/>
          </w:tcPr>
          <w:p w:rsidR="00016250" w:rsidRPr="00F274CB" w:rsidRDefault="00016250" w:rsidP="0089256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016250" w:rsidRPr="00F274CB" w:rsidRDefault="00016250" w:rsidP="00892567">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016250" w:rsidRPr="00F274CB" w:rsidRDefault="00016250" w:rsidP="00892567">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016250" w:rsidRPr="00F274CB" w:rsidRDefault="00016250" w:rsidP="00892567">
            <w:pPr>
              <w:jc w:val="center"/>
              <w:rPr>
                <w:rFonts w:asciiTheme="majorHAnsi" w:hAnsiTheme="majorHAnsi"/>
                <w:color w:val="000000"/>
              </w:rPr>
            </w:pPr>
            <w:r w:rsidRPr="00F274CB">
              <w:rPr>
                <w:rFonts w:asciiTheme="majorHAnsi" w:hAnsiTheme="majorHAnsi"/>
                <w:color w:val="000000"/>
              </w:rPr>
              <w:t>50%</w:t>
            </w:r>
          </w:p>
        </w:tc>
      </w:tr>
      <w:tr w:rsidR="00016250" w:rsidRPr="00F274CB" w:rsidTr="001448EE">
        <w:trPr>
          <w:cantSplit/>
          <w:trHeight w:val="1515"/>
        </w:trPr>
        <w:tc>
          <w:tcPr>
            <w:tcW w:w="455" w:type="dxa"/>
            <w:textDirection w:val="btLr"/>
            <w:vAlign w:val="center"/>
          </w:tcPr>
          <w:p w:rsidR="00016250" w:rsidRPr="00F274CB" w:rsidRDefault="00016250"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Combined</w:t>
            </w:r>
          </w:p>
        </w:tc>
        <w:tc>
          <w:tcPr>
            <w:tcW w:w="3775" w:type="dxa"/>
            <w:vAlign w:val="center"/>
          </w:tcPr>
          <w:p w:rsidR="00016250" w:rsidRPr="00F274CB" w:rsidRDefault="006143B3" w:rsidP="00847F41">
            <w:pPr>
              <w:rPr>
                <w:rFonts w:asciiTheme="majorHAnsi" w:hAnsiTheme="majorHAnsi"/>
                <w:color w:val="000000"/>
              </w:rPr>
            </w:pPr>
            <w:r w:rsidRPr="00F274CB">
              <w:rPr>
                <w:rFonts w:asciiTheme="majorHAnsi" w:hAnsiTheme="majorHAnsi"/>
                <w:color w:val="000000"/>
              </w:rPr>
              <w:t xml:space="preserve">50% </w:t>
            </w:r>
            <w:r w:rsidR="00462564" w:rsidRPr="00443CA9">
              <w:rPr>
                <w:rFonts w:asciiTheme="majorHAnsi" w:hAnsiTheme="majorHAnsi"/>
                <w:noProof/>
                <w:color w:val="000000"/>
              </w:rPr>
              <w:t>inflow</w:t>
            </w:r>
            <w:r w:rsidR="001D0D9F" w:rsidRPr="00CB22CC">
              <w:rPr>
                <w:rFonts w:asciiTheme="majorHAnsi" w:hAnsiTheme="majorHAnsi"/>
                <w:noProof/>
                <w:color w:val="000000"/>
              </w:rPr>
              <w:t xml:space="preserve"> on</w:t>
            </w:r>
            <w:r w:rsidR="001D0D9F">
              <w:rPr>
                <w:rFonts w:asciiTheme="majorHAnsi" w:hAnsiTheme="majorHAnsi"/>
                <w:color w:val="000000"/>
              </w:rPr>
              <w:t xml:space="preserve"> maturity</w:t>
            </w:r>
            <w:r w:rsidR="00462564" w:rsidRPr="00F274CB">
              <w:rPr>
                <w:rFonts w:asciiTheme="majorHAnsi" w:hAnsiTheme="majorHAnsi"/>
                <w:color w:val="000000"/>
              </w:rPr>
              <w:t xml:space="preserve">. BOC agrees to </w:t>
            </w:r>
            <w:r w:rsidR="00462564" w:rsidRPr="00443CA9">
              <w:rPr>
                <w:rFonts w:asciiTheme="majorHAnsi" w:hAnsiTheme="majorHAnsi"/>
                <w:noProof/>
                <w:color w:val="000000"/>
              </w:rPr>
              <w:t>roll</w:t>
            </w:r>
            <w:r w:rsidR="00CB22CC" w:rsidRPr="00E8441B">
              <w:rPr>
                <w:rFonts w:asciiTheme="majorHAnsi" w:hAnsiTheme="majorHAnsi"/>
                <w:noProof/>
                <w:color w:val="000000"/>
              </w:rPr>
              <w:t xml:space="preserve"> </w:t>
            </w:r>
            <w:r w:rsidR="00462564" w:rsidRPr="00443CA9">
              <w:rPr>
                <w:rFonts w:asciiTheme="majorHAnsi" w:hAnsiTheme="majorHAnsi"/>
                <w:noProof/>
                <w:color w:val="000000"/>
              </w:rPr>
              <w:t>over</w:t>
            </w:r>
            <w:r w:rsidR="00462564" w:rsidRPr="00F274CB">
              <w:rPr>
                <w:rFonts w:asciiTheme="majorHAnsi" w:hAnsiTheme="majorHAnsi"/>
                <w:color w:val="000000"/>
              </w:rPr>
              <w:t xml:space="preserve"> certain loans to customers affected by systemic stress </w:t>
            </w:r>
            <w:del w:id="226" w:author="MA, YUANYUAN" w:date="2018-02-14T16:29:00Z">
              <w:r w:rsidR="00462564" w:rsidRPr="00F274CB" w:rsidDel="00E841C6">
                <w:rPr>
                  <w:rFonts w:asciiTheme="majorHAnsi" w:hAnsiTheme="majorHAnsi"/>
                  <w:color w:val="000000"/>
                </w:rPr>
                <w:delText xml:space="preserve">in </w:delText>
              </w:r>
            </w:del>
            <w:ins w:id="227" w:author="MA, YUANYUAN" w:date="2018-02-14T16:29:00Z">
              <w:r w:rsidR="007B31DF">
                <w:rPr>
                  <w:rFonts w:asciiTheme="majorHAnsi" w:hAnsiTheme="majorHAnsi"/>
                  <w:color w:val="000000"/>
                </w:rPr>
                <w:t>globally</w:t>
              </w:r>
            </w:ins>
            <w:commentRangeStart w:id="228"/>
            <w:del w:id="229" w:author="MA, YUANYUAN" w:date="2018-02-14T16:29:00Z">
              <w:r w:rsidR="00462564" w:rsidRPr="00F274CB" w:rsidDel="00E841C6">
                <w:rPr>
                  <w:rFonts w:asciiTheme="majorHAnsi" w:hAnsiTheme="majorHAnsi"/>
                  <w:color w:val="000000"/>
                </w:rPr>
                <w:delText xml:space="preserve">U.S. and China </w:delText>
              </w:r>
              <w:commentRangeEnd w:id="228"/>
              <w:r w:rsidR="00373BBE" w:rsidDel="00E841C6">
                <w:rPr>
                  <w:rStyle w:val="CommentReference"/>
                </w:rPr>
                <w:commentReference w:id="228"/>
              </w:r>
            </w:del>
            <w:del w:id="230" w:author="XIANG, KEXIANG (Ken)" w:date="2018-02-15T10:38:00Z">
              <w:r w:rsidR="00462564" w:rsidRPr="00F274CB" w:rsidDel="00847F41">
                <w:rPr>
                  <w:rFonts w:asciiTheme="majorHAnsi" w:hAnsiTheme="majorHAnsi"/>
                  <w:color w:val="000000"/>
                </w:rPr>
                <w:delText>for three months</w:delText>
              </w:r>
            </w:del>
            <w:r w:rsidR="00462564" w:rsidRPr="00F274CB">
              <w:rPr>
                <w:rFonts w:asciiTheme="majorHAnsi" w:hAnsiTheme="majorHAnsi"/>
                <w:color w:val="000000"/>
              </w:rPr>
              <w:t xml:space="preserve">.  Inflow assumption aligns </w:t>
            </w:r>
            <w:r w:rsidR="00CB22CC">
              <w:rPr>
                <w:rFonts w:asciiTheme="majorHAnsi" w:hAnsiTheme="majorHAnsi"/>
                <w:noProof/>
                <w:color w:val="000000"/>
              </w:rPr>
              <w:t>with</w:t>
            </w:r>
            <w:r w:rsidR="00CB22CC" w:rsidRPr="00F274CB">
              <w:rPr>
                <w:rFonts w:asciiTheme="majorHAnsi" w:hAnsiTheme="majorHAnsi"/>
                <w:color w:val="000000"/>
              </w:rPr>
              <w:t xml:space="preserve"> </w:t>
            </w:r>
            <w:r w:rsidR="00462564" w:rsidRPr="00F274CB">
              <w:rPr>
                <w:rFonts w:asciiTheme="majorHAnsi" w:hAnsiTheme="majorHAnsi"/>
                <w:color w:val="000000"/>
              </w:rPr>
              <w:t xml:space="preserve">LCR factor. </w:t>
            </w:r>
          </w:p>
        </w:tc>
        <w:tc>
          <w:tcPr>
            <w:tcW w:w="1376" w:type="dxa"/>
            <w:vAlign w:val="center"/>
          </w:tcPr>
          <w:p w:rsidR="00016250" w:rsidRPr="00F274CB" w:rsidRDefault="00016250"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016250" w:rsidRPr="00F274CB" w:rsidRDefault="00016250"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016250" w:rsidRPr="00F274CB" w:rsidRDefault="00016250" w:rsidP="001448EE">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016250" w:rsidRPr="00F274CB" w:rsidRDefault="00016250" w:rsidP="001448EE">
            <w:pPr>
              <w:jc w:val="center"/>
              <w:rPr>
                <w:rFonts w:asciiTheme="majorHAnsi" w:hAnsiTheme="majorHAnsi"/>
                <w:color w:val="000000"/>
              </w:rPr>
            </w:pPr>
            <w:r w:rsidRPr="00F274CB">
              <w:rPr>
                <w:rFonts w:asciiTheme="majorHAnsi" w:hAnsiTheme="majorHAnsi"/>
                <w:color w:val="000000"/>
              </w:rPr>
              <w:t>50%</w:t>
            </w:r>
          </w:p>
        </w:tc>
      </w:tr>
    </w:tbl>
    <w:p w:rsidR="000055F3" w:rsidRPr="00F274CB" w:rsidRDefault="000055F3" w:rsidP="00873163">
      <w:pPr>
        <w:rPr>
          <w:rFonts w:asciiTheme="majorHAnsi" w:hAnsiTheme="majorHAnsi" w:cs="Times New Roman"/>
        </w:rPr>
      </w:pPr>
    </w:p>
    <w:p w:rsidR="00892567" w:rsidRPr="00FE02A5" w:rsidRDefault="003726B4">
      <w:r w:rsidRPr="00FE02A5">
        <w:t>5.3</w:t>
      </w:r>
      <w:r w:rsidR="00892567" w:rsidRPr="00FE02A5">
        <w:t xml:space="preserve"> </w:t>
      </w:r>
      <w:r w:rsidR="001448EE" w:rsidRPr="00FE02A5">
        <w:t>Mortgage – Commercial and Retail</w:t>
      </w:r>
    </w:p>
    <w:p w:rsidR="008439BD" w:rsidRPr="00F274CB" w:rsidRDefault="00016250" w:rsidP="006040FF">
      <w:pPr>
        <w:spacing w:after="0" w:line="240" w:lineRule="auto"/>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Mortgage loans g</w:t>
      </w:r>
      <w:r w:rsidR="00892567" w:rsidRPr="00F274CB">
        <w:rPr>
          <w:rFonts w:asciiTheme="majorHAnsi" w:eastAsia="Times New Roman" w:hAnsiTheme="majorHAnsi" w:cs="Times New Roman"/>
          <w:color w:val="000000"/>
        </w:rPr>
        <w:t>enerally</w:t>
      </w:r>
      <w:r w:rsidRPr="00F274CB">
        <w:rPr>
          <w:rFonts w:asciiTheme="majorHAnsi" w:eastAsia="Times New Roman" w:hAnsiTheme="majorHAnsi" w:cs="Times New Roman"/>
          <w:color w:val="000000"/>
        </w:rPr>
        <w:t xml:space="preserve"> act as</w:t>
      </w:r>
      <w:r w:rsidR="00892567" w:rsidRPr="00F274CB">
        <w:rPr>
          <w:rFonts w:asciiTheme="majorHAnsi" w:eastAsia="Times New Roman" w:hAnsiTheme="majorHAnsi" w:cs="Times New Roman"/>
          <w:color w:val="000000"/>
        </w:rPr>
        <w:t xml:space="preserve"> large asset financing for assets with stable cash</w:t>
      </w:r>
      <w:r w:rsidR="00CB22CC">
        <w:rPr>
          <w:rFonts w:asciiTheme="majorHAnsi" w:eastAsia="Times New Roman" w:hAnsiTheme="majorHAnsi" w:cs="Times New Roman"/>
          <w:color w:val="000000"/>
        </w:rPr>
        <w:t>-</w:t>
      </w:r>
      <w:r w:rsidR="00892567" w:rsidRPr="00F274CB">
        <w:rPr>
          <w:rFonts w:asciiTheme="majorHAnsi" w:eastAsia="Times New Roman" w:hAnsiTheme="majorHAnsi" w:cs="Times New Roman"/>
          <w:color w:val="000000"/>
        </w:rPr>
        <w:t xml:space="preserve">flows and low leverage. </w:t>
      </w:r>
      <w:r w:rsidRPr="00F274CB">
        <w:rPr>
          <w:rFonts w:asciiTheme="majorHAnsi" w:eastAsia="Times New Roman" w:hAnsiTheme="majorHAnsi" w:cs="Times New Roman"/>
          <w:color w:val="000000"/>
        </w:rPr>
        <w:t>BOC’s r</w:t>
      </w:r>
      <w:r w:rsidR="00892567" w:rsidRPr="00F274CB">
        <w:rPr>
          <w:rFonts w:asciiTheme="majorHAnsi" w:eastAsia="Times New Roman" w:hAnsiTheme="majorHAnsi" w:cs="Times New Roman"/>
          <w:color w:val="000000"/>
        </w:rPr>
        <w:t xml:space="preserve">etail mortgage portfolio (mortgages offered to individuals) </w:t>
      </w:r>
      <w:r w:rsidRPr="00F274CB">
        <w:rPr>
          <w:rFonts w:asciiTheme="majorHAnsi" w:eastAsia="Times New Roman" w:hAnsiTheme="majorHAnsi" w:cs="Times New Roman"/>
          <w:color w:val="000000"/>
        </w:rPr>
        <w:t>accounts for</w:t>
      </w:r>
      <w:r w:rsidR="00892567" w:rsidRPr="00F274CB">
        <w:rPr>
          <w:rFonts w:asciiTheme="majorHAnsi" w:eastAsia="Times New Roman" w:hAnsiTheme="majorHAnsi" w:cs="Times New Roman"/>
          <w:color w:val="000000"/>
        </w:rPr>
        <w:t xml:space="preserve"> </w:t>
      </w:r>
      <w:del w:id="231" w:author="FANG, XIANG" w:date="2018-11-28T14:58:00Z">
        <w:r w:rsidR="00892567" w:rsidRPr="00F274CB" w:rsidDel="003D01FF">
          <w:rPr>
            <w:rFonts w:asciiTheme="majorHAnsi" w:eastAsia="Times New Roman" w:hAnsiTheme="majorHAnsi" w:cs="Times New Roman"/>
            <w:color w:val="000000"/>
          </w:rPr>
          <w:delText xml:space="preserve">approximately </w:delText>
        </w:r>
        <w:r w:rsidR="00BF5FAD" w:rsidRPr="00F274CB" w:rsidDel="003D01FF">
          <w:rPr>
            <w:rFonts w:asciiTheme="majorHAnsi" w:eastAsia="Times New Roman" w:hAnsiTheme="majorHAnsi" w:cs="Times New Roman"/>
            <w:color w:val="000000"/>
          </w:rPr>
          <w:delText>0.55%</w:delText>
        </w:r>
      </w:del>
      <w:ins w:id="232" w:author="FANG, XIANG" w:date="2018-11-28T14:58:00Z">
        <w:r w:rsidR="003D01FF">
          <w:rPr>
            <w:rFonts w:asciiTheme="majorHAnsi" w:eastAsia="Times New Roman" w:hAnsiTheme="majorHAnsi" w:cs="Times New Roman"/>
            <w:color w:val="000000"/>
          </w:rPr>
          <w:t>small percentage</w:t>
        </w:r>
      </w:ins>
      <w:r w:rsidR="00BF5FAD" w:rsidRPr="00F274CB">
        <w:rPr>
          <w:rFonts w:asciiTheme="majorHAnsi" w:eastAsia="Times New Roman" w:hAnsiTheme="majorHAnsi" w:cs="Times New Roman"/>
          <w:color w:val="000000"/>
        </w:rPr>
        <w:t xml:space="preserve"> of the entire mortgage</w:t>
      </w:r>
      <w:del w:id="233" w:author="FANG, XIANG" w:date="2018-11-28T14:59:00Z">
        <w:r w:rsidR="00BF5FAD" w:rsidRPr="00F274CB" w:rsidDel="003D01FF">
          <w:rPr>
            <w:rFonts w:asciiTheme="majorHAnsi" w:eastAsia="Times New Roman" w:hAnsiTheme="majorHAnsi" w:cs="Times New Roman"/>
            <w:color w:val="000000"/>
          </w:rPr>
          <w:delText xml:space="preserve"> portfolio as </w:delText>
        </w:r>
        <w:r w:rsidR="00BF5FAD" w:rsidRPr="00F47167" w:rsidDel="003D01FF">
          <w:rPr>
            <w:rFonts w:asciiTheme="majorHAnsi" w:eastAsia="Times New Roman" w:hAnsiTheme="majorHAnsi" w:cs="Times New Roman"/>
            <w:color w:val="000000"/>
          </w:rPr>
          <w:delText>of 12/31/2015. (</w:delText>
        </w:r>
        <w:r w:rsidR="00892567" w:rsidRPr="00F47167" w:rsidDel="003D01FF">
          <w:rPr>
            <w:rFonts w:asciiTheme="majorHAnsi" w:eastAsia="Times New Roman" w:hAnsiTheme="majorHAnsi" w:cs="Times New Roman"/>
            <w:color w:val="000000"/>
          </w:rPr>
          <w:delText>$51</w:delText>
        </w:r>
        <w:r w:rsidR="00892567" w:rsidRPr="00F274CB" w:rsidDel="003D01FF">
          <w:rPr>
            <w:rFonts w:asciiTheme="majorHAnsi" w:eastAsia="Times New Roman" w:hAnsiTheme="majorHAnsi" w:cs="Times New Roman"/>
            <w:color w:val="000000"/>
          </w:rPr>
          <w:delText xml:space="preserve"> M </w:delText>
        </w:r>
        <w:r w:rsidRPr="00F274CB" w:rsidDel="003D01FF">
          <w:rPr>
            <w:rFonts w:asciiTheme="majorHAnsi" w:eastAsia="Times New Roman" w:hAnsiTheme="majorHAnsi" w:cs="Times New Roman"/>
            <w:color w:val="000000"/>
          </w:rPr>
          <w:delText xml:space="preserve">of a portfolio </w:delText>
        </w:r>
        <w:r w:rsidR="00892567" w:rsidRPr="00F274CB" w:rsidDel="003D01FF">
          <w:rPr>
            <w:rFonts w:asciiTheme="majorHAnsi" w:eastAsia="Times New Roman" w:hAnsiTheme="majorHAnsi" w:cs="Times New Roman"/>
            <w:color w:val="000000"/>
          </w:rPr>
          <w:delText>totaling $9.1 B</w:delText>
        </w:r>
        <w:r w:rsidRPr="00F274CB" w:rsidDel="003D01FF">
          <w:rPr>
            <w:rFonts w:asciiTheme="majorHAnsi" w:eastAsia="Times New Roman" w:hAnsiTheme="majorHAnsi" w:cs="Times New Roman"/>
            <w:color w:val="000000"/>
          </w:rPr>
          <w:delText xml:space="preserve"> in mortgage loans</w:delText>
        </w:r>
        <w:r w:rsidR="00BF5FAD" w:rsidRPr="00F274CB" w:rsidDel="003D01FF">
          <w:rPr>
            <w:rFonts w:asciiTheme="majorHAnsi" w:eastAsia="Times New Roman" w:hAnsiTheme="majorHAnsi" w:cs="Times New Roman"/>
            <w:color w:val="000000"/>
          </w:rPr>
          <w:delText>)</w:delText>
        </w:r>
      </w:del>
      <w:r w:rsidRPr="00F274CB">
        <w:rPr>
          <w:rFonts w:asciiTheme="majorHAnsi" w:eastAsia="Times New Roman" w:hAnsiTheme="majorHAnsi" w:cs="Times New Roman"/>
          <w:color w:val="000000"/>
        </w:rPr>
        <w:t>.</w:t>
      </w:r>
      <w:r w:rsidR="00892567" w:rsidRPr="00F274C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C</w:t>
      </w:r>
      <w:r w:rsidR="00892567" w:rsidRPr="00F274CB">
        <w:rPr>
          <w:rFonts w:asciiTheme="majorHAnsi" w:eastAsia="Times New Roman" w:hAnsiTheme="majorHAnsi" w:cs="Times New Roman"/>
          <w:color w:val="000000"/>
        </w:rPr>
        <w:t>ommercial mortgages are generally f</w:t>
      </w:r>
      <w:r w:rsidRPr="00F274CB">
        <w:rPr>
          <w:rFonts w:asciiTheme="majorHAnsi" w:eastAsia="Times New Roman" w:hAnsiTheme="majorHAnsi" w:cs="Times New Roman"/>
          <w:color w:val="000000"/>
        </w:rPr>
        <w:t>or office purchases in Manhattan, and</w:t>
      </w:r>
      <w:r w:rsidR="00892567" w:rsidRPr="00F274C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t</w:t>
      </w:r>
      <w:r w:rsidR="00892567" w:rsidRPr="00F274CB">
        <w:rPr>
          <w:rFonts w:asciiTheme="majorHAnsi" w:eastAsia="Times New Roman" w:hAnsiTheme="majorHAnsi" w:cs="Times New Roman"/>
          <w:color w:val="000000"/>
        </w:rPr>
        <w:t>he po</w:t>
      </w:r>
      <w:r w:rsidRPr="00F274CB">
        <w:rPr>
          <w:rFonts w:asciiTheme="majorHAnsi" w:eastAsia="Times New Roman" w:hAnsiTheme="majorHAnsi" w:cs="Times New Roman"/>
          <w:color w:val="000000"/>
        </w:rPr>
        <w:t>rtfolio includes large positions</w:t>
      </w:r>
      <w:r w:rsidR="003532F9" w:rsidRPr="00F274CB">
        <w:rPr>
          <w:rFonts w:asciiTheme="majorHAnsi" w:eastAsia="Times New Roman" w:hAnsiTheme="majorHAnsi" w:cs="Times New Roman"/>
          <w:color w:val="000000"/>
        </w:rPr>
        <w:t xml:space="preserve"> in excess of $550 M.</w:t>
      </w:r>
    </w:p>
    <w:p w:rsidR="003532F9" w:rsidRPr="00F274CB" w:rsidRDefault="003532F9" w:rsidP="00892567">
      <w:pPr>
        <w:spacing w:after="0" w:line="240" w:lineRule="auto"/>
        <w:rPr>
          <w:rFonts w:asciiTheme="majorHAnsi" w:eastAsia="Times New Roman" w:hAnsiTheme="majorHAnsi" w:cs="Times New Roman"/>
          <w:color w:val="000000"/>
        </w:rPr>
      </w:pPr>
    </w:p>
    <w:p w:rsidR="00892567" w:rsidRDefault="00892567" w:rsidP="00892567">
      <w:pPr>
        <w:spacing w:after="0" w:line="240" w:lineRule="auto"/>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CB22CC" w:rsidRPr="00F274CB" w:rsidRDefault="00CB22CC" w:rsidP="00892567">
      <w:pPr>
        <w:spacing w:after="0" w:line="240" w:lineRule="auto"/>
        <w:rPr>
          <w:rFonts w:asciiTheme="majorHAnsi" w:eastAsia="Times New Roman" w:hAnsiTheme="majorHAnsi" w:cs="Times New Roman"/>
          <w:color w:val="000000"/>
          <w:lang w:eastAsia="en-US"/>
        </w:rPr>
      </w:pPr>
    </w:p>
    <w:p w:rsidR="00892567" w:rsidRPr="00F274CB" w:rsidRDefault="00892567" w:rsidP="00892567">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892567" w:rsidRPr="00F274CB" w:rsidTr="001448EE">
        <w:trPr>
          <w:trHeight w:val="225"/>
        </w:trPr>
        <w:tc>
          <w:tcPr>
            <w:tcW w:w="4230" w:type="dxa"/>
            <w:gridSpan w:val="2"/>
            <w:tcBorders>
              <w:top w:val="nil"/>
              <w:left w:val="nil"/>
              <w:right w:val="nil"/>
            </w:tcBorders>
            <w:shd w:val="clear" w:color="auto" w:fill="auto"/>
          </w:tcPr>
          <w:p w:rsidR="00892567" w:rsidRPr="00F274CB" w:rsidRDefault="00892567"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892567" w:rsidRPr="00F274CB" w:rsidRDefault="00892567"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892567" w:rsidRPr="00F274CB" w:rsidTr="001448EE">
        <w:trPr>
          <w:trHeight w:val="249"/>
        </w:trPr>
        <w:tc>
          <w:tcPr>
            <w:tcW w:w="455" w:type="dxa"/>
            <w:shd w:val="clear" w:color="auto" w:fill="F5B9A9"/>
            <w:vAlign w:val="center"/>
          </w:tcPr>
          <w:p w:rsidR="00892567" w:rsidRPr="00F274CB" w:rsidRDefault="00892567" w:rsidP="001448EE">
            <w:pPr>
              <w:tabs>
                <w:tab w:val="left" w:pos="270"/>
              </w:tabs>
              <w:rPr>
                <w:rFonts w:asciiTheme="majorHAnsi" w:hAnsiTheme="majorHAnsi"/>
                <w:lang w:eastAsia="en-US"/>
              </w:rPr>
            </w:pPr>
          </w:p>
        </w:tc>
        <w:tc>
          <w:tcPr>
            <w:tcW w:w="3775" w:type="dxa"/>
            <w:shd w:val="clear" w:color="auto" w:fill="F5B9A9"/>
            <w:vAlign w:val="center"/>
          </w:tcPr>
          <w:p w:rsidR="00892567" w:rsidRPr="00F274CB" w:rsidRDefault="00892567"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892567" w:rsidRPr="00F274CB" w:rsidRDefault="00892567"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892567" w:rsidRPr="00F274CB" w:rsidTr="001448EE">
        <w:trPr>
          <w:cantSplit/>
          <w:trHeight w:val="1515"/>
        </w:trPr>
        <w:tc>
          <w:tcPr>
            <w:tcW w:w="455" w:type="dxa"/>
            <w:textDirection w:val="btLr"/>
            <w:vAlign w:val="center"/>
          </w:tcPr>
          <w:p w:rsidR="00892567" w:rsidRPr="00F274CB" w:rsidRDefault="00892567"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892567" w:rsidRPr="00F274CB" w:rsidRDefault="00892567" w:rsidP="001448EE">
            <w:pPr>
              <w:tabs>
                <w:tab w:val="left" w:pos="270"/>
              </w:tabs>
              <w:rPr>
                <w:rFonts w:asciiTheme="majorHAnsi" w:hAnsiTheme="majorHAnsi"/>
                <w:lang w:eastAsia="en-US"/>
              </w:rPr>
            </w:pPr>
            <w:r w:rsidRPr="00F274CB">
              <w:rPr>
                <w:rFonts w:asciiTheme="majorHAnsi" w:hAnsiTheme="majorHAnsi"/>
                <w:lang w:eastAsia="en-US"/>
              </w:rPr>
              <w:t xml:space="preserve">100% </w:t>
            </w:r>
            <w:r w:rsidRPr="007D344A">
              <w:rPr>
                <w:rFonts w:asciiTheme="majorHAnsi" w:hAnsiTheme="majorHAnsi"/>
                <w:noProof/>
                <w:lang w:eastAsia="en-US"/>
              </w:rPr>
              <w:t>inflow</w:t>
            </w:r>
            <w:r w:rsidR="001D0D9F" w:rsidRPr="007D344A">
              <w:rPr>
                <w:rFonts w:asciiTheme="majorHAnsi" w:hAnsiTheme="majorHAnsi"/>
                <w:noProof/>
                <w:lang w:eastAsia="en-US"/>
              </w:rPr>
              <w:t xml:space="preserve"> on</w:t>
            </w:r>
            <w:r w:rsidR="001D0D9F">
              <w:rPr>
                <w:rFonts w:asciiTheme="majorHAnsi" w:hAnsiTheme="majorHAnsi"/>
                <w:lang w:eastAsia="en-US"/>
              </w:rPr>
              <w:t xml:space="preserve"> maturity</w:t>
            </w:r>
            <w:r w:rsidRPr="00F274CB">
              <w:rPr>
                <w:rFonts w:asciiTheme="majorHAnsi" w:hAnsiTheme="majorHAnsi"/>
                <w:lang w:eastAsia="en-US"/>
              </w:rPr>
              <w:t>. Market conditions are stable and BOC clients remain financially sound.</w:t>
            </w:r>
          </w:p>
        </w:tc>
        <w:tc>
          <w:tcPr>
            <w:tcW w:w="1376"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892567" w:rsidRPr="00F274CB" w:rsidRDefault="00892567" w:rsidP="001448EE">
            <w:pPr>
              <w:jc w:val="center"/>
              <w:rPr>
                <w:rFonts w:asciiTheme="majorHAnsi" w:hAnsiTheme="majorHAnsi"/>
                <w:color w:val="000000"/>
              </w:rPr>
            </w:pPr>
            <w:r w:rsidRPr="00F274CB">
              <w:rPr>
                <w:rFonts w:asciiTheme="majorHAnsi" w:hAnsiTheme="majorHAnsi"/>
                <w:color w:val="000000"/>
              </w:rPr>
              <w:t>100%</w:t>
            </w:r>
          </w:p>
        </w:tc>
      </w:tr>
      <w:tr w:rsidR="00572FF8" w:rsidRPr="00F274CB" w:rsidTr="001448EE">
        <w:trPr>
          <w:cantSplit/>
          <w:trHeight w:val="1515"/>
        </w:trPr>
        <w:tc>
          <w:tcPr>
            <w:tcW w:w="455" w:type="dxa"/>
            <w:textDirection w:val="btLr"/>
            <w:vAlign w:val="center"/>
          </w:tcPr>
          <w:p w:rsidR="00572FF8" w:rsidRPr="00F274CB" w:rsidRDefault="00572FF8"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572FF8" w:rsidRPr="00F274CB" w:rsidRDefault="00572FF8" w:rsidP="00443CA9">
            <w:pPr>
              <w:tabs>
                <w:tab w:val="left" w:pos="270"/>
              </w:tabs>
              <w:rPr>
                <w:rFonts w:asciiTheme="majorHAnsi" w:hAnsiTheme="majorHAnsi"/>
                <w:lang w:eastAsia="en-US"/>
              </w:rPr>
            </w:pPr>
            <w:r w:rsidRPr="00F274CB">
              <w:rPr>
                <w:rFonts w:asciiTheme="majorHAnsi" w:hAnsiTheme="majorHAnsi"/>
                <w:lang w:eastAsia="en-US"/>
              </w:rPr>
              <w:t xml:space="preserve">50% </w:t>
            </w:r>
            <w:r w:rsidRPr="00443CA9">
              <w:rPr>
                <w:rFonts w:asciiTheme="majorHAnsi" w:hAnsiTheme="majorHAnsi"/>
                <w:noProof/>
                <w:lang w:eastAsia="en-US"/>
              </w:rPr>
              <w:t>inflow</w:t>
            </w:r>
            <w:r w:rsidR="001D0D9F" w:rsidRPr="00874631">
              <w:rPr>
                <w:rFonts w:asciiTheme="majorHAnsi" w:hAnsiTheme="majorHAnsi"/>
                <w:noProof/>
                <w:lang w:eastAsia="en-US"/>
              </w:rPr>
              <w:t xml:space="preserve"> on</w:t>
            </w:r>
            <w:r w:rsidR="001D0D9F">
              <w:rPr>
                <w:rFonts w:asciiTheme="majorHAnsi" w:hAnsiTheme="majorHAnsi"/>
                <w:lang w:eastAsia="en-US"/>
              </w:rPr>
              <w:t xml:space="preserve"> maturity</w:t>
            </w:r>
            <w:r w:rsidRPr="00F274CB">
              <w:rPr>
                <w:rFonts w:asciiTheme="majorHAnsi" w:hAnsiTheme="majorHAnsi"/>
                <w:lang w:eastAsia="en-US"/>
              </w:rPr>
              <w:t xml:space="preserve">. BOC agrees to </w:t>
            </w:r>
            <w:r w:rsidRPr="00443CA9">
              <w:rPr>
                <w:rFonts w:asciiTheme="majorHAnsi" w:hAnsiTheme="majorHAnsi"/>
                <w:noProof/>
                <w:lang w:eastAsia="en-US"/>
              </w:rPr>
              <w:t>roll</w:t>
            </w:r>
            <w:r w:rsidR="00CB22CC" w:rsidRPr="00E8441B">
              <w:rPr>
                <w:rFonts w:asciiTheme="majorHAnsi" w:hAnsiTheme="majorHAnsi"/>
                <w:noProof/>
                <w:lang w:eastAsia="en-US"/>
              </w:rPr>
              <w:t xml:space="preserve"> </w:t>
            </w:r>
            <w:r w:rsidRPr="00443CA9">
              <w:rPr>
                <w:rFonts w:asciiTheme="majorHAnsi" w:hAnsiTheme="majorHAnsi"/>
                <w:noProof/>
                <w:lang w:eastAsia="en-US"/>
              </w:rPr>
              <w:t>over</w:t>
            </w:r>
            <w:r w:rsidRPr="00F274CB">
              <w:rPr>
                <w:rFonts w:asciiTheme="majorHAnsi" w:hAnsiTheme="majorHAnsi"/>
                <w:lang w:eastAsia="en-US"/>
              </w:rPr>
              <w:t xml:space="preserve"> certain loans to customers affected by systemic stress in the U.S. and China for three months.  Inflow assumption aligns </w:t>
            </w:r>
            <w:r w:rsidR="00CB22CC">
              <w:rPr>
                <w:rFonts w:asciiTheme="majorHAnsi" w:hAnsiTheme="majorHAnsi"/>
                <w:noProof/>
                <w:lang w:eastAsia="en-US"/>
              </w:rPr>
              <w:t xml:space="preserve">with </w:t>
            </w:r>
            <w:r w:rsidRPr="00F274CB">
              <w:rPr>
                <w:rFonts w:asciiTheme="majorHAnsi" w:hAnsiTheme="majorHAnsi"/>
                <w:lang w:eastAsia="en-US"/>
              </w:rPr>
              <w:t>LCR factor.</w:t>
            </w:r>
          </w:p>
        </w:tc>
        <w:tc>
          <w:tcPr>
            <w:tcW w:w="1376"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r>
      <w:tr w:rsidR="00572FF8" w:rsidRPr="00F274CB" w:rsidTr="001448EE">
        <w:trPr>
          <w:cantSplit/>
          <w:trHeight w:val="1515"/>
        </w:trPr>
        <w:tc>
          <w:tcPr>
            <w:tcW w:w="455" w:type="dxa"/>
            <w:textDirection w:val="btLr"/>
            <w:vAlign w:val="center"/>
          </w:tcPr>
          <w:p w:rsidR="00572FF8" w:rsidRPr="00F274CB" w:rsidRDefault="00572FF8"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572FF8" w:rsidRPr="00F274CB" w:rsidRDefault="00BF5FAD" w:rsidP="00443CA9">
            <w:pPr>
              <w:rPr>
                <w:rFonts w:asciiTheme="majorHAnsi" w:hAnsiTheme="majorHAnsi"/>
                <w:color w:val="000000"/>
              </w:rPr>
            </w:pPr>
            <w:r w:rsidRPr="00F274CB">
              <w:rPr>
                <w:rFonts w:asciiTheme="majorHAnsi" w:hAnsiTheme="majorHAnsi"/>
                <w:color w:val="000000"/>
              </w:rPr>
              <w:t xml:space="preserve">50% </w:t>
            </w:r>
            <w:r w:rsidRPr="00443CA9">
              <w:rPr>
                <w:rFonts w:asciiTheme="majorHAnsi" w:hAnsiTheme="majorHAnsi"/>
                <w:noProof/>
                <w:color w:val="000000"/>
              </w:rPr>
              <w:t>inflow</w:t>
            </w:r>
            <w:r w:rsidR="001D0D9F" w:rsidRPr="00874631">
              <w:rPr>
                <w:rFonts w:asciiTheme="majorHAnsi" w:hAnsiTheme="majorHAnsi"/>
                <w:noProof/>
                <w:color w:val="000000"/>
              </w:rPr>
              <w:t xml:space="preserve"> on</w:t>
            </w:r>
            <w:r w:rsidR="001D0D9F">
              <w:rPr>
                <w:rFonts w:asciiTheme="majorHAnsi" w:hAnsiTheme="majorHAnsi"/>
                <w:color w:val="000000"/>
              </w:rPr>
              <w:t xml:space="preserve"> maturity</w:t>
            </w:r>
            <w:r w:rsidRPr="00F274CB">
              <w:rPr>
                <w:rFonts w:asciiTheme="majorHAnsi" w:hAnsiTheme="majorHAnsi"/>
                <w:color w:val="000000"/>
              </w:rPr>
              <w:t xml:space="preserve">. BOC agrees to </w:t>
            </w:r>
            <w:r w:rsidRPr="00443CA9">
              <w:rPr>
                <w:rFonts w:asciiTheme="majorHAnsi" w:hAnsiTheme="majorHAnsi"/>
                <w:noProof/>
                <w:color w:val="000000"/>
              </w:rPr>
              <w:t>roll</w:t>
            </w:r>
            <w:r w:rsidR="00CB22CC" w:rsidRPr="00E8441B">
              <w:rPr>
                <w:rFonts w:asciiTheme="majorHAnsi" w:hAnsiTheme="majorHAnsi"/>
                <w:noProof/>
                <w:color w:val="000000"/>
              </w:rPr>
              <w:t xml:space="preserve"> </w:t>
            </w:r>
            <w:r w:rsidRPr="00443CA9">
              <w:rPr>
                <w:rFonts w:asciiTheme="majorHAnsi" w:hAnsiTheme="majorHAnsi"/>
                <w:noProof/>
                <w:color w:val="000000"/>
              </w:rPr>
              <w:t>over</w:t>
            </w:r>
            <w:r w:rsidRPr="00F274CB">
              <w:rPr>
                <w:rFonts w:asciiTheme="majorHAnsi" w:hAnsiTheme="majorHAnsi"/>
                <w:color w:val="000000"/>
              </w:rPr>
              <w:t xml:space="preserve"> certain loans to customers affected by systemic stress in U.S. and China for three months.  Inflow assumption aligns </w:t>
            </w:r>
            <w:r w:rsidR="00CB22CC" w:rsidRPr="00443CA9">
              <w:rPr>
                <w:rFonts w:asciiTheme="majorHAnsi" w:hAnsiTheme="majorHAnsi"/>
                <w:noProof/>
                <w:color w:val="000000"/>
              </w:rPr>
              <w:t>wi</w:t>
            </w:r>
            <w:r w:rsidR="00CB22CC" w:rsidRPr="00E8441B">
              <w:rPr>
                <w:rFonts w:asciiTheme="majorHAnsi" w:hAnsiTheme="majorHAnsi"/>
                <w:noProof/>
                <w:color w:val="000000"/>
              </w:rPr>
              <w:t>th</w:t>
            </w:r>
            <w:r w:rsidR="00CB22CC">
              <w:rPr>
                <w:rFonts w:asciiTheme="majorHAnsi" w:hAnsiTheme="majorHAnsi"/>
                <w:color w:val="000000"/>
              </w:rPr>
              <w:t xml:space="preserve"> </w:t>
            </w:r>
            <w:r w:rsidRPr="00F274CB">
              <w:rPr>
                <w:rFonts w:asciiTheme="majorHAnsi" w:hAnsiTheme="majorHAnsi"/>
                <w:color w:val="000000"/>
              </w:rPr>
              <w:t xml:space="preserve">LCR factor. </w:t>
            </w:r>
          </w:p>
        </w:tc>
        <w:tc>
          <w:tcPr>
            <w:tcW w:w="1376"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c>
          <w:tcPr>
            <w:tcW w:w="1377" w:type="dxa"/>
            <w:vAlign w:val="center"/>
          </w:tcPr>
          <w:p w:rsidR="00572FF8" w:rsidRPr="00F274CB" w:rsidRDefault="00572FF8" w:rsidP="001448EE">
            <w:pPr>
              <w:jc w:val="center"/>
              <w:rPr>
                <w:rFonts w:asciiTheme="majorHAnsi" w:hAnsiTheme="majorHAnsi"/>
                <w:color w:val="000000"/>
              </w:rPr>
            </w:pPr>
            <w:r w:rsidRPr="00F274CB">
              <w:rPr>
                <w:rFonts w:asciiTheme="majorHAnsi" w:hAnsiTheme="majorHAnsi"/>
                <w:color w:val="000000"/>
              </w:rPr>
              <w:t>50%</w:t>
            </w:r>
          </w:p>
        </w:tc>
      </w:tr>
    </w:tbl>
    <w:p w:rsidR="00CE3DDC" w:rsidRDefault="00CE3DDC" w:rsidP="001448EE">
      <w:pPr>
        <w:rPr>
          <w:rFonts w:asciiTheme="majorHAnsi" w:eastAsia="Times New Roman" w:hAnsiTheme="majorHAnsi" w:cs="Times New Roman"/>
          <w:color w:val="000000"/>
        </w:rPr>
      </w:pPr>
    </w:p>
    <w:p w:rsidR="001448EE" w:rsidRPr="00E8441B" w:rsidRDefault="003726B4">
      <w:r w:rsidRPr="00E8441B">
        <w:t>5.4</w:t>
      </w:r>
      <w:r w:rsidR="001448EE" w:rsidRPr="00E8441B">
        <w:t xml:space="preserve"> Trade Finance</w:t>
      </w:r>
    </w:p>
    <w:p w:rsidR="001448EE" w:rsidRPr="00F274CB" w:rsidRDefault="001448EE" w:rsidP="006040FF">
      <w:pPr>
        <w:spacing w:after="0" w:line="240" w:lineRule="auto"/>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Trade finance loans </w:t>
      </w:r>
      <w:r w:rsidR="00016250" w:rsidRPr="00F274CB">
        <w:rPr>
          <w:rFonts w:asciiTheme="majorHAnsi" w:eastAsia="Times New Roman" w:hAnsiTheme="majorHAnsi" w:cs="Times New Roman"/>
          <w:color w:val="000000"/>
        </w:rPr>
        <w:t xml:space="preserve">are loans </w:t>
      </w:r>
      <w:r w:rsidRPr="00F274CB">
        <w:rPr>
          <w:rFonts w:asciiTheme="majorHAnsi" w:eastAsia="Times New Roman" w:hAnsiTheme="majorHAnsi" w:cs="Times New Roman"/>
          <w:color w:val="000000"/>
        </w:rPr>
        <w:t xml:space="preserve">offered to </w:t>
      </w:r>
      <w:r w:rsidRPr="00AE050F">
        <w:rPr>
          <w:rFonts w:asciiTheme="majorHAnsi" w:eastAsia="Times New Roman" w:hAnsiTheme="majorHAnsi" w:cs="Times New Roman"/>
          <w:noProof/>
          <w:color w:val="000000"/>
        </w:rPr>
        <w:t>counterparties</w:t>
      </w:r>
      <w:r w:rsidRPr="00F274CB">
        <w:rPr>
          <w:rFonts w:asciiTheme="majorHAnsi" w:eastAsia="Times New Roman" w:hAnsiTheme="majorHAnsi" w:cs="Times New Roman"/>
          <w:color w:val="000000"/>
        </w:rPr>
        <w:t xml:space="preserve"> within </w:t>
      </w:r>
      <w:r w:rsidR="00016250" w:rsidRPr="00F274CB">
        <w:rPr>
          <w:rFonts w:asciiTheme="majorHAnsi" w:eastAsia="Times New Roman" w:hAnsiTheme="majorHAnsi" w:cs="Times New Roman"/>
          <w:color w:val="000000"/>
        </w:rPr>
        <w:t xml:space="preserve">the </w:t>
      </w:r>
      <w:r w:rsidRPr="00F274CB">
        <w:rPr>
          <w:rFonts w:asciiTheme="majorHAnsi" w:eastAsia="Times New Roman" w:hAnsiTheme="majorHAnsi" w:cs="Times New Roman"/>
          <w:color w:val="000000"/>
        </w:rPr>
        <w:t xml:space="preserve">BOC network and to third parties. </w:t>
      </w:r>
      <w:r w:rsidR="00016250" w:rsidRPr="00F274CB">
        <w:rPr>
          <w:rFonts w:asciiTheme="majorHAnsi" w:eastAsia="Times New Roman" w:hAnsiTheme="majorHAnsi" w:cs="Times New Roman"/>
          <w:color w:val="000000"/>
        </w:rPr>
        <w:t>These loans are r</w:t>
      </w:r>
      <w:r w:rsidRPr="00F274CB">
        <w:rPr>
          <w:rFonts w:asciiTheme="majorHAnsi" w:eastAsia="Times New Roman" w:hAnsiTheme="majorHAnsi" w:cs="Times New Roman"/>
          <w:color w:val="000000"/>
        </w:rPr>
        <w:t xml:space="preserve">elatively short-term </w:t>
      </w:r>
      <w:r w:rsidR="00016250" w:rsidRPr="00F274CB">
        <w:rPr>
          <w:rFonts w:asciiTheme="majorHAnsi" w:eastAsia="Times New Roman" w:hAnsiTheme="majorHAnsi" w:cs="Times New Roman"/>
          <w:color w:val="000000"/>
        </w:rPr>
        <w:t>and are intended for</w:t>
      </w:r>
      <w:r w:rsidRPr="00F274CB">
        <w:rPr>
          <w:rFonts w:asciiTheme="majorHAnsi" w:eastAsia="Times New Roman" w:hAnsiTheme="majorHAnsi" w:cs="Times New Roman"/>
          <w:color w:val="000000"/>
        </w:rPr>
        <w:t xml:space="preserve"> trade finance purposes. Most loans mature within one year. The specific products offered include inward/outward document collections, bank acceptance, </w:t>
      </w:r>
      <w:r w:rsidRPr="00AE050F">
        <w:rPr>
          <w:rFonts w:asciiTheme="majorHAnsi" w:eastAsia="Times New Roman" w:hAnsiTheme="majorHAnsi" w:cs="Times New Roman"/>
          <w:noProof/>
          <w:color w:val="000000"/>
        </w:rPr>
        <w:t>short term</w:t>
      </w:r>
      <w:r w:rsidRPr="00F274CB">
        <w:rPr>
          <w:rFonts w:asciiTheme="majorHAnsi" w:eastAsia="Times New Roman" w:hAnsiTheme="majorHAnsi" w:cs="Times New Roman"/>
          <w:color w:val="000000"/>
        </w:rPr>
        <w:t xml:space="preserve"> trade finance, factoring, and due from IB/Affiliates </w:t>
      </w:r>
      <w:r w:rsidR="00874631" w:rsidRPr="00AE050F">
        <w:rPr>
          <w:rFonts w:asciiTheme="majorHAnsi" w:eastAsia="Times New Roman" w:hAnsiTheme="majorHAnsi" w:cs="Times New Roman"/>
          <w:noProof/>
          <w:color w:val="000000"/>
        </w:rPr>
        <w:t>Note</w:t>
      </w:r>
      <w:r w:rsidR="00874631" w:rsidRPr="00F274CB">
        <w:rPr>
          <w:rFonts w:asciiTheme="majorHAnsi" w:eastAsia="Times New Roman" w:hAnsiTheme="majorHAnsi" w:cs="Times New Roman"/>
          <w:color w:val="000000"/>
        </w:rPr>
        <w:t>;</w:t>
      </w:r>
      <w:r w:rsidR="00BF5FAD" w:rsidRPr="00F274CB">
        <w:rPr>
          <w:rFonts w:asciiTheme="majorHAnsi" w:eastAsia="Times New Roman" w:hAnsiTheme="majorHAnsi" w:cs="Times New Roman"/>
          <w:color w:val="000000"/>
        </w:rPr>
        <w:t xml:space="preserve"> all the trade finance loans are </w:t>
      </w:r>
      <w:r w:rsidRPr="00F274CB">
        <w:rPr>
          <w:rFonts w:asciiTheme="majorHAnsi" w:eastAsia="Times New Roman" w:hAnsiTheme="majorHAnsi" w:cs="Times New Roman"/>
          <w:color w:val="000000"/>
        </w:rPr>
        <w:t>non-recourse</w:t>
      </w:r>
      <w:r w:rsidR="003532F9" w:rsidRPr="00F274CB">
        <w:rPr>
          <w:rFonts w:asciiTheme="majorHAnsi" w:eastAsia="Times New Roman" w:hAnsiTheme="majorHAnsi" w:cs="Times New Roman"/>
          <w:color w:val="000000"/>
        </w:rPr>
        <w:t>.</w:t>
      </w:r>
    </w:p>
    <w:p w:rsidR="003532F9" w:rsidRPr="00F274CB" w:rsidRDefault="003532F9" w:rsidP="003532F9">
      <w:pPr>
        <w:spacing w:after="0" w:line="240" w:lineRule="auto"/>
        <w:rPr>
          <w:rFonts w:asciiTheme="majorHAnsi" w:eastAsia="Times New Roman" w:hAnsiTheme="majorHAnsi" w:cs="Times New Roman"/>
          <w:color w:val="000000"/>
        </w:rPr>
      </w:pPr>
    </w:p>
    <w:p w:rsidR="001448EE" w:rsidRPr="00FE02A5" w:rsidRDefault="003726B4">
      <w:r w:rsidRPr="00FE02A5">
        <w:t>5.4.1</w:t>
      </w:r>
      <w:r w:rsidR="001448EE" w:rsidRPr="00FE02A5">
        <w:t xml:space="preserve"> Trade Finance – IB &amp; Affiliates</w:t>
      </w:r>
    </w:p>
    <w:p w:rsidR="001448EE" w:rsidRPr="00F274CB" w:rsidRDefault="00016250"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lastRenderedPageBreak/>
        <w:t>I</w:t>
      </w:r>
      <w:r w:rsidR="00CE4C8B" w:rsidRPr="00F274CB">
        <w:rPr>
          <w:rFonts w:asciiTheme="majorHAnsi" w:eastAsia="Times New Roman" w:hAnsiTheme="majorHAnsi" w:cs="Times New Roman"/>
          <w:color w:val="000000"/>
        </w:rPr>
        <w:t>B and a</w:t>
      </w:r>
      <w:r w:rsidRPr="00F274CB">
        <w:rPr>
          <w:rFonts w:asciiTheme="majorHAnsi" w:eastAsia="Times New Roman" w:hAnsiTheme="majorHAnsi" w:cs="Times New Roman"/>
          <w:color w:val="000000"/>
        </w:rPr>
        <w:t>ffiliates</w:t>
      </w:r>
      <w:r w:rsidR="00CE4C8B" w:rsidRPr="00F274CB">
        <w:rPr>
          <w:rFonts w:asciiTheme="majorHAnsi" w:eastAsia="Times New Roman" w:hAnsiTheme="majorHAnsi" w:cs="Times New Roman"/>
          <w:color w:val="000000"/>
        </w:rPr>
        <w:t>’</w:t>
      </w:r>
      <w:r w:rsidRPr="00F274CB">
        <w:rPr>
          <w:rFonts w:asciiTheme="majorHAnsi" w:eastAsia="Times New Roman" w:hAnsiTheme="majorHAnsi" w:cs="Times New Roman"/>
          <w:color w:val="000000"/>
        </w:rPr>
        <w:t xml:space="preserve"> t</w:t>
      </w:r>
      <w:r w:rsidR="001448EE" w:rsidRPr="00F274CB">
        <w:rPr>
          <w:rFonts w:asciiTheme="majorHAnsi" w:eastAsia="Times New Roman" w:hAnsiTheme="majorHAnsi" w:cs="Times New Roman"/>
          <w:color w:val="000000"/>
        </w:rPr>
        <w:t xml:space="preserve">rade finance loans </w:t>
      </w:r>
      <w:r w:rsidRPr="00F274CB">
        <w:rPr>
          <w:rFonts w:asciiTheme="majorHAnsi" w:eastAsia="Times New Roman" w:hAnsiTheme="majorHAnsi" w:cs="Times New Roman"/>
          <w:color w:val="000000"/>
        </w:rPr>
        <w:t xml:space="preserve">are </w:t>
      </w:r>
      <w:r w:rsidR="001448EE" w:rsidRPr="00F274CB">
        <w:rPr>
          <w:rFonts w:asciiTheme="majorHAnsi" w:eastAsia="Times New Roman" w:hAnsiTheme="majorHAnsi" w:cs="Times New Roman"/>
          <w:color w:val="000000"/>
        </w:rPr>
        <w:t xml:space="preserve">offered to </w:t>
      </w:r>
      <w:r w:rsidR="001448EE" w:rsidRPr="00AE050F">
        <w:rPr>
          <w:rFonts w:asciiTheme="majorHAnsi" w:eastAsia="Times New Roman" w:hAnsiTheme="majorHAnsi" w:cs="Times New Roman"/>
          <w:noProof/>
          <w:color w:val="000000"/>
        </w:rPr>
        <w:t>counterparties</w:t>
      </w:r>
      <w:r w:rsidR="001448EE" w:rsidRPr="00F274CB">
        <w:rPr>
          <w:rFonts w:asciiTheme="majorHAnsi" w:eastAsia="Times New Roman" w:hAnsiTheme="majorHAnsi" w:cs="Times New Roman"/>
          <w:color w:val="000000"/>
        </w:rPr>
        <w:t xml:space="preserve"> within </w:t>
      </w:r>
      <w:r w:rsidR="00CE4C8B" w:rsidRPr="00F274CB">
        <w:rPr>
          <w:rFonts w:asciiTheme="majorHAnsi" w:eastAsia="Times New Roman" w:hAnsiTheme="majorHAnsi" w:cs="Times New Roman"/>
          <w:color w:val="000000"/>
        </w:rPr>
        <w:t xml:space="preserve">the </w:t>
      </w:r>
      <w:r w:rsidR="001448EE" w:rsidRPr="00F274CB">
        <w:rPr>
          <w:rFonts w:asciiTheme="majorHAnsi" w:eastAsia="Times New Roman" w:hAnsiTheme="majorHAnsi" w:cs="Times New Roman"/>
          <w:color w:val="000000"/>
        </w:rPr>
        <w:t>BOC network</w:t>
      </w:r>
      <w:r w:rsidR="00CE4C8B" w:rsidRPr="00F274CB">
        <w:rPr>
          <w:rFonts w:asciiTheme="majorHAnsi" w:eastAsia="Times New Roman" w:hAnsiTheme="majorHAnsi" w:cs="Times New Roman"/>
          <w:color w:val="000000"/>
        </w:rPr>
        <w:t>, as</w:t>
      </w:r>
      <w:r w:rsidR="001448EE" w:rsidRPr="00F274CB">
        <w:rPr>
          <w:rFonts w:asciiTheme="majorHAnsi" w:eastAsia="Times New Roman" w:hAnsiTheme="majorHAnsi" w:cs="Times New Roman"/>
          <w:color w:val="000000"/>
        </w:rPr>
        <w:t xml:space="preserve"> BOC funds transactions on behalf of IB and</w:t>
      </w:r>
      <w:r w:rsidR="00CE4C8B" w:rsidRPr="00F274CB">
        <w:rPr>
          <w:rFonts w:asciiTheme="majorHAnsi" w:eastAsia="Times New Roman" w:hAnsiTheme="majorHAnsi" w:cs="Times New Roman"/>
          <w:color w:val="000000"/>
        </w:rPr>
        <w:t xml:space="preserve"> its</w:t>
      </w:r>
      <w:r w:rsidR="001448EE" w:rsidRPr="00F274CB">
        <w:rPr>
          <w:rFonts w:asciiTheme="majorHAnsi" w:eastAsia="Times New Roman" w:hAnsiTheme="majorHAnsi" w:cs="Times New Roman"/>
          <w:color w:val="000000"/>
        </w:rPr>
        <w:t xml:space="preserve"> affiliates. At the request of other offshore BOC branches</w:t>
      </w:r>
      <w:r w:rsidRPr="00F274CB">
        <w:rPr>
          <w:rFonts w:asciiTheme="majorHAnsi" w:eastAsia="Times New Roman" w:hAnsiTheme="majorHAnsi" w:cs="Times New Roman"/>
          <w:color w:val="000000"/>
        </w:rPr>
        <w:t>, BOC can grant revolving short-</w:t>
      </w:r>
      <w:r w:rsidR="001448EE" w:rsidRPr="00F274CB">
        <w:rPr>
          <w:rFonts w:asciiTheme="majorHAnsi" w:eastAsia="Times New Roman" w:hAnsiTheme="majorHAnsi" w:cs="Times New Roman"/>
          <w:color w:val="000000"/>
        </w:rPr>
        <w:t>term financing facilities to those branches. Repayment obligations of financing under these facilities will be undertaken by these branches pursuant to the general agreement signed between BOC and BOC</w:t>
      </w:r>
      <w:r w:rsidR="00CE4C8B" w:rsidRPr="00F274CB">
        <w:rPr>
          <w:rFonts w:asciiTheme="majorHAnsi" w:eastAsia="Times New Roman" w:hAnsiTheme="majorHAnsi" w:cs="Times New Roman"/>
          <w:color w:val="000000"/>
        </w:rPr>
        <w:t>’s</w:t>
      </w:r>
      <w:r w:rsidR="001448EE" w:rsidRPr="00F274CB">
        <w:rPr>
          <w:rFonts w:asciiTheme="majorHAnsi" w:eastAsia="Times New Roman" w:hAnsiTheme="majorHAnsi" w:cs="Times New Roman"/>
          <w:color w:val="000000"/>
        </w:rPr>
        <w:t xml:space="preserve"> other branches. These financings, in general, should not be over </w:t>
      </w:r>
      <w:r w:rsidR="00CE4C8B" w:rsidRPr="00F274CB">
        <w:rPr>
          <w:rFonts w:asciiTheme="majorHAnsi" w:eastAsia="Times New Roman" w:hAnsiTheme="majorHAnsi" w:cs="Times New Roman"/>
          <w:color w:val="000000"/>
        </w:rPr>
        <w:t>a 360-</w:t>
      </w:r>
      <w:r w:rsidR="001448EE" w:rsidRPr="00F274CB">
        <w:rPr>
          <w:rFonts w:asciiTheme="majorHAnsi" w:eastAsia="Times New Roman" w:hAnsiTheme="majorHAnsi" w:cs="Times New Roman"/>
          <w:color w:val="000000"/>
        </w:rPr>
        <w:t>day term.</w:t>
      </w:r>
    </w:p>
    <w:p w:rsidR="001448EE" w:rsidRPr="00F274CB" w:rsidRDefault="001448EE" w:rsidP="001448EE">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8439BD" w:rsidRPr="00F274CB" w:rsidRDefault="001448EE" w:rsidP="001448EE">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448EE" w:rsidRPr="00F274CB" w:rsidTr="001448EE">
        <w:trPr>
          <w:trHeight w:val="225"/>
        </w:trPr>
        <w:tc>
          <w:tcPr>
            <w:tcW w:w="4230" w:type="dxa"/>
            <w:gridSpan w:val="2"/>
            <w:tcBorders>
              <w:top w:val="nil"/>
              <w:left w:val="nil"/>
              <w:right w:val="nil"/>
            </w:tcBorders>
            <w:shd w:val="clear" w:color="auto" w:fill="auto"/>
          </w:tcPr>
          <w:p w:rsidR="001448EE" w:rsidRPr="00F274CB" w:rsidRDefault="001448EE"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448EE" w:rsidRPr="00F274CB" w:rsidRDefault="001448EE"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1448EE" w:rsidRPr="00F274CB" w:rsidTr="001448EE">
        <w:trPr>
          <w:trHeight w:val="249"/>
        </w:trPr>
        <w:tc>
          <w:tcPr>
            <w:tcW w:w="455" w:type="dxa"/>
            <w:shd w:val="clear" w:color="auto" w:fill="F5B9A9"/>
            <w:vAlign w:val="center"/>
          </w:tcPr>
          <w:p w:rsidR="001448EE" w:rsidRPr="00F274CB" w:rsidRDefault="001448EE" w:rsidP="001448EE">
            <w:pPr>
              <w:tabs>
                <w:tab w:val="left" w:pos="270"/>
              </w:tabs>
              <w:rPr>
                <w:rFonts w:asciiTheme="majorHAnsi" w:hAnsiTheme="majorHAnsi"/>
                <w:lang w:eastAsia="en-US"/>
              </w:rPr>
            </w:pPr>
          </w:p>
        </w:tc>
        <w:tc>
          <w:tcPr>
            <w:tcW w:w="3775" w:type="dxa"/>
            <w:shd w:val="clear" w:color="auto" w:fill="F5B9A9"/>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color w:val="000000"/>
              </w:rPr>
              <w:t xml:space="preserve">100% </w:t>
            </w:r>
            <w:r w:rsidRPr="001A1874">
              <w:rPr>
                <w:rFonts w:asciiTheme="majorHAnsi" w:hAnsiTheme="majorHAnsi"/>
                <w:noProof/>
                <w:color w:val="000000"/>
              </w:rPr>
              <w:t>inflow</w:t>
            </w:r>
            <w:r w:rsidR="00D47AC6" w:rsidRPr="001A1874">
              <w:rPr>
                <w:rFonts w:asciiTheme="majorHAnsi" w:hAnsiTheme="majorHAnsi"/>
                <w:noProof/>
                <w:color w:val="000000"/>
              </w:rPr>
              <w:t xml:space="preserve"> on</w:t>
            </w:r>
            <w:r w:rsidR="00D47AC6">
              <w:rPr>
                <w:rFonts w:asciiTheme="majorHAnsi" w:hAnsiTheme="majorHAnsi"/>
                <w:color w:val="000000"/>
              </w:rPr>
              <w:t xml:space="preserve"> maturity</w:t>
            </w:r>
            <w:r w:rsidRPr="00F274CB">
              <w:rPr>
                <w:rFonts w:asciiTheme="majorHAnsi" w:hAnsiTheme="majorHAnsi"/>
                <w:color w:val="000000"/>
              </w:rPr>
              <w:t xml:space="preserve">. IB and affiliates are impacted by BOC enterprise stress, however, these facilities are based on specific trade transactions, and the applicant/issuing bank is not impacted by </w:t>
            </w:r>
            <w:r w:rsidRPr="001A1874">
              <w:rPr>
                <w:rFonts w:asciiTheme="majorHAnsi" w:hAnsiTheme="majorHAnsi"/>
                <w:noProof/>
                <w:color w:val="000000"/>
              </w:rPr>
              <w:t>condition</w:t>
            </w:r>
            <w:r w:rsidRPr="00F274CB">
              <w:rPr>
                <w:rFonts w:asciiTheme="majorHAnsi" w:hAnsiTheme="majorHAnsi"/>
                <w:color w:val="000000"/>
              </w:rPr>
              <w:t xml:space="preserve"> of BOC.</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lang w:eastAsia="en-US"/>
              </w:rPr>
              <w:t xml:space="preserve">50% inflow </w:t>
            </w:r>
            <w:r w:rsidR="00D47AC6">
              <w:rPr>
                <w:rFonts w:asciiTheme="majorHAnsi" w:hAnsiTheme="majorHAnsi"/>
                <w:lang w:eastAsia="en-US"/>
              </w:rPr>
              <w:t xml:space="preserve">on maturity </w:t>
            </w:r>
            <w:r w:rsidRPr="00F274CB">
              <w:rPr>
                <w:rFonts w:asciiTheme="majorHAnsi" w:hAnsiTheme="majorHAnsi"/>
                <w:lang w:eastAsia="en-US"/>
              </w:rPr>
              <w:t xml:space="preserve">for the first month.  Reflects potential impact of </w:t>
            </w:r>
            <w:r w:rsidRPr="001A1874">
              <w:rPr>
                <w:rFonts w:asciiTheme="majorHAnsi" w:hAnsiTheme="majorHAnsi"/>
                <w:noProof/>
                <w:lang w:eastAsia="en-US"/>
              </w:rPr>
              <w:t>crisis</w:t>
            </w:r>
            <w:r w:rsidRPr="00F274CB">
              <w:rPr>
                <w:rFonts w:asciiTheme="majorHAnsi" w:hAnsiTheme="majorHAnsi"/>
                <w:lang w:eastAsia="en-US"/>
              </w:rPr>
              <w:t xml:space="preserve"> on U.S.-based trade applicants. It is assumed some of the applicants will not be able to fulfill their payment obligations temporarily as contractually required under the trade contract.</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lang w:eastAsia="en-US"/>
              </w:rPr>
              <w:t>50% due to temporary disruption of international trade, and 100% inflow after three months, assuming international trade normalizes.</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bl>
    <w:p w:rsidR="00847DA9" w:rsidRDefault="00847DA9" w:rsidP="001448EE">
      <w:pPr>
        <w:rPr>
          <w:rFonts w:asciiTheme="majorHAnsi" w:eastAsia="Times New Roman" w:hAnsiTheme="majorHAnsi" w:cs="Times New Roman"/>
          <w:color w:val="000000"/>
        </w:rPr>
      </w:pPr>
    </w:p>
    <w:p w:rsidR="001448EE" w:rsidRPr="00FE02A5" w:rsidRDefault="003726B4">
      <w:r w:rsidRPr="00FE02A5">
        <w:t>5.4.2</w:t>
      </w:r>
      <w:r w:rsidR="001448EE" w:rsidRPr="00FE02A5">
        <w:t xml:space="preserve"> Trade Finance – 3rd Parties FI</w:t>
      </w:r>
    </w:p>
    <w:p w:rsidR="001448EE" w:rsidRPr="00F274CB" w:rsidRDefault="00CE4C8B" w:rsidP="001448EE">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3</w:t>
      </w:r>
      <w:r w:rsidRPr="00F274CB">
        <w:rPr>
          <w:rFonts w:asciiTheme="majorHAnsi" w:eastAsia="Times New Roman" w:hAnsiTheme="majorHAnsi" w:cs="Times New Roman"/>
          <w:color w:val="000000"/>
          <w:vertAlign w:val="superscript"/>
        </w:rPr>
        <w:t>rd</w:t>
      </w:r>
      <w:r w:rsidRPr="00F274CB">
        <w:rPr>
          <w:rFonts w:asciiTheme="majorHAnsi" w:eastAsia="Times New Roman" w:hAnsiTheme="majorHAnsi" w:cs="Times New Roman"/>
          <w:color w:val="000000"/>
        </w:rPr>
        <w:t xml:space="preserve"> Party FI t</w:t>
      </w:r>
      <w:r w:rsidR="001448EE" w:rsidRPr="00F274CB">
        <w:rPr>
          <w:rFonts w:asciiTheme="majorHAnsi" w:eastAsia="Times New Roman" w:hAnsiTheme="majorHAnsi" w:cs="Times New Roman"/>
          <w:color w:val="000000"/>
        </w:rPr>
        <w:t>rade finance loans offered to other FIs; specifically, BOC offers bankers’ acceptance discount</w:t>
      </w:r>
      <w:r w:rsidRPr="00F274CB">
        <w:rPr>
          <w:rFonts w:asciiTheme="majorHAnsi" w:eastAsia="Times New Roman" w:hAnsiTheme="majorHAnsi" w:cs="Times New Roman"/>
          <w:color w:val="000000"/>
        </w:rPr>
        <w:t>s</w:t>
      </w:r>
      <w:r w:rsidR="001448EE" w:rsidRPr="00F274CB">
        <w:rPr>
          <w:rFonts w:asciiTheme="majorHAnsi" w:eastAsia="Times New Roman" w:hAnsiTheme="majorHAnsi" w:cs="Times New Roman"/>
          <w:color w:val="000000"/>
        </w:rPr>
        <w:t xml:space="preserve"> and forfeiting for correspondent banks. </w:t>
      </w:r>
    </w:p>
    <w:p w:rsidR="001448EE" w:rsidRPr="00F274CB" w:rsidRDefault="001448EE" w:rsidP="001448EE">
      <w:pPr>
        <w:spacing w:after="0" w:line="240" w:lineRule="auto"/>
        <w:rPr>
          <w:rFonts w:asciiTheme="majorHAnsi" w:eastAsia="Times New Roman" w:hAnsiTheme="majorHAnsi" w:cs="Times New Roman"/>
          <w:color w:val="000000"/>
        </w:rPr>
      </w:pPr>
    </w:p>
    <w:p w:rsidR="001448EE" w:rsidRPr="00F274CB" w:rsidRDefault="001448EE" w:rsidP="001448EE">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1448EE" w:rsidRDefault="001448EE" w:rsidP="001448EE">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Provides a potential inflow in times of stress as loans mature.</w:t>
      </w:r>
    </w:p>
    <w:p w:rsidR="00C8140F" w:rsidRDefault="00C8140F" w:rsidP="001448EE">
      <w:pPr>
        <w:rPr>
          <w:rFonts w:asciiTheme="majorHAnsi" w:eastAsia="Times New Roman" w:hAnsiTheme="majorHAnsi" w:cs="Times New Roman"/>
          <w:color w:val="000000"/>
        </w:rPr>
      </w:pPr>
    </w:p>
    <w:p w:rsidR="00C8140F" w:rsidRDefault="00C8140F" w:rsidP="001448EE">
      <w:pPr>
        <w:rPr>
          <w:rFonts w:asciiTheme="majorHAnsi" w:eastAsia="Times New Roman" w:hAnsiTheme="majorHAnsi" w:cs="Times New Roman"/>
          <w:color w:val="000000"/>
        </w:rPr>
      </w:pPr>
    </w:p>
    <w:p w:rsidR="00C8140F" w:rsidRDefault="00C8140F" w:rsidP="001448EE">
      <w:pPr>
        <w:rPr>
          <w:rFonts w:asciiTheme="majorHAnsi" w:eastAsia="Times New Roman" w:hAnsiTheme="majorHAnsi" w:cs="Times New Roman"/>
          <w:color w:val="000000"/>
        </w:rPr>
      </w:pPr>
    </w:p>
    <w:p w:rsidR="00C8140F" w:rsidRDefault="00C8140F" w:rsidP="001448EE">
      <w:pPr>
        <w:rPr>
          <w:rFonts w:asciiTheme="majorHAnsi" w:eastAsia="Times New Roman" w:hAnsiTheme="majorHAnsi" w:cs="Times New Roman"/>
          <w:color w:val="000000"/>
        </w:rPr>
      </w:pPr>
    </w:p>
    <w:p w:rsidR="00C8140F" w:rsidRPr="00F274CB" w:rsidRDefault="00C8140F" w:rsidP="001448EE">
      <w:pPr>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448EE" w:rsidRPr="00F274CB" w:rsidTr="001448EE">
        <w:trPr>
          <w:trHeight w:val="225"/>
        </w:trPr>
        <w:tc>
          <w:tcPr>
            <w:tcW w:w="4230" w:type="dxa"/>
            <w:gridSpan w:val="2"/>
            <w:tcBorders>
              <w:top w:val="nil"/>
              <w:left w:val="nil"/>
              <w:right w:val="nil"/>
            </w:tcBorders>
            <w:shd w:val="clear" w:color="auto" w:fill="auto"/>
          </w:tcPr>
          <w:p w:rsidR="001448EE" w:rsidRPr="00F274CB" w:rsidRDefault="001448EE"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448EE" w:rsidRPr="00F274CB" w:rsidRDefault="001448EE"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1448EE" w:rsidRPr="00F274CB" w:rsidTr="001448EE">
        <w:trPr>
          <w:trHeight w:val="249"/>
        </w:trPr>
        <w:tc>
          <w:tcPr>
            <w:tcW w:w="455" w:type="dxa"/>
            <w:shd w:val="clear" w:color="auto" w:fill="F5B9A9"/>
            <w:vAlign w:val="center"/>
          </w:tcPr>
          <w:p w:rsidR="001448EE" w:rsidRPr="00F274CB" w:rsidRDefault="001448EE" w:rsidP="001448EE">
            <w:pPr>
              <w:tabs>
                <w:tab w:val="left" w:pos="270"/>
              </w:tabs>
              <w:rPr>
                <w:rFonts w:asciiTheme="majorHAnsi" w:hAnsiTheme="majorHAnsi"/>
                <w:lang w:eastAsia="en-US"/>
              </w:rPr>
            </w:pPr>
          </w:p>
        </w:tc>
        <w:tc>
          <w:tcPr>
            <w:tcW w:w="3775" w:type="dxa"/>
            <w:shd w:val="clear" w:color="auto" w:fill="F5B9A9"/>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1448EE" w:rsidRPr="00F274CB" w:rsidRDefault="00F620E1" w:rsidP="00443CA9">
            <w:pPr>
              <w:tabs>
                <w:tab w:val="left" w:pos="270"/>
              </w:tabs>
              <w:rPr>
                <w:rFonts w:asciiTheme="majorHAnsi" w:hAnsiTheme="majorHAnsi"/>
                <w:lang w:eastAsia="en-US"/>
              </w:rPr>
            </w:pPr>
            <w:r w:rsidRPr="00F274CB">
              <w:rPr>
                <w:rFonts w:asciiTheme="majorHAnsi" w:hAnsiTheme="majorHAnsi"/>
                <w:color w:val="000000"/>
              </w:rPr>
              <w:t xml:space="preserve">100% </w:t>
            </w:r>
            <w:r w:rsidRPr="00494CF2">
              <w:rPr>
                <w:rFonts w:asciiTheme="majorHAnsi" w:hAnsiTheme="majorHAnsi"/>
                <w:noProof/>
                <w:color w:val="000000"/>
              </w:rPr>
              <w:t>inflow</w:t>
            </w:r>
            <w:r w:rsidR="00D47AC6" w:rsidRPr="00E6246C">
              <w:rPr>
                <w:rFonts w:asciiTheme="majorHAnsi" w:hAnsiTheme="majorHAnsi"/>
                <w:noProof/>
                <w:color w:val="000000"/>
              </w:rPr>
              <w:t xml:space="preserve"> on</w:t>
            </w:r>
            <w:r w:rsidR="00D47AC6">
              <w:rPr>
                <w:rFonts w:asciiTheme="majorHAnsi" w:hAnsiTheme="majorHAnsi"/>
                <w:color w:val="000000"/>
              </w:rPr>
              <w:t xml:space="preserve"> maturity</w:t>
            </w:r>
            <w:r w:rsidRPr="00F274CB">
              <w:rPr>
                <w:rFonts w:asciiTheme="majorHAnsi" w:hAnsiTheme="majorHAnsi"/>
                <w:color w:val="000000"/>
              </w:rPr>
              <w:t xml:space="preserve">. </w:t>
            </w:r>
            <w:r w:rsidR="00874631">
              <w:rPr>
                <w:rFonts w:asciiTheme="majorHAnsi" w:hAnsiTheme="majorHAnsi"/>
                <w:color w:val="000000"/>
              </w:rPr>
              <w:t xml:space="preserve">Third </w:t>
            </w:r>
            <w:r w:rsidRPr="00F274CB">
              <w:rPr>
                <w:rFonts w:asciiTheme="majorHAnsi" w:hAnsiTheme="majorHAnsi"/>
                <w:color w:val="000000"/>
              </w:rPr>
              <w:t xml:space="preserve">party </w:t>
            </w:r>
            <w:r w:rsidRPr="00494CF2">
              <w:rPr>
                <w:rFonts w:asciiTheme="majorHAnsi" w:hAnsiTheme="majorHAnsi"/>
                <w:noProof/>
                <w:color w:val="000000"/>
              </w:rPr>
              <w:t>FI</w:t>
            </w:r>
            <w:r w:rsidRPr="00F274CB">
              <w:rPr>
                <w:rFonts w:asciiTheme="majorHAnsi" w:hAnsiTheme="majorHAnsi"/>
                <w:color w:val="000000"/>
              </w:rPr>
              <w:t xml:space="preserve"> might be impacted by BOC enterprise stress, however, these facilities are based on specific trade transactions, and the applicant/issuing bank is not impacted by </w:t>
            </w:r>
            <w:r w:rsidR="00874631" w:rsidRPr="00E8441B">
              <w:rPr>
                <w:rFonts w:asciiTheme="majorHAnsi" w:hAnsiTheme="majorHAnsi"/>
                <w:noProof/>
                <w:color w:val="000000"/>
              </w:rPr>
              <w:t xml:space="preserve">the </w:t>
            </w:r>
            <w:r w:rsidRPr="00407FD6">
              <w:rPr>
                <w:rFonts w:asciiTheme="majorHAnsi" w:hAnsiTheme="majorHAnsi"/>
                <w:noProof/>
                <w:color w:val="000000"/>
              </w:rPr>
              <w:t>condition</w:t>
            </w:r>
            <w:r w:rsidRPr="00F274CB">
              <w:rPr>
                <w:rFonts w:asciiTheme="majorHAnsi" w:hAnsiTheme="majorHAnsi"/>
                <w:color w:val="000000"/>
              </w:rPr>
              <w:t xml:space="preserve"> of BOC.</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1448EE" w:rsidRPr="00F274CB" w:rsidRDefault="001448EE" w:rsidP="00443CA9">
            <w:pPr>
              <w:tabs>
                <w:tab w:val="left" w:pos="270"/>
              </w:tabs>
              <w:rPr>
                <w:rFonts w:asciiTheme="majorHAnsi" w:hAnsiTheme="majorHAnsi"/>
                <w:lang w:eastAsia="en-US"/>
              </w:rPr>
            </w:pPr>
            <w:r w:rsidRPr="00494CF2">
              <w:rPr>
                <w:rFonts w:asciiTheme="majorHAnsi" w:hAnsiTheme="majorHAnsi"/>
                <w:noProof/>
                <w:lang w:eastAsia="en-US"/>
              </w:rPr>
              <w:t xml:space="preserve">50% </w:t>
            </w:r>
            <w:r w:rsidR="00D47AC6" w:rsidRPr="00E6246C">
              <w:rPr>
                <w:rFonts w:asciiTheme="majorHAnsi" w:hAnsiTheme="majorHAnsi"/>
                <w:noProof/>
                <w:lang w:eastAsia="en-US"/>
              </w:rPr>
              <w:t>on</w:t>
            </w:r>
            <w:r w:rsidR="00D47AC6">
              <w:rPr>
                <w:rFonts w:asciiTheme="majorHAnsi" w:hAnsiTheme="majorHAnsi"/>
                <w:lang w:eastAsia="en-US"/>
              </w:rPr>
              <w:t xml:space="preserve"> maturity </w:t>
            </w:r>
            <w:r w:rsidRPr="00F274CB">
              <w:rPr>
                <w:rFonts w:asciiTheme="majorHAnsi" w:hAnsiTheme="majorHAnsi"/>
                <w:lang w:eastAsia="en-US"/>
              </w:rPr>
              <w:t xml:space="preserve">inflow for the first month.  Reflects potential impact of </w:t>
            </w:r>
            <w:r w:rsidR="00874631" w:rsidRPr="00443CA9">
              <w:rPr>
                <w:rFonts w:asciiTheme="majorHAnsi" w:hAnsiTheme="majorHAnsi"/>
                <w:noProof/>
                <w:lang w:eastAsia="en-US"/>
              </w:rPr>
              <w:t xml:space="preserve">the </w:t>
            </w:r>
            <w:r w:rsidRPr="00407FD6">
              <w:rPr>
                <w:rFonts w:asciiTheme="majorHAnsi" w:hAnsiTheme="majorHAnsi"/>
                <w:noProof/>
                <w:lang w:eastAsia="en-US"/>
              </w:rPr>
              <w:t>crisis</w:t>
            </w:r>
            <w:r w:rsidRPr="00F274CB">
              <w:rPr>
                <w:rFonts w:asciiTheme="majorHAnsi" w:hAnsiTheme="majorHAnsi"/>
                <w:lang w:eastAsia="en-US"/>
              </w:rPr>
              <w:t xml:space="preserve"> on U.S-based trade applicants. It is assumed some of the applicants will not be able to fulfill their payment obligations temporarily as contractually required under the trade contract.</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1448EE" w:rsidRPr="00F274CB" w:rsidRDefault="001448EE" w:rsidP="001448EE">
            <w:pPr>
              <w:tabs>
                <w:tab w:val="left" w:pos="270"/>
              </w:tabs>
              <w:rPr>
                <w:rFonts w:asciiTheme="majorHAnsi" w:hAnsiTheme="majorHAnsi"/>
                <w:lang w:eastAsia="en-US"/>
              </w:rPr>
            </w:pPr>
            <w:r w:rsidRPr="00494CF2">
              <w:rPr>
                <w:rFonts w:asciiTheme="majorHAnsi" w:hAnsiTheme="majorHAnsi"/>
                <w:noProof/>
                <w:lang w:eastAsia="en-US"/>
              </w:rPr>
              <w:t xml:space="preserve">50% </w:t>
            </w:r>
            <w:r w:rsidR="00D47AC6" w:rsidRPr="00E6246C">
              <w:rPr>
                <w:rFonts w:asciiTheme="majorHAnsi" w:hAnsiTheme="majorHAnsi"/>
                <w:noProof/>
                <w:lang w:eastAsia="en-US"/>
              </w:rPr>
              <w:t>on</w:t>
            </w:r>
            <w:r w:rsidR="00D47AC6">
              <w:rPr>
                <w:rFonts w:asciiTheme="majorHAnsi" w:hAnsiTheme="majorHAnsi"/>
                <w:lang w:eastAsia="en-US"/>
              </w:rPr>
              <w:t xml:space="preserve"> maturity </w:t>
            </w:r>
            <w:r w:rsidRPr="00F274CB">
              <w:rPr>
                <w:rFonts w:asciiTheme="majorHAnsi" w:hAnsiTheme="majorHAnsi"/>
                <w:lang w:eastAsia="en-US"/>
              </w:rPr>
              <w:t>due to temporary disruption of international trade, and 100% inflow after three months, assuming international trade normalizes.</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50%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bl>
    <w:p w:rsidR="000055F3" w:rsidRPr="00F274CB" w:rsidRDefault="000055F3" w:rsidP="00873163">
      <w:pPr>
        <w:rPr>
          <w:rFonts w:asciiTheme="majorHAnsi" w:hAnsiTheme="majorHAnsi" w:cs="Times New Roman"/>
          <w:b/>
        </w:rPr>
      </w:pPr>
    </w:p>
    <w:p w:rsidR="001448EE" w:rsidRPr="00FE02A5" w:rsidRDefault="003C5255">
      <w:r w:rsidRPr="00FE02A5">
        <w:t>5.4.3</w:t>
      </w:r>
      <w:r w:rsidR="001448EE" w:rsidRPr="00FE02A5">
        <w:t xml:space="preserve"> </w:t>
      </w:r>
      <w:r w:rsidR="00DE542A" w:rsidRPr="00FE02A5">
        <w:t xml:space="preserve">Trade finance </w:t>
      </w:r>
      <w:r w:rsidR="00407FD6" w:rsidRPr="00FE02A5">
        <w:t>–</w:t>
      </w:r>
      <w:r w:rsidR="00DE542A" w:rsidRPr="00FE02A5">
        <w:t xml:space="preserve"> </w:t>
      </w:r>
      <w:r w:rsidR="001448EE" w:rsidRPr="00E8441B">
        <w:t>Non</w:t>
      </w:r>
      <w:r w:rsidR="00407FD6" w:rsidRPr="00E8441B">
        <w:t>-</w:t>
      </w:r>
      <w:r w:rsidR="001448EE" w:rsidRPr="00E8441B">
        <w:t>FI (Corporate Customers)</w:t>
      </w:r>
    </w:p>
    <w:p w:rsidR="001448EE" w:rsidRPr="00F274CB" w:rsidRDefault="00CE4C8B">
      <w:pPr>
        <w:spacing w:after="0" w:line="240" w:lineRule="auto"/>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Non-FI loans are m</w:t>
      </w:r>
      <w:r w:rsidR="001448EE" w:rsidRPr="00F274CB">
        <w:rPr>
          <w:rFonts w:asciiTheme="majorHAnsi" w:eastAsia="Times New Roman" w:hAnsiTheme="majorHAnsi" w:cs="Times New Roman"/>
          <w:color w:val="000000"/>
        </w:rPr>
        <w:t xml:space="preserve">ostly for factoring </w:t>
      </w:r>
      <w:r w:rsidR="001448EE" w:rsidRPr="00421767">
        <w:rPr>
          <w:rFonts w:asciiTheme="majorHAnsi" w:eastAsia="Times New Roman" w:hAnsiTheme="majorHAnsi" w:cs="Times New Roman"/>
          <w:noProof/>
          <w:color w:val="000000"/>
        </w:rPr>
        <w:t>business</w:t>
      </w:r>
      <w:r w:rsidR="00407FD6" w:rsidRPr="00421767">
        <w:rPr>
          <w:rFonts w:asciiTheme="majorHAnsi" w:eastAsia="Times New Roman" w:hAnsiTheme="majorHAnsi" w:cs="Times New Roman"/>
          <w:noProof/>
          <w:color w:val="000000"/>
        </w:rPr>
        <w:t>.</w:t>
      </w:r>
      <w:r w:rsidR="00D47AC6" w:rsidRPr="00F274CB">
        <w:rPr>
          <w:rFonts w:asciiTheme="majorHAnsi" w:eastAsia="Times New Roman" w:hAnsiTheme="majorHAnsi" w:cs="Times New Roman"/>
          <w:color w:val="000000"/>
        </w:rPr>
        <w:t xml:space="preserve"> </w:t>
      </w:r>
      <w:r w:rsidR="001448EE" w:rsidRPr="00F274CB">
        <w:rPr>
          <w:rFonts w:asciiTheme="majorHAnsi" w:eastAsia="Times New Roman" w:hAnsiTheme="majorHAnsi" w:cs="Times New Roman"/>
          <w:color w:val="000000"/>
        </w:rPr>
        <w:t xml:space="preserve">BOC offers trade finance loans on behalf of other BOC branches or other 3rd party FIs, guaranteed either by BOC </w:t>
      </w:r>
      <w:r w:rsidR="00141D27">
        <w:rPr>
          <w:rFonts w:asciiTheme="majorHAnsi" w:eastAsia="Times New Roman" w:hAnsiTheme="majorHAnsi" w:cs="Times New Roman"/>
          <w:color w:val="000000"/>
        </w:rPr>
        <w:t>HO</w:t>
      </w:r>
      <w:r w:rsidR="001448EE" w:rsidRPr="00F274CB">
        <w:rPr>
          <w:rFonts w:asciiTheme="majorHAnsi" w:eastAsia="Times New Roman" w:hAnsiTheme="majorHAnsi" w:cs="Times New Roman"/>
          <w:color w:val="000000"/>
        </w:rPr>
        <w:t xml:space="preserve"> or other FIs (non-recourse). In the factoring business, BOC purchases </w:t>
      </w:r>
      <w:r w:rsidR="001448EE" w:rsidRPr="00421767">
        <w:rPr>
          <w:rFonts w:asciiTheme="majorHAnsi" w:eastAsia="Times New Roman" w:hAnsiTheme="majorHAnsi" w:cs="Times New Roman"/>
          <w:noProof/>
          <w:color w:val="000000"/>
        </w:rPr>
        <w:t>account</w:t>
      </w:r>
      <w:r w:rsidR="001448EE" w:rsidRPr="00F274CB">
        <w:rPr>
          <w:rFonts w:asciiTheme="majorHAnsi" w:eastAsia="Times New Roman" w:hAnsiTheme="majorHAnsi" w:cs="Times New Roman"/>
          <w:color w:val="000000"/>
        </w:rPr>
        <w:t xml:space="preserve"> receivable</w:t>
      </w:r>
      <w:r w:rsidR="00407FD6">
        <w:rPr>
          <w:rFonts w:asciiTheme="majorHAnsi" w:eastAsia="Times New Roman" w:hAnsiTheme="majorHAnsi" w:cs="Times New Roman"/>
          <w:color w:val="000000"/>
        </w:rPr>
        <w:t>s</w:t>
      </w:r>
      <w:r w:rsidR="001448EE" w:rsidRPr="00F274CB">
        <w:rPr>
          <w:rFonts w:asciiTheme="majorHAnsi" w:eastAsia="Times New Roman" w:hAnsiTheme="majorHAnsi" w:cs="Times New Roman"/>
          <w:color w:val="000000"/>
        </w:rPr>
        <w:t xml:space="preserve"> from export customers, </w:t>
      </w:r>
      <w:r w:rsidR="00856348" w:rsidRPr="00F274CB">
        <w:rPr>
          <w:rFonts w:asciiTheme="majorHAnsi" w:eastAsia="Times New Roman" w:hAnsiTheme="majorHAnsi" w:cs="Times New Roman"/>
          <w:color w:val="000000"/>
        </w:rPr>
        <w:t>or BOC finances account payable</w:t>
      </w:r>
      <w:r w:rsidR="00407FD6">
        <w:rPr>
          <w:rFonts w:asciiTheme="majorHAnsi" w:eastAsia="Times New Roman" w:hAnsiTheme="majorHAnsi" w:cs="Times New Roman"/>
          <w:color w:val="000000"/>
        </w:rPr>
        <w:t>s</w:t>
      </w:r>
      <w:r w:rsidR="001448EE" w:rsidRPr="00F274CB">
        <w:rPr>
          <w:rFonts w:asciiTheme="majorHAnsi" w:eastAsia="Times New Roman" w:hAnsiTheme="majorHAnsi" w:cs="Times New Roman"/>
          <w:color w:val="000000"/>
        </w:rPr>
        <w:t xml:space="preserve"> for import customers. The loans are booked under the customer's name in the system, though any financing and refinancing will be aga</w:t>
      </w:r>
      <w:r w:rsidR="0028224B" w:rsidRPr="00F274CB">
        <w:rPr>
          <w:rFonts w:asciiTheme="majorHAnsi" w:eastAsia="Times New Roman" w:hAnsiTheme="majorHAnsi" w:cs="Times New Roman"/>
          <w:color w:val="000000"/>
        </w:rPr>
        <w:t>inst either BOC branches or FIs</w:t>
      </w:r>
      <w:r w:rsidR="001448EE" w:rsidRPr="00F274CB">
        <w:rPr>
          <w:rFonts w:asciiTheme="majorHAnsi" w:eastAsia="Times New Roman" w:hAnsiTheme="majorHAnsi" w:cs="Times New Roman"/>
          <w:color w:val="000000"/>
        </w:rPr>
        <w:t xml:space="preserve"> undertaking to repay BOC if the customer </w:t>
      </w:r>
      <w:r w:rsidR="001448EE" w:rsidRPr="00AE050F">
        <w:rPr>
          <w:rFonts w:asciiTheme="majorHAnsi" w:eastAsia="Times New Roman" w:hAnsiTheme="majorHAnsi" w:cs="Times New Roman"/>
          <w:noProof/>
          <w:color w:val="000000"/>
        </w:rPr>
        <w:t>fail</w:t>
      </w:r>
      <w:r w:rsidR="00407FD6" w:rsidRPr="00AE050F">
        <w:rPr>
          <w:rFonts w:asciiTheme="majorHAnsi" w:eastAsia="Times New Roman" w:hAnsiTheme="majorHAnsi" w:cs="Times New Roman"/>
          <w:noProof/>
          <w:color w:val="000000"/>
        </w:rPr>
        <w:t>s</w:t>
      </w:r>
      <w:r w:rsidR="001448EE" w:rsidRPr="00F274CB">
        <w:rPr>
          <w:rFonts w:asciiTheme="majorHAnsi" w:eastAsia="Times New Roman" w:hAnsiTheme="majorHAnsi" w:cs="Times New Roman"/>
          <w:color w:val="000000"/>
        </w:rPr>
        <w:t xml:space="preserve"> to pay upon maturity.</w:t>
      </w:r>
    </w:p>
    <w:p w:rsidR="001448EE" w:rsidRDefault="001448EE">
      <w:pPr>
        <w:spacing w:after="0" w:line="240" w:lineRule="auto"/>
        <w:jc w:val="both"/>
        <w:rPr>
          <w:rFonts w:asciiTheme="majorHAnsi" w:eastAsia="Times New Roman" w:hAnsiTheme="majorHAnsi" w:cs="Times New Roman"/>
          <w:color w:val="000000"/>
        </w:rPr>
        <w:pPrChange w:id="234" w:author="MA, YUANYUAN" w:date="2018-06-01T13:45:00Z">
          <w:pPr>
            <w:spacing w:after="0" w:line="240" w:lineRule="auto"/>
          </w:pPr>
        </w:pPrChange>
      </w:pPr>
    </w:p>
    <w:p w:rsidR="00E743CF" w:rsidRDefault="00E743CF">
      <w:pPr>
        <w:spacing w:after="0" w:line="240" w:lineRule="auto"/>
        <w:jc w:val="both"/>
        <w:rPr>
          <w:rFonts w:asciiTheme="majorHAnsi" w:eastAsia="Times New Roman" w:hAnsiTheme="majorHAnsi" w:cs="Times New Roman"/>
          <w:color w:val="000000"/>
        </w:rPr>
        <w:pPrChange w:id="235" w:author="MA, YUANYUAN" w:date="2018-06-01T13:45:00Z">
          <w:pPr>
            <w:spacing w:after="0" w:line="240" w:lineRule="auto"/>
          </w:pPr>
        </w:pPrChange>
      </w:pPr>
      <w:r>
        <w:rPr>
          <w:rFonts w:asciiTheme="majorHAnsi" w:eastAsia="Times New Roman" w:hAnsiTheme="majorHAnsi" w:cs="Times New Roman"/>
          <w:color w:val="000000"/>
        </w:rPr>
        <w:t xml:space="preserve">Besides factoring business, BOC also offers the following three structured trade finance products including pre-export financing, borrowing base facilities and </w:t>
      </w:r>
      <w:commentRangeStart w:id="236"/>
      <w:r>
        <w:rPr>
          <w:rFonts w:asciiTheme="majorHAnsi" w:eastAsia="Times New Roman" w:hAnsiTheme="majorHAnsi" w:cs="Times New Roman"/>
          <w:color w:val="000000"/>
        </w:rPr>
        <w:t>warehouse financing</w:t>
      </w:r>
      <w:commentRangeEnd w:id="236"/>
      <w:r w:rsidR="00491597">
        <w:rPr>
          <w:rStyle w:val="CommentReference"/>
        </w:rPr>
        <w:commentReference w:id="236"/>
      </w:r>
      <w:r>
        <w:rPr>
          <w:rFonts w:asciiTheme="majorHAnsi" w:eastAsia="Times New Roman" w:hAnsiTheme="majorHAnsi" w:cs="Times New Roman"/>
          <w:color w:val="000000"/>
        </w:rPr>
        <w:t>.</w:t>
      </w:r>
    </w:p>
    <w:p w:rsidR="00E743CF" w:rsidRDefault="00E743CF">
      <w:pPr>
        <w:spacing w:after="0" w:line="240" w:lineRule="auto"/>
        <w:jc w:val="both"/>
        <w:rPr>
          <w:rFonts w:asciiTheme="majorHAnsi" w:eastAsia="Times New Roman" w:hAnsiTheme="majorHAnsi" w:cs="Times New Roman"/>
          <w:color w:val="000000"/>
        </w:rPr>
        <w:pPrChange w:id="237" w:author="MA, YUANYUAN" w:date="2018-06-01T13:45:00Z">
          <w:pPr>
            <w:spacing w:after="0" w:line="240" w:lineRule="auto"/>
          </w:pPr>
        </w:pPrChange>
      </w:pPr>
    </w:p>
    <w:p w:rsidR="00E743CF" w:rsidRPr="008E2E4C" w:rsidRDefault="00E743CF">
      <w:pPr>
        <w:spacing w:line="240" w:lineRule="auto"/>
        <w:jc w:val="both"/>
        <w:rPr>
          <w:rFonts w:asciiTheme="majorHAnsi" w:eastAsia="Times New Roman" w:hAnsiTheme="majorHAnsi" w:cs="Times New Roman"/>
          <w:color w:val="000000"/>
        </w:rPr>
        <w:pPrChange w:id="238" w:author="MA, YUANYUAN" w:date="2018-06-01T13:45:00Z">
          <w:pPr>
            <w:spacing w:line="240" w:lineRule="auto"/>
          </w:pPr>
        </w:pPrChange>
      </w:pPr>
      <w:r w:rsidRPr="008E2E4C">
        <w:rPr>
          <w:rFonts w:asciiTheme="majorHAnsi" w:eastAsia="Times New Roman" w:hAnsiTheme="majorHAnsi" w:cs="Times New Roman"/>
          <w:color w:val="000000"/>
        </w:rPr>
        <w:t>Pre-export financing takes place when a financia</w:t>
      </w:r>
      <w:r w:rsidRPr="00D7774A">
        <w:rPr>
          <w:rFonts w:asciiTheme="majorHAnsi" w:eastAsia="Times New Roman" w:hAnsiTheme="majorHAnsi" w:cs="Times New Roman"/>
          <w:color w:val="000000"/>
        </w:rPr>
        <w:t>l institution advances funds to</w:t>
      </w:r>
      <w:r>
        <w:rPr>
          <w:rFonts w:asciiTheme="majorHAnsi" w:eastAsia="Times New Roman" w:hAnsiTheme="majorHAnsi" w:cs="Times New Roman"/>
          <w:color w:val="000000"/>
        </w:rPr>
        <w:t xml:space="preserve"> </w:t>
      </w:r>
      <w:r w:rsidRPr="008E2E4C">
        <w:rPr>
          <w:rFonts w:asciiTheme="majorHAnsi" w:eastAsia="Times New Roman" w:hAnsiTheme="majorHAnsi" w:cs="Times New Roman"/>
          <w:color w:val="000000"/>
        </w:rPr>
        <w:t>a borrower based on proven orders from buyers. The borrower usually requires the funding in order to produce and supply the goods.</w:t>
      </w:r>
    </w:p>
    <w:p w:rsidR="00E743CF" w:rsidRDefault="00E743CF">
      <w:pPr>
        <w:pStyle w:val="NormalWeb"/>
        <w:shd w:val="clear" w:color="auto" w:fill="FFFFFF"/>
        <w:spacing w:before="0" w:beforeAutospacing="0" w:after="270" w:afterAutospacing="0"/>
        <w:ind w:right="180"/>
        <w:jc w:val="both"/>
        <w:textAlignment w:val="baseline"/>
        <w:rPr>
          <w:ins w:id="239" w:author="MA, YUANYUAN" w:date="2018-02-14T16:28:00Z"/>
          <w:rFonts w:asciiTheme="majorHAnsi" w:hAnsiTheme="majorHAnsi"/>
          <w:color w:val="000000"/>
          <w:sz w:val="22"/>
          <w:szCs w:val="22"/>
        </w:rPr>
        <w:pPrChange w:id="240" w:author="MA, YUANYUAN" w:date="2018-06-01T13:45:00Z">
          <w:pPr>
            <w:pStyle w:val="NormalWeb"/>
            <w:shd w:val="clear" w:color="auto" w:fill="FFFFFF"/>
            <w:spacing w:before="0" w:beforeAutospacing="0" w:after="270" w:afterAutospacing="0"/>
            <w:ind w:right="180"/>
            <w:textAlignment w:val="baseline"/>
          </w:pPr>
        </w:pPrChange>
      </w:pPr>
      <w:r w:rsidRPr="008E2E4C">
        <w:rPr>
          <w:rFonts w:asciiTheme="majorHAnsi" w:hAnsiTheme="majorHAnsi"/>
          <w:color w:val="000000"/>
          <w:sz w:val="22"/>
          <w:szCs w:val="22"/>
        </w:rPr>
        <w:t>Borrowing base facilities are working capital credit facilities which are secured in full by current assets (usually trading receivables, inventory of the borrower and/or other security providers. Borrowing base facilities are generally provided to trading companies on a revolving basis for the purposes of purchasing, storing, transporting and selling prescribed commodities.</w:t>
      </w:r>
    </w:p>
    <w:p w:rsidR="003056A6" w:rsidRPr="003056A6" w:rsidRDefault="003056A6">
      <w:pPr>
        <w:pStyle w:val="NormalWeb"/>
        <w:shd w:val="clear" w:color="auto" w:fill="FFFFFF"/>
        <w:spacing w:before="0" w:beforeAutospacing="0" w:after="270" w:afterAutospacing="0"/>
        <w:ind w:right="180"/>
        <w:jc w:val="both"/>
        <w:textAlignment w:val="baseline"/>
        <w:rPr>
          <w:rFonts w:asciiTheme="majorHAnsi" w:hAnsiTheme="majorHAnsi"/>
          <w:color w:val="000000"/>
          <w:sz w:val="22"/>
          <w:szCs w:val="22"/>
        </w:rPr>
        <w:pPrChange w:id="241" w:author="MA, YUANYUAN" w:date="2018-06-01T13:45:00Z">
          <w:pPr>
            <w:pStyle w:val="NormalWeb"/>
            <w:shd w:val="clear" w:color="auto" w:fill="FFFFFF"/>
            <w:spacing w:before="0" w:beforeAutospacing="0" w:after="270" w:afterAutospacing="0"/>
            <w:ind w:right="180"/>
            <w:textAlignment w:val="baseline"/>
          </w:pPr>
        </w:pPrChange>
      </w:pPr>
      <w:ins w:id="242" w:author="MA, YUANYUAN" w:date="2018-02-14T16:28:00Z">
        <w:r w:rsidRPr="003056A6">
          <w:rPr>
            <w:rFonts w:asciiTheme="majorHAnsi" w:hAnsiTheme="majorHAnsi"/>
            <w:color w:val="000000"/>
            <w:sz w:val="22"/>
            <w:szCs w:val="22"/>
          </w:rPr>
          <w:t>Warehouse financing is a form of inventory financing in which loans are made to manufacturers and processors on the basis of goods or commodities held in trust as collateral for the loans.</w:t>
        </w:r>
      </w:ins>
    </w:p>
    <w:p w:rsidR="001448EE" w:rsidRPr="00F274CB" w:rsidRDefault="001448EE" w:rsidP="001448EE">
      <w:pPr>
        <w:spacing w:after="0" w:line="240" w:lineRule="auto"/>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u w:val="single"/>
        </w:rPr>
        <w:t>Potential Liquidity Impacts</w:t>
      </w:r>
    </w:p>
    <w:p w:rsidR="00847DA9" w:rsidDel="007C6CE0" w:rsidRDefault="001448EE" w:rsidP="001448EE">
      <w:pPr>
        <w:rPr>
          <w:del w:id="243" w:author="MA, YUANYUAN" w:date="2018-06-01T13:47:00Z"/>
          <w:rFonts w:asciiTheme="majorHAnsi" w:eastAsia="Times New Roman" w:hAnsiTheme="majorHAnsi" w:cs="Times New Roman"/>
          <w:color w:val="000000"/>
        </w:rPr>
      </w:pPr>
      <w:r w:rsidRPr="00F274CB">
        <w:rPr>
          <w:rFonts w:asciiTheme="majorHAnsi" w:eastAsia="Times New Roman" w:hAnsiTheme="majorHAnsi" w:cs="Times New Roman"/>
          <w:color w:val="000000"/>
        </w:rPr>
        <w:lastRenderedPageBreak/>
        <w:t>Provides a potential inflow in times of stress as loans mature.</w:t>
      </w:r>
    </w:p>
    <w:p w:rsidR="00C76C51" w:rsidDel="007C6CE0" w:rsidRDefault="00C76C51" w:rsidP="001448EE">
      <w:pPr>
        <w:rPr>
          <w:del w:id="244" w:author="MA, YUANYUAN" w:date="2018-06-01T13:47:00Z"/>
          <w:rFonts w:asciiTheme="majorHAnsi" w:eastAsia="Times New Roman" w:hAnsiTheme="majorHAnsi" w:cs="Times New Roman"/>
          <w:color w:val="000000"/>
        </w:rPr>
      </w:pPr>
    </w:p>
    <w:p w:rsidR="00C76C51" w:rsidDel="007C6CE0" w:rsidRDefault="00C76C51" w:rsidP="001448EE">
      <w:pPr>
        <w:rPr>
          <w:del w:id="245" w:author="MA, YUANYUAN" w:date="2018-06-01T13:47:00Z"/>
          <w:rFonts w:asciiTheme="majorHAnsi" w:eastAsia="Times New Roman" w:hAnsiTheme="majorHAnsi" w:cs="Times New Roman"/>
          <w:color w:val="000000"/>
        </w:rPr>
      </w:pPr>
    </w:p>
    <w:p w:rsidR="00C76C51" w:rsidRPr="00F274CB" w:rsidRDefault="00C76C51" w:rsidP="001448EE">
      <w:pPr>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448EE" w:rsidRPr="00F274CB" w:rsidTr="001448EE">
        <w:trPr>
          <w:trHeight w:val="225"/>
        </w:trPr>
        <w:tc>
          <w:tcPr>
            <w:tcW w:w="4230" w:type="dxa"/>
            <w:gridSpan w:val="2"/>
            <w:tcBorders>
              <w:top w:val="nil"/>
              <w:left w:val="nil"/>
              <w:right w:val="nil"/>
            </w:tcBorders>
            <w:shd w:val="clear" w:color="auto" w:fill="auto"/>
          </w:tcPr>
          <w:p w:rsidR="001448EE" w:rsidRPr="00F274CB" w:rsidRDefault="001448EE"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448EE" w:rsidRPr="00F274CB" w:rsidRDefault="001448EE"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1448EE" w:rsidRPr="00F274CB" w:rsidTr="001448EE">
        <w:trPr>
          <w:trHeight w:val="249"/>
        </w:trPr>
        <w:tc>
          <w:tcPr>
            <w:tcW w:w="455" w:type="dxa"/>
            <w:shd w:val="clear" w:color="auto" w:fill="F5B9A9"/>
            <w:vAlign w:val="center"/>
          </w:tcPr>
          <w:p w:rsidR="001448EE" w:rsidRPr="00F274CB" w:rsidRDefault="001448EE" w:rsidP="001448EE">
            <w:pPr>
              <w:tabs>
                <w:tab w:val="left" w:pos="270"/>
              </w:tabs>
              <w:rPr>
                <w:rFonts w:asciiTheme="majorHAnsi" w:hAnsiTheme="majorHAnsi"/>
                <w:lang w:eastAsia="en-US"/>
              </w:rPr>
            </w:pPr>
          </w:p>
        </w:tc>
        <w:tc>
          <w:tcPr>
            <w:tcW w:w="3775" w:type="dxa"/>
            <w:shd w:val="clear" w:color="auto" w:fill="F5B9A9"/>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color w:val="000000"/>
              </w:rPr>
              <w:t xml:space="preserve">100% </w:t>
            </w:r>
            <w:r w:rsidRPr="00D52997">
              <w:rPr>
                <w:rFonts w:asciiTheme="majorHAnsi" w:hAnsiTheme="majorHAnsi"/>
                <w:noProof/>
                <w:color w:val="000000"/>
              </w:rPr>
              <w:t>inflow</w:t>
            </w:r>
            <w:r w:rsidR="003059DB" w:rsidRPr="00BE1824">
              <w:rPr>
                <w:rFonts w:asciiTheme="majorHAnsi" w:hAnsiTheme="majorHAnsi"/>
                <w:noProof/>
                <w:color w:val="000000"/>
              </w:rPr>
              <w:t xml:space="preserve"> on</w:t>
            </w:r>
            <w:r w:rsidR="003059DB">
              <w:rPr>
                <w:rFonts w:asciiTheme="majorHAnsi" w:hAnsiTheme="majorHAnsi"/>
                <w:color w:val="000000"/>
              </w:rPr>
              <w:t xml:space="preserve"> maturity</w:t>
            </w:r>
            <w:r w:rsidRPr="00F274CB">
              <w:rPr>
                <w:rFonts w:asciiTheme="majorHAnsi" w:hAnsiTheme="majorHAnsi"/>
                <w:color w:val="000000"/>
              </w:rPr>
              <w:t>. Market conditions are stable and BOC clients remain financially sound.</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restart"/>
            <w:vAlign w:val="center"/>
          </w:tcPr>
          <w:p w:rsidR="001448EE" w:rsidRPr="00F274CB" w:rsidRDefault="001448EE" w:rsidP="00443CA9">
            <w:pPr>
              <w:tabs>
                <w:tab w:val="left" w:pos="270"/>
              </w:tabs>
              <w:rPr>
                <w:rFonts w:asciiTheme="majorHAnsi" w:hAnsiTheme="majorHAnsi"/>
                <w:lang w:eastAsia="en-US"/>
              </w:rPr>
            </w:pPr>
            <w:r w:rsidRPr="00F274CB">
              <w:rPr>
                <w:rFonts w:asciiTheme="majorHAnsi" w:hAnsiTheme="majorHAnsi"/>
                <w:lang w:eastAsia="en-US"/>
              </w:rPr>
              <w:t xml:space="preserve">100% </w:t>
            </w:r>
            <w:r w:rsidRPr="00D52997">
              <w:rPr>
                <w:rFonts w:asciiTheme="majorHAnsi" w:hAnsiTheme="majorHAnsi"/>
                <w:noProof/>
                <w:lang w:eastAsia="en-US"/>
              </w:rPr>
              <w:t>inflow</w:t>
            </w:r>
            <w:r w:rsidR="003059DB" w:rsidRPr="00BE1824">
              <w:rPr>
                <w:rFonts w:asciiTheme="majorHAnsi" w:hAnsiTheme="majorHAnsi"/>
                <w:noProof/>
                <w:lang w:eastAsia="en-US"/>
              </w:rPr>
              <w:t xml:space="preserve"> on</w:t>
            </w:r>
            <w:r w:rsidR="003059DB">
              <w:rPr>
                <w:rFonts w:asciiTheme="majorHAnsi" w:hAnsiTheme="majorHAnsi"/>
                <w:lang w:eastAsia="en-US"/>
              </w:rPr>
              <w:t xml:space="preserve"> maturity</w:t>
            </w:r>
            <w:r w:rsidRPr="00F274CB">
              <w:rPr>
                <w:rFonts w:asciiTheme="majorHAnsi" w:hAnsiTheme="majorHAnsi"/>
                <w:lang w:eastAsia="en-US"/>
              </w:rPr>
              <w:t>. While BOC U.S. clients experience stress, accounts receivable are assumed to liquidate with no practical ability to extend financing in</w:t>
            </w:r>
            <w:r w:rsidR="00BE1824">
              <w:rPr>
                <w:rFonts w:asciiTheme="majorHAnsi" w:hAnsiTheme="majorHAnsi"/>
                <w:lang w:eastAsia="en-US"/>
              </w:rPr>
              <w:t xml:space="preserve"> the</w:t>
            </w:r>
            <w:r w:rsidRPr="00F274CB">
              <w:rPr>
                <w:rFonts w:asciiTheme="majorHAnsi" w:hAnsiTheme="majorHAnsi"/>
                <w:lang w:eastAsia="en-US"/>
              </w:rPr>
              <w:t xml:space="preserve"> </w:t>
            </w:r>
            <w:r w:rsidRPr="00D52997">
              <w:rPr>
                <w:rFonts w:asciiTheme="majorHAnsi" w:hAnsiTheme="majorHAnsi"/>
                <w:noProof/>
                <w:lang w:eastAsia="en-US"/>
              </w:rPr>
              <w:t>normal</w:t>
            </w:r>
            <w:r w:rsidRPr="00F274CB">
              <w:rPr>
                <w:rFonts w:asciiTheme="majorHAnsi" w:hAnsiTheme="majorHAnsi"/>
                <w:lang w:eastAsia="en-US"/>
              </w:rPr>
              <w:t xml:space="preserve"> course of business. Furthermore, the exporter or importer's representing bank has an obligation to pay BOC if the exporter or importer fails to do so.</w:t>
            </w:r>
          </w:p>
        </w:tc>
        <w:tc>
          <w:tcPr>
            <w:tcW w:w="1376" w:type="dxa"/>
            <w:vMerge w:val="restart"/>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Merge w:val="restart"/>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6" w:type="dxa"/>
            <w:vMerge w:val="restart"/>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c>
          <w:tcPr>
            <w:tcW w:w="1377" w:type="dxa"/>
            <w:vMerge w:val="restart"/>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100%</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1448EE" w:rsidRPr="00F274CB" w:rsidRDefault="001448EE" w:rsidP="001448EE">
            <w:pPr>
              <w:tabs>
                <w:tab w:val="left" w:pos="270"/>
              </w:tabs>
              <w:rPr>
                <w:rFonts w:asciiTheme="majorHAnsi" w:hAnsiTheme="majorHAnsi"/>
                <w:lang w:eastAsia="en-US"/>
              </w:rPr>
            </w:pPr>
          </w:p>
        </w:tc>
        <w:tc>
          <w:tcPr>
            <w:tcW w:w="1376" w:type="dxa"/>
            <w:vMerge/>
            <w:vAlign w:val="center"/>
          </w:tcPr>
          <w:p w:rsidR="001448EE" w:rsidRPr="00F274CB" w:rsidRDefault="001448EE" w:rsidP="001448EE">
            <w:pPr>
              <w:jc w:val="center"/>
              <w:rPr>
                <w:rFonts w:asciiTheme="majorHAnsi" w:hAnsiTheme="majorHAnsi"/>
                <w:color w:val="000000"/>
              </w:rPr>
            </w:pPr>
          </w:p>
        </w:tc>
        <w:tc>
          <w:tcPr>
            <w:tcW w:w="1376" w:type="dxa"/>
            <w:vMerge/>
            <w:vAlign w:val="center"/>
          </w:tcPr>
          <w:p w:rsidR="001448EE" w:rsidRPr="00F274CB" w:rsidRDefault="001448EE" w:rsidP="001448EE">
            <w:pPr>
              <w:jc w:val="center"/>
              <w:rPr>
                <w:rFonts w:asciiTheme="majorHAnsi" w:hAnsiTheme="majorHAnsi"/>
                <w:color w:val="000000"/>
              </w:rPr>
            </w:pPr>
          </w:p>
        </w:tc>
        <w:tc>
          <w:tcPr>
            <w:tcW w:w="1376" w:type="dxa"/>
            <w:vMerge/>
            <w:vAlign w:val="center"/>
          </w:tcPr>
          <w:p w:rsidR="001448EE" w:rsidRPr="00F274CB" w:rsidRDefault="001448EE" w:rsidP="001448EE">
            <w:pPr>
              <w:jc w:val="center"/>
              <w:rPr>
                <w:rFonts w:asciiTheme="majorHAnsi" w:hAnsiTheme="majorHAnsi"/>
                <w:color w:val="000000"/>
              </w:rPr>
            </w:pPr>
          </w:p>
        </w:tc>
        <w:tc>
          <w:tcPr>
            <w:tcW w:w="1377" w:type="dxa"/>
            <w:vMerge/>
            <w:vAlign w:val="center"/>
          </w:tcPr>
          <w:p w:rsidR="001448EE" w:rsidRPr="00F274CB" w:rsidRDefault="001448EE" w:rsidP="001448EE">
            <w:pPr>
              <w:jc w:val="center"/>
              <w:rPr>
                <w:rFonts w:asciiTheme="majorHAnsi" w:hAnsiTheme="majorHAnsi"/>
                <w:color w:val="000000"/>
              </w:rPr>
            </w:pPr>
          </w:p>
        </w:tc>
      </w:tr>
    </w:tbl>
    <w:p w:rsidR="001448EE" w:rsidRPr="00F274CB" w:rsidRDefault="001448EE" w:rsidP="00873163">
      <w:pPr>
        <w:rPr>
          <w:rFonts w:asciiTheme="majorHAnsi" w:hAnsiTheme="majorHAnsi" w:cs="Times New Roman"/>
        </w:rPr>
      </w:pPr>
    </w:p>
    <w:p w:rsidR="001448EE" w:rsidRPr="00421767" w:rsidRDefault="001448EE">
      <w:r w:rsidRPr="00443CA9">
        <w:t>6</w:t>
      </w:r>
      <w:r w:rsidR="00CE3BDB" w:rsidRPr="00EB2CAB">
        <w:t>.</w:t>
      </w:r>
      <w:r w:rsidRPr="00421767">
        <w:t xml:space="preserve"> BOLI </w:t>
      </w:r>
    </w:p>
    <w:p w:rsidR="001448EE" w:rsidRPr="00F274CB" w:rsidRDefault="0028224B" w:rsidP="001448EE">
      <w:pPr>
        <w:rPr>
          <w:rFonts w:asciiTheme="majorHAnsi" w:hAnsiTheme="majorHAnsi" w:cs="Times New Roman"/>
        </w:rPr>
      </w:pPr>
      <w:r w:rsidRPr="00F274CB">
        <w:rPr>
          <w:rFonts w:asciiTheme="majorHAnsi" w:hAnsiTheme="majorHAnsi" w:cs="Times New Roman"/>
        </w:rPr>
        <w:t>Ban</w:t>
      </w:r>
      <w:r w:rsidR="008D0976">
        <w:rPr>
          <w:rFonts w:asciiTheme="majorHAnsi" w:hAnsiTheme="majorHAnsi" w:cs="Times New Roman"/>
        </w:rPr>
        <w:t>k O</w:t>
      </w:r>
      <w:r w:rsidR="001448EE" w:rsidRPr="00F274CB">
        <w:rPr>
          <w:rFonts w:asciiTheme="majorHAnsi" w:hAnsiTheme="majorHAnsi" w:cs="Times New Roman"/>
        </w:rPr>
        <w:t xml:space="preserve">wned </w:t>
      </w:r>
      <w:r w:rsidR="008D0976">
        <w:rPr>
          <w:rFonts w:asciiTheme="majorHAnsi" w:hAnsiTheme="majorHAnsi" w:cs="Times New Roman"/>
        </w:rPr>
        <w:t>L</w:t>
      </w:r>
      <w:r w:rsidR="008D0976" w:rsidRPr="00F274CB">
        <w:rPr>
          <w:rFonts w:asciiTheme="majorHAnsi" w:hAnsiTheme="majorHAnsi" w:cs="Times New Roman"/>
        </w:rPr>
        <w:t xml:space="preserve">ife </w:t>
      </w:r>
      <w:r w:rsidR="008D0976">
        <w:rPr>
          <w:rFonts w:asciiTheme="majorHAnsi" w:hAnsiTheme="majorHAnsi" w:cs="Times New Roman"/>
        </w:rPr>
        <w:t>I</w:t>
      </w:r>
      <w:r w:rsidR="001448EE" w:rsidRPr="00F274CB">
        <w:rPr>
          <w:rFonts w:asciiTheme="majorHAnsi" w:hAnsiTheme="majorHAnsi" w:cs="Times New Roman"/>
        </w:rPr>
        <w:t>nsurance.</w:t>
      </w:r>
    </w:p>
    <w:p w:rsidR="001448EE" w:rsidRPr="00F274CB" w:rsidRDefault="001448EE" w:rsidP="001448EE">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1448EE" w:rsidRPr="00F274CB" w:rsidRDefault="0028224B" w:rsidP="006040FF">
      <w:pPr>
        <w:jc w:val="both"/>
        <w:rPr>
          <w:rFonts w:asciiTheme="majorHAnsi" w:eastAsia="Times New Roman" w:hAnsiTheme="majorHAnsi" w:cs="Times New Roman"/>
          <w:color w:val="000000"/>
        </w:rPr>
      </w:pPr>
      <w:r w:rsidRPr="00ED6C01">
        <w:rPr>
          <w:rFonts w:asciiTheme="majorHAnsi" w:eastAsia="Times New Roman" w:hAnsiTheme="majorHAnsi" w:cs="Times New Roman"/>
          <w:noProof/>
          <w:color w:val="000000"/>
        </w:rPr>
        <w:t>Bank</w:t>
      </w:r>
      <w:r w:rsidR="00ED6C01" w:rsidRPr="00E8441B">
        <w:rPr>
          <w:rFonts w:asciiTheme="majorHAnsi" w:eastAsia="Times New Roman" w:hAnsiTheme="majorHAnsi" w:cs="Times New Roman"/>
          <w:noProof/>
          <w:color w:val="000000"/>
        </w:rPr>
        <w:t xml:space="preserve"> </w:t>
      </w:r>
      <w:r w:rsidRPr="00ED6C01">
        <w:rPr>
          <w:rFonts w:asciiTheme="majorHAnsi" w:eastAsia="Times New Roman" w:hAnsiTheme="majorHAnsi" w:cs="Times New Roman"/>
          <w:noProof/>
          <w:color w:val="000000"/>
        </w:rPr>
        <w:t>owned</w:t>
      </w:r>
      <w:r w:rsidRPr="00F274CB">
        <w:rPr>
          <w:rFonts w:asciiTheme="majorHAnsi" w:eastAsia="Times New Roman" w:hAnsiTheme="majorHAnsi" w:cs="Times New Roman"/>
          <w:color w:val="000000"/>
        </w:rPr>
        <w:t xml:space="preserve"> life insurance is presumed to have n</w:t>
      </w:r>
      <w:r w:rsidR="001448EE" w:rsidRPr="00F274CB">
        <w:rPr>
          <w:rFonts w:asciiTheme="majorHAnsi" w:eastAsia="Times New Roman" w:hAnsiTheme="majorHAnsi" w:cs="Times New Roman"/>
          <w:color w:val="000000"/>
        </w:rPr>
        <w:t xml:space="preserve">o liquidity impact. BOLI policies </w:t>
      </w:r>
      <w:r w:rsidR="00ED6C01">
        <w:rPr>
          <w:rFonts w:asciiTheme="majorHAnsi" w:eastAsia="Times New Roman" w:hAnsiTheme="majorHAnsi" w:cs="Times New Roman"/>
          <w:noProof/>
          <w:color w:val="000000"/>
        </w:rPr>
        <w:t>a</w:t>
      </w:r>
      <w:r w:rsidR="00EB2CAB" w:rsidRPr="00ED6C01">
        <w:rPr>
          <w:rFonts w:asciiTheme="majorHAnsi" w:eastAsia="Times New Roman" w:hAnsiTheme="majorHAnsi" w:cs="Times New Roman"/>
          <w:noProof/>
          <w:color w:val="000000"/>
        </w:rPr>
        <w:t>re</w:t>
      </w:r>
      <w:r w:rsidR="00602628" w:rsidRPr="00ED6C01">
        <w:rPr>
          <w:rFonts w:asciiTheme="majorHAnsi" w:eastAsia="Times New Roman" w:hAnsiTheme="majorHAnsi" w:cs="Times New Roman"/>
          <w:noProof/>
          <w:color w:val="000000"/>
        </w:rPr>
        <w:t xml:space="preserve"> </w:t>
      </w:r>
      <w:r w:rsidR="00730DF4" w:rsidRPr="00ED6C01">
        <w:rPr>
          <w:rFonts w:asciiTheme="majorHAnsi" w:eastAsia="Times New Roman" w:hAnsiTheme="majorHAnsi" w:cs="Times New Roman"/>
          <w:noProof/>
          <w:color w:val="000000"/>
        </w:rPr>
        <w:t>considered</w:t>
      </w:r>
      <w:r w:rsidR="00730DF4">
        <w:rPr>
          <w:rFonts w:asciiTheme="majorHAnsi" w:eastAsia="Times New Roman" w:hAnsiTheme="majorHAnsi" w:cs="Times New Roman"/>
          <w:color w:val="000000"/>
        </w:rPr>
        <w:t xml:space="preserve"> as a </w:t>
      </w:r>
      <w:r w:rsidR="001448EE" w:rsidRPr="00F274CB">
        <w:rPr>
          <w:rFonts w:asciiTheme="majorHAnsi" w:eastAsia="Times New Roman" w:hAnsiTheme="majorHAnsi" w:cs="Times New Roman"/>
          <w:color w:val="000000"/>
        </w:rPr>
        <w:t xml:space="preserve">potential </w:t>
      </w:r>
      <w:r w:rsidR="00730DF4">
        <w:rPr>
          <w:rFonts w:asciiTheme="majorHAnsi" w:eastAsia="Times New Roman" w:hAnsiTheme="majorHAnsi" w:cs="Times New Roman"/>
          <w:color w:val="000000"/>
        </w:rPr>
        <w:t xml:space="preserve">source of </w:t>
      </w:r>
      <w:r w:rsidR="001448EE" w:rsidRPr="00F274CB">
        <w:rPr>
          <w:rFonts w:asciiTheme="majorHAnsi" w:eastAsia="Times New Roman" w:hAnsiTheme="majorHAnsi" w:cs="Times New Roman"/>
          <w:color w:val="000000"/>
        </w:rPr>
        <w:t xml:space="preserve">liquidity </w:t>
      </w:r>
      <w:r w:rsidR="00602628" w:rsidRPr="00421767">
        <w:rPr>
          <w:rFonts w:asciiTheme="majorHAnsi" w:eastAsia="Times New Roman" w:hAnsiTheme="majorHAnsi" w:cs="Times New Roman"/>
          <w:noProof/>
          <w:color w:val="000000"/>
        </w:rPr>
        <w:t>and</w:t>
      </w:r>
      <w:r w:rsidR="001448EE" w:rsidRPr="00F274CB">
        <w:rPr>
          <w:rFonts w:asciiTheme="majorHAnsi" w:eastAsia="Times New Roman" w:hAnsiTheme="majorHAnsi" w:cs="Times New Roman"/>
          <w:color w:val="000000"/>
        </w:rPr>
        <w:t xml:space="preserve"> </w:t>
      </w:r>
      <w:r w:rsidR="009C2C5B" w:rsidRPr="00E8441B">
        <w:rPr>
          <w:rFonts w:asciiTheme="majorHAnsi" w:eastAsia="Times New Roman" w:hAnsiTheme="majorHAnsi" w:cs="Times New Roman"/>
          <w:noProof/>
          <w:color w:val="000000"/>
        </w:rPr>
        <w:t xml:space="preserve">a </w:t>
      </w:r>
      <w:r w:rsidR="001448EE" w:rsidRPr="00421767">
        <w:rPr>
          <w:rFonts w:asciiTheme="majorHAnsi" w:eastAsia="Times New Roman" w:hAnsiTheme="majorHAnsi" w:cs="Times New Roman"/>
          <w:noProof/>
          <w:color w:val="000000"/>
        </w:rPr>
        <w:t>countermeasure</w:t>
      </w:r>
      <w:r w:rsidR="00407FD6" w:rsidRPr="00E8441B">
        <w:rPr>
          <w:rFonts w:asciiTheme="majorHAnsi" w:eastAsia="Times New Roman" w:hAnsiTheme="majorHAnsi" w:cs="Times New Roman"/>
          <w:noProof/>
          <w:color w:val="000000"/>
        </w:rPr>
        <w:t>.</w:t>
      </w:r>
      <w:r w:rsidR="00602628">
        <w:rPr>
          <w:rFonts w:asciiTheme="majorHAnsi" w:eastAsia="Times New Roman" w:hAnsiTheme="majorHAnsi" w:cs="Times New Roman"/>
          <w:noProof/>
          <w:color w:val="000000"/>
        </w:rPr>
        <w:t xml:space="preserve"> </w:t>
      </w:r>
      <w:r w:rsidR="00407FD6" w:rsidRPr="00421767">
        <w:rPr>
          <w:rFonts w:asciiTheme="majorHAnsi" w:eastAsia="Times New Roman" w:hAnsiTheme="majorHAnsi" w:cs="Times New Roman"/>
          <w:noProof/>
          <w:color w:val="000000"/>
        </w:rPr>
        <w:t>T</w:t>
      </w:r>
      <w:r w:rsidRPr="008623DA">
        <w:rPr>
          <w:rFonts w:asciiTheme="majorHAnsi" w:eastAsia="Times New Roman" w:hAnsiTheme="majorHAnsi" w:cs="Times New Roman"/>
          <w:noProof/>
          <w:color w:val="000000"/>
        </w:rPr>
        <w:t>hey</w:t>
      </w:r>
      <w:r w:rsidRPr="00F274CB">
        <w:rPr>
          <w:rFonts w:asciiTheme="majorHAnsi" w:eastAsia="Times New Roman" w:hAnsiTheme="majorHAnsi" w:cs="Times New Roman"/>
          <w:color w:val="000000"/>
        </w:rPr>
        <w:t xml:space="preserve"> are </w:t>
      </w:r>
      <w:r w:rsidR="001448EE" w:rsidRPr="00F274CB">
        <w:rPr>
          <w:rFonts w:asciiTheme="majorHAnsi" w:eastAsia="Times New Roman" w:hAnsiTheme="majorHAnsi" w:cs="Times New Roman"/>
          <w:color w:val="000000"/>
        </w:rPr>
        <w:t>assumed to be immaterial given</w:t>
      </w:r>
      <w:r w:rsidR="00602628">
        <w:rPr>
          <w:rFonts w:asciiTheme="majorHAnsi" w:eastAsia="Times New Roman" w:hAnsiTheme="majorHAnsi" w:cs="Times New Roman"/>
          <w:color w:val="000000"/>
        </w:rPr>
        <w:t xml:space="preserve"> the</w:t>
      </w:r>
      <w:r w:rsidR="001448EE" w:rsidRPr="00F274CB">
        <w:rPr>
          <w:rFonts w:asciiTheme="majorHAnsi" w:eastAsia="Times New Roman" w:hAnsiTheme="majorHAnsi" w:cs="Times New Roman"/>
          <w:color w:val="000000"/>
        </w:rPr>
        <w:t xml:space="preserve"> small policy value.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448EE" w:rsidRPr="00F274CB" w:rsidTr="001448EE">
        <w:trPr>
          <w:trHeight w:val="225"/>
        </w:trPr>
        <w:tc>
          <w:tcPr>
            <w:tcW w:w="4230" w:type="dxa"/>
            <w:gridSpan w:val="2"/>
            <w:tcBorders>
              <w:top w:val="nil"/>
              <w:left w:val="nil"/>
              <w:right w:val="nil"/>
            </w:tcBorders>
            <w:shd w:val="clear" w:color="auto" w:fill="auto"/>
          </w:tcPr>
          <w:p w:rsidR="001448EE" w:rsidRPr="00F274CB" w:rsidRDefault="001448EE"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448EE" w:rsidRPr="00F274CB" w:rsidRDefault="001448EE"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1448EE" w:rsidRPr="00F274CB" w:rsidTr="001448EE">
        <w:trPr>
          <w:trHeight w:val="249"/>
        </w:trPr>
        <w:tc>
          <w:tcPr>
            <w:tcW w:w="455" w:type="dxa"/>
            <w:shd w:val="clear" w:color="auto" w:fill="F5B9A9"/>
            <w:vAlign w:val="center"/>
          </w:tcPr>
          <w:p w:rsidR="001448EE" w:rsidRPr="00F274CB" w:rsidRDefault="001448EE" w:rsidP="001448EE">
            <w:pPr>
              <w:tabs>
                <w:tab w:val="left" w:pos="270"/>
              </w:tabs>
              <w:rPr>
                <w:rFonts w:asciiTheme="majorHAnsi" w:hAnsiTheme="majorHAnsi"/>
                <w:lang w:eastAsia="en-US"/>
              </w:rPr>
            </w:pPr>
          </w:p>
        </w:tc>
        <w:tc>
          <w:tcPr>
            <w:tcW w:w="3775" w:type="dxa"/>
            <w:shd w:val="clear" w:color="auto" w:fill="F5B9A9"/>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lang w:eastAsia="en-US"/>
              </w:rPr>
              <w:t>No changes to BOLI are assumed.</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Systemic</w:t>
            </w:r>
          </w:p>
        </w:tc>
        <w:tc>
          <w:tcPr>
            <w:tcW w:w="3775" w:type="dxa"/>
            <w:vMerge/>
            <w:vAlign w:val="center"/>
          </w:tcPr>
          <w:p w:rsidR="001448EE" w:rsidRPr="00F274CB" w:rsidRDefault="001448EE" w:rsidP="001448EE">
            <w:pPr>
              <w:tabs>
                <w:tab w:val="left" w:pos="270"/>
              </w:tabs>
              <w:rPr>
                <w:rFonts w:asciiTheme="majorHAnsi" w:hAnsiTheme="majorHAnsi"/>
                <w:lang w:eastAsia="en-US"/>
              </w:rPr>
            </w:pP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1448EE" w:rsidRPr="00F274CB" w:rsidRDefault="001448EE" w:rsidP="001448EE">
            <w:pPr>
              <w:tabs>
                <w:tab w:val="left" w:pos="270"/>
              </w:tabs>
              <w:rPr>
                <w:rFonts w:asciiTheme="majorHAnsi" w:hAnsiTheme="majorHAnsi"/>
                <w:lang w:eastAsia="en-US"/>
              </w:rPr>
            </w:pP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r>
    </w:tbl>
    <w:p w:rsidR="0036326B" w:rsidRDefault="0036326B" w:rsidP="001448EE">
      <w:pPr>
        <w:rPr>
          <w:rFonts w:asciiTheme="majorHAnsi" w:hAnsiTheme="majorHAnsi" w:cs="Times New Roman"/>
        </w:rPr>
      </w:pPr>
    </w:p>
    <w:p w:rsidR="003059DB" w:rsidRDefault="003059DB" w:rsidP="00E8441B">
      <w:bookmarkStart w:id="246" w:name="_Toc493862908"/>
      <w:r w:rsidRPr="006040FF">
        <w:t>7. Reverse Repo Assets</w:t>
      </w:r>
      <w:bookmarkEnd w:id="246"/>
    </w:p>
    <w:p w:rsidR="003059DB" w:rsidRPr="006040FF" w:rsidRDefault="003059DB" w:rsidP="003059DB">
      <w:r w:rsidRPr="006040FF">
        <w:t>This line item is composed of collateral the bank takes in the reverse repo transaction as a lender of cash and promises to sell the securities back on maturity.</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059DB" w:rsidRPr="003059DB" w:rsidTr="001F3C23">
        <w:trPr>
          <w:trHeight w:val="225"/>
        </w:trPr>
        <w:tc>
          <w:tcPr>
            <w:tcW w:w="4230" w:type="dxa"/>
            <w:gridSpan w:val="2"/>
            <w:tcBorders>
              <w:top w:val="nil"/>
              <w:left w:val="nil"/>
              <w:right w:val="nil"/>
            </w:tcBorders>
            <w:shd w:val="clear" w:color="auto" w:fill="auto"/>
          </w:tcPr>
          <w:p w:rsidR="003059DB" w:rsidRPr="006040FF" w:rsidRDefault="003059DB" w:rsidP="001F3C23">
            <w:pPr>
              <w:rPr>
                <w:lang w:eastAsia="en-US"/>
              </w:rPr>
            </w:pPr>
          </w:p>
        </w:tc>
        <w:tc>
          <w:tcPr>
            <w:tcW w:w="5505" w:type="dxa"/>
            <w:gridSpan w:val="4"/>
            <w:tcBorders>
              <w:left w:val="nil"/>
            </w:tcBorders>
            <w:shd w:val="clear" w:color="auto" w:fill="A40000"/>
          </w:tcPr>
          <w:p w:rsidR="003059DB" w:rsidRPr="006040FF" w:rsidRDefault="003059DB" w:rsidP="001F3C23">
            <w:pPr>
              <w:rPr>
                <w:color w:val="FFFFFF" w:themeColor="background1"/>
                <w:lang w:eastAsia="en-US"/>
              </w:rPr>
            </w:pPr>
            <w:r w:rsidRPr="006040FF">
              <w:rPr>
                <w:lang w:eastAsia="en-US"/>
              </w:rPr>
              <w:t>Cash Inflow</w:t>
            </w:r>
          </w:p>
        </w:tc>
      </w:tr>
      <w:tr w:rsidR="003059DB" w:rsidRPr="003059DB" w:rsidTr="001F3C23">
        <w:trPr>
          <w:trHeight w:val="249"/>
        </w:trPr>
        <w:tc>
          <w:tcPr>
            <w:tcW w:w="455" w:type="dxa"/>
            <w:shd w:val="clear" w:color="auto" w:fill="F5B9A9"/>
            <w:vAlign w:val="center"/>
          </w:tcPr>
          <w:p w:rsidR="003059DB" w:rsidRPr="006040FF" w:rsidRDefault="003059DB" w:rsidP="001F3C23">
            <w:pPr>
              <w:rPr>
                <w:lang w:eastAsia="en-US"/>
              </w:rPr>
            </w:pPr>
          </w:p>
        </w:tc>
        <w:tc>
          <w:tcPr>
            <w:tcW w:w="3775" w:type="dxa"/>
            <w:shd w:val="clear" w:color="auto" w:fill="F5B9A9"/>
            <w:vAlign w:val="center"/>
          </w:tcPr>
          <w:p w:rsidR="003059DB" w:rsidRPr="006040FF" w:rsidRDefault="003059DB" w:rsidP="001F3C23">
            <w:pPr>
              <w:rPr>
                <w:lang w:eastAsia="en-US"/>
              </w:rPr>
            </w:pPr>
            <w:r w:rsidRPr="006040FF">
              <w:rPr>
                <w:lang w:eastAsia="en-US"/>
              </w:rPr>
              <w:t>Assumptions</w:t>
            </w:r>
          </w:p>
        </w:tc>
        <w:tc>
          <w:tcPr>
            <w:tcW w:w="1376" w:type="dxa"/>
            <w:shd w:val="clear" w:color="auto" w:fill="F5B9A9"/>
            <w:vAlign w:val="center"/>
          </w:tcPr>
          <w:p w:rsidR="003059DB" w:rsidRPr="006040FF" w:rsidRDefault="003059DB" w:rsidP="001F3C23">
            <w:pPr>
              <w:rPr>
                <w:lang w:eastAsia="en-US"/>
              </w:rPr>
            </w:pPr>
            <w:r w:rsidRPr="006040FF">
              <w:rPr>
                <w:lang w:eastAsia="en-US"/>
              </w:rPr>
              <w:t>O/N</w:t>
            </w:r>
          </w:p>
        </w:tc>
        <w:tc>
          <w:tcPr>
            <w:tcW w:w="1376" w:type="dxa"/>
            <w:shd w:val="clear" w:color="auto" w:fill="F5B9A9"/>
            <w:vAlign w:val="center"/>
          </w:tcPr>
          <w:p w:rsidR="003059DB" w:rsidRPr="006040FF" w:rsidRDefault="003059DB" w:rsidP="001F3C23">
            <w:pPr>
              <w:rPr>
                <w:lang w:eastAsia="en-US"/>
              </w:rPr>
            </w:pPr>
            <w:r w:rsidRPr="006040FF">
              <w:rPr>
                <w:lang w:eastAsia="en-US"/>
              </w:rPr>
              <w:t>30 Day</w:t>
            </w:r>
          </w:p>
        </w:tc>
        <w:tc>
          <w:tcPr>
            <w:tcW w:w="1376" w:type="dxa"/>
            <w:shd w:val="clear" w:color="auto" w:fill="F5B9A9"/>
            <w:vAlign w:val="center"/>
          </w:tcPr>
          <w:p w:rsidR="003059DB" w:rsidRPr="006040FF" w:rsidRDefault="003059DB" w:rsidP="001F3C23">
            <w:pPr>
              <w:rPr>
                <w:lang w:eastAsia="en-US"/>
              </w:rPr>
            </w:pPr>
            <w:r w:rsidRPr="006040FF">
              <w:rPr>
                <w:lang w:eastAsia="en-US"/>
              </w:rPr>
              <w:t>90 Day</w:t>
            </w:r>
          </w:p>
        </w:tc>
        <w:tc>
          <w:tcPr>
            <w:tcW w:w="1377" w:type="dxa"/>
            <w:shd w:val="clear" w:color="auto" w:fill="F5B9A9"/>
            <w:vAlign w:val="center"/>
          </w:tcPr>
          <w:p w:rsidR="003059DB" w:rsidRPr="006040FF" w:rsidRDefault="003059DB" w:rsidP="001F3C23">
            <w:pPr>
              <w:rPr>
                <w:lang w:eastAsia="en-US"/>
              </w:rPr>
            </w:pPr>
            <w:r w:rsidRPr="006040FF">
              <w:rPr>
                <w:lang w:eastAsia="en-US"/>
              </w:rPr>
              <w:t>1 Year</w:t>
            </w:r>
          </w:p>
        </w:tc>
      </w:tr>
      <w:tr w:rsidR="003059DB" w:rsidRPr="003059DB" w:rsidTr="001F3C23">
        <w:trPr>
          <w:cantSplit/>
          <w:trHeight w:val="1515"/>
        </w:trPr>
        <w:tc>
          <w:tcPr>
            <w:tcW w:w="455" w:type="dxa"/>
            <w:textDirection w:val="btLr"/>
            <w:vAlign w:val="center"/>
          </w:tcPr>
          <w:p w:rsidR="003059DB" w:rsidRPr="006040FF" w:rsidRDefault="003059DB" w:rsidP="001F3C23">
            <w:pPr>
              <w:rPr>
                <w:lang w:eastAsia="en-US"/>
              </w:rPr>
            </w:pPr>
            <w:r w:rsidRPr="006040FF">
              <w:rPr>
                <w:lang w:eastAsia="en-US"/>
              </w:rPr>
              <w:t>Idiosyncratic</w:t>
            </w:r>
          </w:p>
        </w:tc>
        <w:tc>
          <w:tcPr>
            <w:tcW w:w="3775" w:type="dxa"/>
            <w:vMerge w:val="restart"/>
            <w:vAlign w:val="center"/>
          </w:tcPr>
          <w:p w:rsidR="003059DB" w:rsidRPr="006040FF" w:rsidRDefault="003059DB" w:rsidP="001F3C23">
            <w:pPr>
              <w:rPr>
                <w:lang w:eastAsia="en-US"/>
              </w:rPr>
            </w:pPr>
            <w:r w:rsidRPr="006040FF">
              <w:t xml:space="preserve">100% </w:t>
            </w:r>
            <w:r w:rsidRPr="006C5490">
              <w:rPr>
                <w:noProof/>
              </w:rPr>
              <w:t>inflow</w:t>
            </w:r>
            <w:r w:rsidRPr="00E8441B">
              <w:rPr>
                <w:noProof/>
                <w:lang w:eastAsia="en-US"/>
              </w:rPr>
              <w:t xml:space="preserve"> on</w:t>
            </w:r>
            <w:r w:rsidRPr="006040FF">
              <w:rPr>
                <w:lang w:eastAsia="en-US"/>
              </w:rPr>
              <w:t xml:space="preserve"> maturity</w:t>
            </w:r>
            <w:r w:rsidRPr="006040FF">
              <w:t xml:space="preserve"> and BOC is assumed to collect funding on contractual maturity</w:t>
            </w:r>
            <w:r w:rsidRPr="006040FF">
              <w:rPr>
                <w:lang w:eastAsia="en-US"/>
              </w:rPr>
              <w:t>. Collateral would be calculated separately.</w:t>
            </w:r>
          </w:p>
        </w:tc>
        <w:tc>
          <w:tcPr>
            <w:tcW w:w="1376" w:type="dxa"/>
            <w:vAlign w:val="center"/>
          </w:tcPr>
          <w:p w:rsidR="003059DB" w:rsidRPr="006040FF" w:rsidRDefault="003059DB" w:rsidP="001F3C23">
            <w:r w:rsidRPr="006040FF">
              <w:t>100%</w:t>
            </w:r>
          </w:p>
        </w:tc>
        <w:tc>
          <w:tcPr>
            <w:tcW w:w="1376" w:type="dxa"/>
            <w:vAlign w:val="center"/>
          </w:tcPr>
          <w:p w:rsidR="003059DB" w:rsidRPr="006040FF" w:rsidRDefault="003059DB" w:rsidP="001F3C23">
            <w:r w:rsidRPr="006040FF">
              <w:t>100%</w:t>
            </w:r>
          </w:p>
        </w:tc>
        <w:tc>
          <w:tcPr>
            <w:tcW w:w="1376" w:type="dxa"/>
            <w:vAlign w:val="center"/>
          </w:tcPr>
          <w:p w:rsidR="003059DB" w:rsidRPr="006040FF" w:rsidRDefault="003059DB" w:rsidP="001F3C23">
            <w:r w:rsidRPr="006040FF">
              <w:t>100%</w:t>
            </w:r>
          </w:p>
        </w:tc>
        <w:tc>
          <w:tcPr>
            <w:tcW w:w="1377" w:type="dxa"/>
            <w:vAlign w:val="center"/>
          </w:tcPr>
          <w:p w:rsidR="003059DB" w:rsidRPr="006040FF" w:rsidRDefault="003059DB" w:rsidP="001F3C23">
            <w:r w:rsidRPr="006040FF">
              <w:t>100%</w:t>
            </w:r>
          </w:p>
        </w:tc>
      </w:tr>
      <w:tr w:rsidR="003059DB" w:rsidRPr="003059DB" w:rsidTr="001F3C23">
        <w:trPr>
          <w:cantSplit/>
          <w:trHeight w:val="1515"/>
        </w:trPr>
        <w:tc>
          <w:tcPr>
            <w:tcW w:w="455" w:type="dxa"/>
            <w:textDirection w:val="btLr"/>
            <w:vAlign w:val="center"/>
          </w:tcPr>
          <w:p w:rsidR="003059DB" w:rsidRPr="006040FF" w:rsidRDefault="003059DB" w:rsidP="001F3C23">
            <w:pPr>
              <w:rPr>
                <w:lang w:eastAsia="en-US"/>
              </w:rPr>
            </w:pPr>
            <w:r w:rsidRPr="006040FF">
              <w:rPr>
                <w:lang w:eastAsia="en-US"/>
              </w:rPr>
              <w:t>Systemic</w:t>
            </w:r>
          </w:p>
        </w:tc>
        <w:tc>
          <w:tcPr>
            <w:tcW w:w="3775" w:type="dxa"/>
            <w:vMerge/>
            <w:vAlign w:val="center"/>
          </w:tcPr>
          <w:p w:rsidR="003059DB" w:rsidRPr="006040FF" w:rsidRDefault="003059DB" w:rsidP="001F3C23">
            <w:pPr>
              <w:rPr>
                <w:lang w:eastAsia="en-US"/>
              </w:rPr>
            </w:pPr>
          </w:p>
        </w:tc>
        <w:tc>
          <w:tcPr>
            <w:tcW w:w="1376" w:type="dxa"/>
            <w:vAlign w:val="center"/>
          </w:tcPr>
          <w:p w:rsidR="003059DB" w:rsidRPr="006040FF" w:rsidRDefault="003059DB" w:rsidP="001F3C23">
            <w:r w:rsidRPr="006040FF">
              <w:t>100%</w:t>
            </w:r>
          </w:p>
        </w:tc>
        <w:tc>
          <w:tcPr>
            <w:tcW w:w="1376" w:type="dxa"/>
            <w:vAlign w:val="center"/>
          </w:tcPr>
          <w:p w:rsidR="003059DB" w:rsidRPr="006040FF" w:rsidRDefault="003059DB" w:rsidP="001F3C23">
            <w:r w:rsidRPr="006040FF">
              <w:t>100%</w:t>
            </w:r>
          </w:p>
        </w:tc>
        <w:tc>
          <w:tcPr>
            <w:tcW w:w="1376" w:type="dxa"/>
            <w:vAlign w:val="center"/>
          </w:tcPr>
          <w:p w:rsidR="003059DB" w:rsidRPr="006040FF" w:rsidRDefault="003059DB" w:rsidP="001F3C23">
            <w:r w:rsidRPr="006040FF">
              <w:t>100%</w:t>
            </w:r>
          </w:p>
        </w:tc>
        <w:tc>
          <w:tcPr>
            <w:tcW w:w="1377" w:type="dxa"/>
            <w:vAlign w:val="center"/>
          </w:tcPr>
          <w:p w:rsidR="003059DB" w:rsidRPr="006040FF" w:rsidRDefault="003059DB" w:rsidP="001F3C23">
            <w:r w:rsidRPr="006040FF">
              <w:t>100%</w:t>
            </w:r>
          </w:p>
        </w:tc>
      </w:tr>
      <w:tr w:rsidR="003059DB" w:rsidRPr="003059DB" w:rsidTr="001F3C23">
        <w:trPr>
          <w:cantSplit/>
          <w:trHeight w:val="1515"/>
        </w:trPr>
        <w:tc>
          <w:tcPr>
            <w:tcW w:w="455" w:type="dxa"/>
            <w:textDirection w:val="btLr"/>
            <w:vAlign w:val="center"/>
          </w:tcPr>
          <w:p w:rsidR="003059DB" w:rsidRPr="006040FF" w:rsidRDefault="003059DB" w:rsidP="001F3C23">
            <w:pPr>
              <w:rPr>
                <w:lang w:eastAsia="en-US"/>
              </w:rPr>
            </w:pPr>
            <w:r w:rsidRPr="006040FF">
              <w:rPr>
                <w:lang w:eastAsia="en-US"/>
              </w:rPr>
              <w:t>Combined</w:t>
            </w:r>
          </w:p>
        </w:tc>
        <w:tc>
          <w:tcPr>
            <w:tcW w:w="3775" w:type="dxa"/>
            <w:vMerge/>
            <w:vAlign w:val="center"/>
          </w:tcPr>
          <w:p w:rsidR="003059DB" w:rsidRPr="006040FF" w:rsidRDefault="003059DB" w:rsidP="001F3C23">
            <w:pPr>
              <w:rPr>
                <w:lang w:eastAsia="en-US"/>
              </w:rPr>
            </w:pPr>
          </w:p>
        </w:tc>
        <w:tc>
          <w:tcPr>
            <w:tcW w:w="1376" w:type="dxa"/>
            <w:vAlign w:val="center"/>
          </w:tcPr>
          <w:p w:rsidR="003059DB" w:rsidRPr="006040FF" w:rsidRDefault="003059DB" w:rsidP="001F3C23">
            <w:r w:rsidRPr="006040FF">
              <w:t>100%</w:t>
            </w:r>
          </w:p>
        </w:tc>
        <w:tc>
          <w:tcPr>
            <w:tcW w:w="1376" w:type="dxa"/>
            <w:vAlign w:val="center"/>
          </w:tcPr>
          <w:p w:rsidR="003059DB" w:rsidRPr="006040FF" w:rsidRDefault="003059DB" w:rsidP="001F3C23">
            <w:r w:rsidRPr="006040FF">
              <w:t>100%</w:t>
            </w:r>
          </w:p>
        </w:tc>
        <w:tc>
          <w:tcPr>
            <w:tcW w:w="1376" w:type="dxa"/>
            <w:vAlign w:val="center"/>
          </w:tcPr>
          <w:p w:rsidR="003059DB" w:rsidRPr="006040FF" w:rsidRDefault="003059DB" w:rsidP="001F3C23">
            <w:r w:rsidRPr="006040FF">
              <w:t>100%</w:t>
            </w:r>
          </w:p>
        </w:tc>
        <w:tc>
          <w:tcPr>
            <w:tcW w:w="1377" w:type="dxa"/>
            <w:vAlign w:val="center"/>
          </w:tcPr>
          <w:p w:rsidR="003059DB" w:rsidRPr="006040FF" w:rsidRDefault="003059DB" w:rsidP="001F3C23">
            <w:r w:rsidRPr="006040FF">
              <w:t>100%</w:t>
            </w:r>
          </w:p>
        </w:tc>
      </w:tr>
    </w:tbl>
    <w:p w:rsidR="003059DB" w:rsidRPr="00937927" w:rsidRDefault="003059DB" w:rsidP="003059DB"/>
    <w:p w:rsidR="001448EE" w:rsidRPr="00443CA9" w:rsidRDefault="003059DB">
      <w:r w:rsidRPr="00443CA9">
        <w:t>8</w:t>
      </w:r>
      <w:r w:rsidR="00CE3BDB" w:rsidRPr="00443CA9">
        <w:t>.</w:t>
      </w:r>
      <w:r w:rsidR="001448EE" w:rsidRPr="00443CA9">
        <w:t xml:space="preserve"> Other Assets </w:t>
      </w:r>
    </w:p>
    <w:p w:rsidR="001448EE" w:rsidRPr="00F274CB" w:rsidRDefault="00DE542A" w:rsidP="001448EE">
      <w:pPr>
        <w:rPr>
          <w:rFonts w:asciiTheme="majorHAnsi" w:hAnsiTheme="majorHAnsi" w:cs="Times New Roman"/>
        </w:rPr>
      </w:pPr>
      <w:r w:rsidRPr="00F274CB">
        <w:rPr>
          <w:rFonts w:asciiTheme="majorHAnsi" w:hAnsiTheme="majorHAnsi" w:cs="Times New Roman"/>
        </w:rPr>
        <w:t>This line item is comp</w:t>
      </w:r>
      <w:r w:rsidR="003532F9" w:rsidRPr="00F274CB">
        <w:rPr>
          <w:rFonts w:asciiTheme="majorHAnsi" w:hAnsiTheme="majorHAnsi" w:cs="Times New Roman"/>
        </w:rPr>
        <w:t>osed</w:t>
      </w:r>
      <w:r w:rsidRPr="00F274CB">
        <w:rPr>
          <w:rFonts w:asciiTheme="majorHAnsi" w:hAnsiTheme="majorHAnsi" w:cs="Times New Roman"/>
        </w:rPr>
        <w:t xml:space="preserve"> </w:t>
      </w:r>
      <w:r w:rsidR="001448EE" w:rsidRPr="00F274CB">
        <w:rPr>
          <w:rFonts w:asciiTheme="majorHAnsi" w:hAnsiTheme="majorHAnsi" w:cs="Times New Roman"/>
        </w:rPr>
        <w:t xml:space="preserve">of various small items, including </w:t>
      </w:r>
      <w:r w:rsidR="003059DB" w:rsidRPr="003059DB">
        <w:rPr>
          <w:rFonts w:asciiTheme="majorHAnsi" w:hAnsiTheme="majorHAnsi" w:cs="Times New Roman"/>
        </w:rPr>
        <w:t>accrued interest receivable</w:t>
      </w:r>
      <w:r w:rsidR="009C2C5B">
        <w:rPr>
          <w:rFonts w:asciiTheme="majorHAnsi" w:hAnsiTheme="majorHAnsi" w:cs="Times New Roman"/>
        </w:rPr>
        <w:t>s</w:t>
      </w:r>
      <w:r w:rsidR="003059DB" w:rsidRPr="003059DB">
        <w:rPr>
          <w:rFonts w:asciiTheme="majorHAnsi" w:hAnsiTheme="majorHAnsi" w:cs="Times New Roman"/>
        </w:rPr>
        <w:t>, loss reserve</w:t>
      </w:r>
      <w:r w:rsidR="009C2C5B">
        <w:rPr>
          <w:rFonts w:asciiTheme="majorHAnsi" w:hAnsiTheme="majorHAnsi" w:cs="Times New Roman"/>
        </w:rPr>
        <w:t>s</w:t>
      </w:r>
      <w:r w:rsidR="003059DB" w:rsidRPr="003059DB">
        <w:rPr>
          <w:rFonts w:asciiTheme="majorHAnsi" w:hAnsiTheme="majorHAnsi" w:cs="Times New Roman"/>
        </w:rPr>
        <w:t>, deferred tax assets and unrealized gains.</w:t>
      </w:r>
    </w:p>
    <w:p w:rsidR="001448EE" w:rsidRPr="00F274CB" w:rsidRDefault="001448EE" w:rsidP="001448EE">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1448EE" w:rsidRDefault="0028224B" w:rsidP="001448EE">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Other assets are presumed to have no liquidity impacts; they are a</w:t>
      </w:r>
      <w:r w:rsidR="001448EE" w:rsidRPr="00F274CB">
        <w:rPr>
          <w:rFonts w:asciiTheme="majorHAnsi" w:eastAsia="Times New Roman" w:hAnsiTheme="majorHAnsi" w:cs="Times New Roman"/>
          <w:color w:val="000000"/>
        </w:rPr>
        <w:t xml:space="preserve">ssumed to be immaterial given </w:t>
      </w:r>
      <w:r w:rsidRPr="00F274CB">
        <w:rPr>
          <w:rFonts w:asciiTheme="majorHAnsi" w:eastAsia="Times New Roman" w:hAnsiTheme="majorHAnsi" w:cs="Times New Roman"/>
          <w:color w:val="000000"/>
        </w:rPr>
        <w:t xml:space="preserve">the </w:t>
      </w:r>
      <w:r w:rsidR="001448EE" w:rsidRPr="00F274CB">
        <w:rPr>
          <w:rFonts w:asciiTheme="majorHAnsi" w:eastAsia="Times New Roman" w:hAnsiTheme="majorHAnsi" w:cs="Times New Roman"/>
          <w:color w:val="000000"/>
        </w:rPr>
        <w:t>small policy value.</w:t>
      </w:r>
    </w:p>
    <w:p w:rsidR="00C8140F" w:rsidRDefault="00C8140F" w:rsidP="001448EE">
      <w:pPr>
        <w:rPr>
          <w:rFonts w:asciiTheme="majorHAnsi" w:eastAsia="Times New Roman" w:hAnsiTheme="majorHAnsi" w:cs="Times New Roman"/>
          <w:color w:val="000000"/>
        </w:rPr>
      </w:pPr>
    </w:p>
    <w:p w:rsidR="00C8140F" w:rsidRDefault="00C8140F" w:rsidP="001448EE">
      <w:pPr>
        <w:rPr>
          <w:rFonts w:asciiTheme="majorHAnsi" w:eastAsia="Times New Roman" w:hAnsiTheme="majorHAnsi" w:cs="Times New Roman"/>
          <w:color w:val="000000"/>
        </w:rPr>
      </w:pPr>
    </w:p>
    <w:p w:rsidR="00C8140F" w:rsidRDefault="00C8140F" w:rsidP="001448EE">
      <w:pPr>
        <w:rPr>
          <w:rFonts w:asciiTheme="majorHAnsi" w:eastAsia="Times New Roman" w:hAnsiTheme="majorHAnsi" w:cs="Times New Roman"/>
          <w:color w:val="000000"/>
        </w:rPr>
      </w:pPr>
    </w:p>
    <w:p w:rsidR="00C8140F" w:rsidRPr="00F274CB" w:rsidRDefault="00C8140F" w:rsidP="001448EE">
      <w:pPr>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448EE" w:rsidRPr="00F274CB" w:rsidTr="001448EE">
        <w:trPr>
          <w:trHeight w:val="225"/>
        </w:trPr>
        <w:tc>
          <w:tcPr>
            <w:tcW w:w="4230" w:type="dxa"/>
            <w:gridSpan w:val="2"/>
            <w:tcBorders>
              <w:top w:val="nil"/>
              <w:left w:val="nil"/>
              <w:right w:val="nil"/>
            </w:tcBorders>
            <w:shd w:val="clear" w:color="auto" w:fill="auto"/>
          </w:tcPr>
          <w:p w:rsidR="001448EE" w:rsidRPr="00F274CB" w:rsidRDefault="001448EE" w:rsidP="001448EE">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448EE" w:rsidRPr="00F274CB" w:rsidRDefault="001448EE" w:rsidP="001448EE">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Cash Inflow</w:t>
            </w:r>
          </w:p>
        </w:tc>
      </w:tr>
      <w:tr w:rsidR="001448EE" w:rsidRPr="00F274CB" w:rsidTr="001448EE">
        <w:trPr>
          <w:trHeight w:val="249"/>
        </w:trPr>
        <w:tc>
          <w:tcPr>
            <w:tcW w:w="455" w:type="dxa"/>
            <w:shd w:val="clear" w:color="auto" w:fill="F5B9A9"/>
            <w:vAlign w:val="center"/>
          </w:tcPr>
          <w:p w:rsidR="001448EE" w:rsidRPr="00F274CB" w:rsidRDefault="001448EE" w:rsidP="001448EE">
            <w:pPr>
              <w:tabs>
                <w:tab w:val="left" w:pos="270"/>
              </w:tabs>
              <w:rPr>
                <w:rFonts w:asciiTheme="majorHAnsi" w:hAnsiTheme="majorHAnsi"/>
                <w:lang w:eastAsia="en-US"/>
              </w:rPr>
            </w:pPr>
          </w:p>
        </w:tc>
        <w:tc>
          <w:tcPr>
            <w:tcW w:w="3775" w:type="dxa"/>
            <w:shd w:val="clear" w:color="auto" w:fill="F5B9A9"/>
            <w:vAlign w:val="center"/>
          </w:tcPr>
          <w:p w:rsidR="001448EE" w:rsidRPr="00F274CB" w:rsidRDefault="001448EE" w:rsidP="001448EE">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448EE" w:rsidRPr="00F274CB" w:rsidRDefault="001448EE" w:rsidP="001448EE">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1448EE" w:rsidRPr="00F274CB" w:rsidRDefault="001C6A9B" w:rsidP="00443CA9">
            <w:pPr>
              <w:tabs>
                <w:tab w:val="left" w:pos="270"/>
              </w:tabs>
              <w:rPr>
                <w:rFonts w:asciiTheme="majorHAnsi" w:hAnsiTheme="majorHAnsi"/>
                <w:lang w:eastAsia="en-US"/>
              </w:rPr>
            </w:pPr>
            <w:r w:rsidRPr="00F274CB">
              <w:rPr>
                <w:rFonts w:asciiTheme="majorHAnsi" w:hAnsiTheme="majorHAnsi"/>
                <w:lang w:eastAsia="en-US"/>
              </w:rPr>
              <w:t xml:space="preserve">No changes to </w:t>
            </w:r>
            <w:r w:rsidR="009C2C5B">
              <w:rPr>
                <w:rFonts w:asciiTheme="majorHAnsi" w:hAnsiTheme="majorHAnsi"/>
                <w:lang w:eastAsia="en-US"/>
              </w:rPr>
              <w:t>o</w:t>
            </w:r>
            <w:r w:rsidR="009C2C5B" w:rsidRPr="00F274CB">
              <w:rPr>
                <w:rFonts w:asciiTheme="majorHAnsi" w:hAnsiTheme="majorHAnsi"/>
                <w:lang w:eastAsia="en-US"/>
              </w:rPr>
              <w:t xml:space="preserve">ther </w:t>
            </w:r>
            <w:r w:rsidR="009C2C5B">
              <w:rPr>
                <w:rFonts w:asciiTheme="majorHAnsi" w:hAnsiTheme="majorHAnsi"/>
                <w:lang w:eastAsia="en-US"/>
              </w:rPr>
              <w:t>a</w:t>
            </w:r>
            <w:r w:rsidR="009C2C5B" w:rsidRPr="00F274CB">
              <w:rPr>
                <w:rFonts w:asciiTheme="majorHAnsi" w:hAnsiTheme="majorHAnsi"/>
                <w:lang w:eastAsia="en-US"/>
              </w:rPr>
              <w:t xml:space="preserve">ssets </w:t>
            </w:r>
            <w:r w:rsidRPr="00F274CB">
              <w:rPr>
                <w:rFonts w:asciiTheme="majorHAnsi" w:hAnsiTheme="majorHAnsi"/>
                <w:lang w:eastAsia="en-US"/>
              </w:rPr>
              <w:t>are assumed.</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1448EE" w:rsidRPr="00F274CB" w:rsidRDefault="001448EE" w:rsidP="001448EE">
            <w:pPr>
              <w:tabs>
                <w:tab w:val="left" w:pos="270"/>
              </w:tabs>
              <w:rPr>
                <w:rFonts w:asciiTheme="majorHAnsi" w:hAnsiTheme="majorHAnsi"/>
                <w:lang w:eastAsia="en-US"/>
              </w:rPr>
            </w:pP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r>
      <w:tr w:rsidR="001448EE" w:rsidRPr="00F274CB" w:rsidTr="001448EE">
        <w:trPr>
          <w:cantSplit/>
          <w:trHeight w:val="1515"/>
        </w:trPr>
        <w:tc>
          <w:tcPr>
            <w:tcW w:w="455" w:type="dxa"/>
            <w:textDirection w:val="btLr"/>
            <w:vAlign w:val="center"/>
          </w:tcPr>
          <w:p w:rsidR="001448EE" w:rsidRPr="00F274CB" w:rsidRDefault="001448EE" w:rsidP="001448E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1448EE" w:rsidRPr="00F274CB" w:rsidRDefault="001448EE" w:rsidP="001448EE">
            <w:pPr>
              <w:tabs>
                <w:tab w:val="left" w:pos="270"/>
              </w:tabs>
              <w:rPr>
                <w:rFonts w:asciiTheme="majorHAnsi" w:hAnsiTheme="majorHAnsi"/>
                <w:lang w:eastAsia="en-US"/>
              </w:rPr>
            </w:pP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6"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c>
          <w:tcPr>
            <w:tcW w:w="1377" w:type="dxa"/>
            <w:vAlign w:val="center"/>
          </w:tcPr>
          <w:p w:rsidR="001448EE" w:rsidRPr="00F274CB" w:rsidRDefault="001448EE" w:rsidP="001448EE">
            <w:pPr>
              <w:jc w:val="center"/>
              <w:rPr>
                <w:rFonts w:asciiTheme="majorHAnsi" w:hAnsiTheme="majorHAnsi"/>
                <w:color w:val="000000"/>
              </w:rPr>
            </w:pPr>
            <w:r w:rsidRPr="00F274CB">
              <w:rPr>
                <w:rFonts w:asciiTheme="majorHAnsi" w:hAnsiTheme="majorHAnsi"/>
                <w:color w:val="000000"/>
              </w:rPr>
              <w:t>Zero cash inflow</w:t>
            </w:r>
          </w:p>
        </w:tc>
      </w:tr>
    </w:tbl>
    <w:p w:rsidR="00DE542A" w:rsidRPr="00F274CB" w:rsidRDefault="00DE542A" w:rsidP="00873163">
      <w:pPr>
        <w:rPr>
          <w:rFonts w:asciiTheme="majorHAnsi" w:hAnsiTheme="majorHAnsi" w:cs="Times New Roman"/>
          <w:b/>
        </w:rPr>
      </w:pPr>
    </w:p>
    <w:p w:rsidR="000055F3" w:rsidRPr="00F274CB" w:rsidRDefault="009C2C5B" w:rsidP="00E8441B">
      <w:pPr>
        <w:pStyle w:val="Heading2"/>
        <w:spacing w:after="120"/>
      </w:pPr>
      <w:bookmarkStart w:id="247" w:name="_Toc499913531"/>
      <w:r>
        <w:t>I</w:t>
      </w:r>
      <w:r w:rsidR="00B33DDA" w:rsidRPr="00F274CB">
        <w:t xml:space="preserve">II.B. </w:t>
      </w:r>
      <w:r w:rsidR="00DD16AB" w:rsidRPr="00F274CB">
        <w:t>Liabilities</w:t>
      </w:r>
      <w:bookmarkEnd w:id="247"/>
    </w:p>
    <w:p w:rsidR="003A7E59" w:rsidRPr="00F274CB" w:rsidRDefault="00960512" w:rsidP="00873163">
      <w:pPr>
        <w:rPr>
          <w:rFonts w:asciiTheme="majorHAnsi" w:hAnsiTheme="majorHAnsi" w:cs="Times New Roman"/>
        </w:rPr>
      </w:pPr>
      <w:del w:id="248" w:author="FANG, XIANG" w:date="2018-11-28T14:59:00Z">
        <w:r w:rsidRPr="00F47167" w:rsidDel="003D01FF">
          <w:rPr>
            <w:rFonts w:asciiTheme="majorHAnsi" w:hAnsiTheme="majorHAnsi" w:cs="Times New Roman"/>
          </w:rPr>
          <w:delText>A</w:delText>
        </w:r>
        <w:r w:rsidRPr="00E8441B" w:rsidDel="003D01FF">
          <w:rPr>
            <w:rFonts w:asciiTheme="majorHAnsi" w:hAnsiTheme="majorHAnsi" w:cs="Times New Roman"/>
          </w:rPr>
          <w:delText xml:space="preserve">s of December </w:delText>
        </w:r>
        <w:r w:rsidRPr="00E8441B" w:rsidDel="003D01FF">
          <w:rPr>
            <w:rFonts w:asciiTheme="majorHAnsi" w:hAnsiTheme="majorHAnsi" w:cs="Times New Roman"/>
            <w:noProof/>
          </w:rPr>
          <w:delText>31</w:delText>
        </w:r>
        <w:r w:rsidR="00C57223" w:rsidRPr="00E8441B" w:rsidDel="003D01FF">
          <w:rPr>
            <w:rFonts w:asciiTheme="majorHAnsi" w:hAnsiTheme="majorHAnsi" w:cs="Times New Roman"/>
            <w:noProof/>
            <w:vertAlign w:val="superscript"/>
          </w:rPr>
          <w:delText>st</w:delText>
        </w:r>
        <w:r w:rsidR="00BE1824" w:rsidRPr="00E8441B" w:rsidDel="003D01FF">
          <w:rPr>
            <w:rFonts w:asciiTheme="majorHAnsi" w:hAnsiTheme="majorHAnsi" w:cs="Times New Roman"/>
            <w:noProof/>
            <w:vertAlign w:val="superscript"/>
          </w:rPr>
          <w:delText>,</w:delText>
        </w:r>
        <w:r w:rsidR="00C57223" w:rsidRPr="00E8441B" w:rsidDel="003D01FF">
          <w:rPr>
            <w:rFonts w:asciiTheme="majorHAnsi" w:hAnsiTheme="majorHAnsi" w:cs="Times New Roman"/>
          </w:rPr>
          <w:delText xml:space="preserve"> </w:delText>
        </w:r>
        <w:r w:rsidRPr="00E8441B" w:rsidDel="003D01FF">
          <w:rPr>
            <w:rFonts w:asciiTheme="majorHAnsi" w:hAnsiTheme="majorHAnsi" w:cs="Times New Roman"/>
            <w:noProof/>
          </w:rPr>
          <w:delText>2015</w:delText>
        </w:r>
        <w:r w:rsidR="00C57223" w:rsidRPr="00E8441B" w:rsidDel="003D01FF">
          <w:rPr>
            <w:rFonts w:asciiTheme="majorHAnsi" w:hAnsiTheme="majorHAnsi" w:cs="Times New Roman"/>
            <w:noProof/>
          </w:rPr>
          <w:delText>,</w:delText>
        </w:r>
        <w:r w:rsidRPr="00F274CB" w:rsidDel="003D01FF">
          <w:rPr>
            <w:rFonts w:asciiTheme="majorHAnsi" w:hAnsiTheme="majorHAnsi" w:cs="Times New Roman"/>
          </w:rPr>
          <w:delText xml:space="preserve"> BOC U.S. Branches had approximately $77.2 billion in </w:delText>
        </w:r>
        <w:r w:rsidRPr="00E8441B" w:rsidDel="003D01FF">
          <w:rPr>
            <w:rFonts w:asciiTheme="majorHAnsi" w:hAnsiTheme="majorHAnsi" w:cs="Times New Roman"/>
            <w:noProof/>
          </w:rPr>
          <w:delText>liabilities</w:delText>
        </w:r>
        <w:r w:rsidR="00D21772" w:rsidRPr="00E8441B" w:rsidDel="003D01FF">
          <w:rPr>
            <w:rFonts w:asciiTheme="majorHAnsi" w:hAnsiTheme="majorHAnsi" w:cs="Times New Roman"/>
            <w:noProof/>
          </w:rPr>
          <w:delText>;</w:delText>
        </w:r>
        <w:r w:rsidRPr="00F274CB" w:rsidDel="003D01FF">
          <w:rPr>
            <w:rFonts w:asciiTheme="majorHAnsi" w:hAnsiTheme="majorHAnsi" w:cs="Times New Roman"/>
          </w:rPr>
          <w:delText xml:space="preserve"> t</w:delText>
        </w:r>
      </w:del>
      <w:ins w:id="249" w:author="FANG, XIANG" w:date="2018-11-28T14:59:00Z">
        <w:r w:rsidR="003D01FF">
          <w:rPr>
            <w:rFonts w:asciiTheme="majorHAnsi" w:hAnsiTheme="majorHAnsi" w:cs="Times New Roman"/>
          </w:rPr>
          <w:t>T</w:t>
        </w:r>
      </w:ins>
      <w:r w:rsidRPr="00F274CB">
        <w:rPr>
          <w:rFonts w:asciiTheme="majorHAnsi" w:hAnsiTheme="majorHAnsi" w:cs="Times New Roman"/>
        </w:rPr>
        <w:t xml:space="preserve">he largest portion </w:t>
      </w:r>
      <w:r w:rsidR="00D21772">
        <w:rPr>
          <w:rFonts w:asciiTheme="majorHAnsi" w:hAnsiTheme="majorHAnsi" w:cs="Times New Roman"/>
        </w:rPr>
        <w:t xml:space="preserve">of </w:t>
      </w:r>
      <w:del w:id="250" w:author="FANG, XIANG" w:date="2018-11-28T14:59:00Z">
        <w:r w:rsidR="00D21772" w:rsidRPr="00E8441B" w:rsidDel="003D01FF">
          <w:rPr>
            <w:rFonts w:asciiTheme="majorHAnsi" w:hAnsiTheme="majorHAnsi" w:cs="Times New Roman"/>
            <w:noProof/>
          </w:rPr>
          <w:delText>which</w:delText>
        </w:r>
        <w:r w:rsidR="00D21772" w:rsidDel="003D01FF">
          <w:rPr>
            <w:rFonts w:asciiTheme="majorHAnsi" w:hAnsiTheme="majorHAnsi" w:cs="Times New Roman"/>
          </w:rPr>
          <w:delText xml:space="preserve"> </w:delText>
        </w:r>
      </w:del>
      <w:ins w:id="251" w:author="FANG, XIANG" w:date="2018-11-28T14:59:00Z">
        <w:r w:rsidR="003D01FF">
          <w:rPr>
            <w:rFonts w:asciiTheme="majorHAnsi" w:hAnsiTheme="majorHAnsi" w:cs="Times New Roman"/>
            <w:noProof/>
          </w:rPr>
          <w:t>liability</w:t>
        </w:r>
        <w:r w:rsidR="003D01FF">
          <w:rPr>
            <w:rFonts w:asciiTheme="majorHAnsi" w:hAnsiTheme="majorHAnsi" w:cs="Times New Roman"/>
          </w:rPr>
          <w:t xml:space="preserve"> </w:t>
        </w:r>
      </w:ins>
      <w:r w:rsidR="00D21772">
        <w:rPr>
          <w:rFonts w:asciiTheme="majorHAnsi" w:hAnsiTheme="majorHAnsi" w:cs="Times New Roman"/>
        </w:rPr>
        <w:t xml:space="preserve">is </w:t>
      </w:r>
      <w:r w:rsidR="000D63D9" w:rsidRPr="00E8441B">
        <w:rPr>
          <w:rFonts w:asciiTheme="majorHAnsi" w:hAnsiTheme="majorHAnsi" w:cs="Times New Roman"/>
          <w:noProof/>
        </w:rPr>
        <w:t>comprise</w:t>
      </w:r>
      <w:r w:rsidR="00D21772" w:rsidRPr="00E8441B">
        <w:rPr>
          <w:rFonts w:asciiTheme="majorHAnsi" w:hAnsiTheme="majorHAnsi" w:cs="Times New Roman"/>
          <w:noProof/>
        </w:rPr>
        <w:t>d</w:t>
      </w:r>
      <w:r w:rsidRPr="00F274CB">
        <w:rPr>
          <w:rFonts w:asciiTheme="majorHAnsi" w:hAnsiTheme="majorHAnsi" w:cs="Times New Roman"/>
        </w:rPr>
        <w:t xml:space="preserve"> </w:t>
      </w:r>
      <w:r w:rsidR="00D21772">
        <w:rPr>
          <w:rFonts w:asciiTheme="majorHAnsi" w:hAnsiTheme="majorHAnsi" w:cs="Times New Roman"/>
        </w:rPr>
        <w:t xml:space="preserve">of </w:t>
      </w:r>
      <w:r w:rsidRPr="00F274CB">
        <w:rPr>
          <w:rFonts w:asciiTheme="majorHAnsi" w:hAnsiTheme="majorHAnsi" w:cs="Times New Roman"/>
        </w:rPr>
        <w:t xml:space="preserve">deposits from financial institutions, non-financial institutions, corporate and retail customers, and brokered CDs. </w:t>
      </w:r>
      <w:del w:id="252" w:author="FANG, XIANG" w:date="2018-11-28T14:55:00Z">
        <w:r w:rsidRPr="00F274CB" w:rsidDel="00155DA6">
          <w:rPr>
            <w:rFonts w:asciiTheme="majorHAnsi" w:hAnsiTheme="majorHAnsi" w:cs="Times New Roman"/>
          </w:rPr>
          <w:delText xml:space="preserve">The </w:delText>
        </w:r>
        <w:r w:rsidR="00D21772" w:rsidRPr="00E8441B" w:rsidDel="00155DA6">
          <w:rPr>
            <w:rFonts w:asciiTheme="majorHAnsi" w:hAnsiTheme="majorHAnsi" w:cs="Times New Roman"/>
            <w:noProof/>
          </w:rPr>
          <w:delText>c</w:delText>
        </w:r>
        <w:r w:rsidRPr="00E8441B" w:rsidDel="00155DA6">
          <w:rPr>
            <w:rFonts w:asciiTheme="majorHAnsi" w:hAnsiTheme="majorHAnsi" w:cs="Times New Roman"/>
            <w:noProof/>
          </w:rPr>
          <w:delText>hart</w:delText>
        </w:r>
        <w:r w:rsidR="00D21772" w:rsidDel="00155DA6">
          <w:rPr>
            <w:rFonts w:asciiTheme="majorHAnsi" w:hAnsiTheme="majorHAnsi" w:cs="Times New Roman"/>
          </w:rPr>
          <w:delText xml:space="preserve"> below</w:delText>
        </w:r>
        <w:r w:rsidRPr="00F274CB" w:rsidDel="00155DA6">
          <w:rPr>
            <w:rFonts w:asciiTheme="majorHAnsi" w:hAnsiTheme="majorHAnsi" w:cs="Times New Roman"/>
          </w:rPr>
          <w:delText xml:space="preserve"> illustrates the types of deposits and </w:delText>
        </w:r>
        <w:r w:rsidRPr="00443CA9" w:rsidDel="00155DA6">
          <w:rPr>
            <w:rFonts w:asciiTheme="majorHAnsi" w:hAnsiTheme="majorHAnsi" w:cs="Times New Roman"/>
            <w:noProof/>
          </w:rPr>
          <w:delText>the</w:delText>
        </w:r>
        <w:r w:rsidR="00D21772" w:rsidRPr="00E8441B" w:rsidDel="00155DA6">
          <w:rPr>
            <w:rFonts w:asciiTheme="majorHAnsi" w:hAnsiTheme="majorHAnsi" w:cs="Times New Roman"/>
            <w:noProof/>
          </w:rPr>
          <w:delText>ir</w:delText>
        </w:r>
        <w:r w:rsidRPr="00E8441B" w:rsidDel="00155DA6">
          <w:rPr>
            <w:rFonts w:asciiTheme="majorHAnsi" w:hAnsiTheme="majorHAnsi" w:cs="Times New Roman"/>
            <w:noProof/>
          </w:rPr>
          <w:delText xml:space="preserve"> balances</w:delText>
        </w:r>
        <w:r w:rsidRPr="00F274CB" w:rsidDel="00155DA6">
          <w:rPr>
            <w:rFonts w:asciiTheme="majorHAnsi" w:hAnsiTheme="majorHAnsi" w:cs="Times New Roman"/>
          </w:rPr>
          <w:delText xml:space="preserve"> from 2008 to 2015.  </w:delText>
        </w:r>
      </w:del>
      <w:r w:rsidR="003A7E59" w:rsidRPr="00F274CB">
        <w:rPr>
          <w:rFonts w:asciiTheme="majorHAnsi" w:hAnsiTheme="majorHAnsi" w:cs="Times New Roman"/>
        </w:rPr>
        <w:t xml:space="preserve">To </w:t>
      </w:r>
      <w:r w:rsidR="003A7E59" w:rsidRPr="00E8441B">
        <w:rPr>
          <w:rFonts w:asciiTheme="majorHAnsi" w:hAnsiTheme="majorHAnsi" w:cs="Times New Roman"/>
          <w:noProof/>
        </w:rPr>
        <w:t>better</w:t>
      </w:r>
      <w:r w:rsidR="003A7E59" w:rsidRPr="00F274CB">
        <w:rPr>
          <w:rFonts w:asciiTheme="majorHAnsi" w:hAnsiTheme="majorHAnsi" w:cs="Times New Roman"/>
        </w:rPr>
        <w:t xml:space="preserve"> </w:t>
      </w:r>
      <w:r w:rsidR="003A7E59" w:rsidRPr="00421767">
        <w:rPr>
          <w:rFonts w:asciiTheme="majorHAnsi" w:hAnsiTheme="majorHAnsi" w:cs="Times New Roman"/>
          <w:noProof/>
        </w:rPr>
        <w:t>understand</w:t>
      </w:r>
      <w:r w:rsidR="001F4AC3" w:rsidRPr="00421767">
        <w:rPr>
          <w:rFonts w:asciiTheme="majorHAnsi" w:hAnsiTheme="majorHAnsi" w:cs="Times New Roman"/>
          <w:noProof/>
        </w:rPr>
        <w:t xml:space="preserve"> </w:t>
      </w:r>
      <w:r w:rsidR="003A7E59" w:rsidRPr="00E8441B">
        <w:rPr>
          <w:rFonts w:asciiTheme="majorHAnsi" w:hAnsiTheme="majorHAnsi" w:cs="Times New Roman"/>
          <w:noProof/>
        </w:rPr>
        <w:t>the</w:t>
      </w:r>
      <w:r w:rsidR="00D21772" w:rsidRPr="00E8441B">
        <w:rPr>
          <w:rFonts w:asciiTheme="majorHAnsi" w:hAnsiTheme="majorHAnsi" w:cs="Times New Roman"/>
          <w:noProof/>
        </w:rPr>
        <w:t xml:space="preserve">ir </w:t>
      </w:r>
      <w:r w:rsidR="003A7E59" w:rsidRPr="00E8441B">
        <w:rPr>
          <w:rFonts w:asciiTheme="majorHAnsi" w:hAnsiTheme="majorHAnsi" w:cs="Times New Roman"/>
          <w:noProof/>
        </w:rPr>
        <w:t>nature</w:t>
      </w:r>
      <w:r w:rsidR="00D21772">
        <w:rPr>
          <w:rFonts w:asciiTheme="majorHAnsi" w:hAnsiTheme="majorHAnsi" w:cs="Times New Roman"/>
        </w:rPr>
        <w:t xml:space="preserve">, </w:t>
      </w:r>
      <w:r w:rsidR="003A7E59" w:rsidRPr="00F274CB">
        <w:rPr>
          <w:rFonts w:asciiTheme="majorHAnsi" w:hAnsiTheme="majorHAnsi" w:cs="Times New Roman"/>
        </w:rPr>
        <w:t>the deposits are grouped based on</w:t>
      </w:r>
      <w:r w:rsidR="00D21772">
        <w:rPr>
          <w:rFonts w:asciiTheme="majorHAnsi" w:hAnsiTheme="majorHAnsi" w:cs="Times New Roman"/>
        </w:rPr>
        <w:t xml:space="preserve"> </w:t>
      </w:r>
      <w:r w:rsidR="00D21772" w:rsidRPr="00E8441B">
        <w:rPr>
          <w:rFonts w:asciiTheme="majorHAnsi" w:hAnsiTheme="majorHAnsi" w:cs="Times New Roman"/>
          <w:noProof/>
        </w:rPr>
        <w:t xml:space="preserve">the </w:t>
      </w:r>
      <w:r w:rsidR="003A7E59" w:rsidRPr="00E8441B">
        <w:rPr>
          <w:rFonts w:asciiTheme="majorHAnsi" w:hAnsiTheme="majorHAnsi" w:cs="Times New Roman"/>
          <w:noProof/>
        </w:rPr>
        <w:t>different</w:t>
      </w:r>
      <w:r w:rsidR="003A7E59" w:rsidRPr="00F274CB">
        <w:rPr>
          <w:rFonts w:asciiTheme="majorHAnsi" w:hAnsiTheme="majorHAnsi" w:cs="Times New Roman"/>
        </w:rPr>
        <w:t xml:space="preserve"> types of depositors. </w:t>
      </w:r>
    </w:p>
    <w:p w:rsidR="00DD727B" w:rsidRPr="00F274CB" w:rsidRDefault="00DD727B" w:rsidP="00873163">
      <w:pPr>
        <w:rPr>
          <w:rFonts w:asciiTheme="majorHAnsi" w:hAnsiTheme="majorHAnsi" w:cs="Times New Roman"/>
        </w:rPr>
      </w:pPr>
      <w:r w:rsidRPr="00F274CB">
        <w:rPr>
          <w:rFonts w:asciiTheme="majorHAnsi" w:hAnsiTheme="majorHAnsi" w:cs="Times New Roman"/>
        </w:rPr>
        <w:t xml:space="preserve">The table below provides key liabilities </w:t>
      </w:r>
      <w:r w:rsidR="003532F9" w:rsidRPr="00E8441B">
        <w:rPr>
          <w:rFonts w:asciiTheme="majorHAnsi" w:hAnsiTheme="majorHAnsi" w:cs="Times New Roman"/>
          <w:noProof/>
        </w:rPr>
        <w:t>on</w:t>
      </w:r>
      <w:r w:rsidR="001F4AC3">
        <w:rPr>
          <w:rFonts w:asciiTheme="majorHAnsi" w:hAnsiTheme="majorHAnsi" w:cs="Times New Roman"/>
          <w:noProof/>
        </w:rPr>
        <w:t xml:space="preserve"> </w:t>
      </w:r>
      <w:r w:rsidR="001F4AC3" w:rsidRPr="00421767">
        <w:rPr>
          <w:rFonts w:asciiTheme="majorHAnsi" w:hAnsiTheme="majorHAnsi" w:cs="Times New Roman"/>
          <w:noProof/>
        </w:rPr>
        <w:t xml:space="preserve">the </w:t>
      </w:r>
      <w:r w:rsidR="003532F9" w:rsidRPr="00421767">
        <w:rPr>
          <w:rFonts w:asciiTheme="majorHAnsi" w:hAnsiTheme="majorHAnsi" w:cs="Times New Roman"/>
          <w:noProof/>
        </w:rPr>
        <w:t>balance</w:t>
      </w:r>
      <w:r w:rsidR="003532F9" w:rsidRPr="00F274CB">
        <w:rPr>
          <w:rFonts w:asciiTheme="majorHAnsi" w:hAnsiTheme="majorHAnsi" w:cs="Times New Roman"/>
        </w:rPr>
        <w:t xml:space="preserve"> </w:t>
      </w:r>
      <w:r w:rsidR="003532F9" w:rsidRPr="00E8441B">
        <w:rPr>
          <w:rFonts w:asciiTheme="majorHAnsi" w:hAnsiTheme="majorHAnsi" w:cs="Times New Roman"/>
          <w:noProof/>
        </w:rPr>
        <w:t>she</w:t>
      </w:r>
      <w:r w:rsidR="00746F81" w:rsidRPr="00E8441B">
        <w:rPr>
          <w:rFonts w:asciiTheme="majorHAnsi" w:hAnsiTheme="majorHAnsi" w:cs="Times New Roman"/>
          <w:noProof/>
        </w:rPr>
        <w:t xml:space="preserve">et </w:t>
      </w:r>
      <w:r w:rsidR="001F4AC3" w:rsidRPr="00421767">
        <w:rPr>
          <w:rFonts w:asciiTheme="majorHAnsi" w:hAnsiTheme="majorHAnsi" w:cs="Times New Roman"/>
          <w:noProof/>
        </w:rPr>
        <w:t>as</w:t>
      </w:r>
      <w:r w:rsidR="001F4AC3">
        <w:rPr>
          <w:rFonts w:asciiTheme="majorHAnsi" w:hAnsiTheme="majorHAnsi" w:cs="Times New Roman"/>
        </w:rPr>
        <w:t xml:space="preserve"> well </w:t>
      </w:r>
      <w:r w:rsidR="00746F81">
        <w:rPr>
          <w:rFonts w:asciiTheme="majorHAnsi" w:hAnsiTheme="majorHAnsi" w:cs="Times New Roman"/>
        </w:rPr>
        <w:t xml:space="preserve">as </w:t>
      </w:r>
      <w:r w:rsidR="001F4AC3">
        <w:rPr>
          <w:rFonts w:asciiTheme="majorHAnsi" w:hAnsiTheme="majorHAnsi" w:cs="Times New Roman"/>
        </w:rPr>
        <w:t xml:space="preserve">the off-balance sheet exposure </w:t>
      </w:r>
      <w:r w:rsidR="00746F81">
        <w:rPr>
          <w:rFonts w:asciiTheme="majorHAnsi" w:hAnsiTheme="majorHAnsi" w:cs="Times New Roman"/>
        </w:rPr>
        <w:t xml:space="preserve">with their </w:t>
      </w:r>
      <w:r w:rsidR="001F4AC3" w:rsidRPr="00421767">
        <w:rPr>
          <w:rFonts w:asciiTheme="majorHAnsi" w:hAnsiTheme="majorHAnsi" w:cs="Times New Roman"/>
          <w:noProof/>
        </w:rPr>
        <w:t xml:space="preserve">respective </w:t>
      </w:r>
      <w:r w:rsidRPr="00E8441B">
        <w:rPr>
          <w:rFonts w:asciiTheme="majorHAnsi" w:hAnsiTheme="majorHAnsi" w:cs="Times New Roman"/>
          <w:noProof/>
        </w:rPr>
        <w:t>counterparty</w:t>
      </w:r>
      <w:r w:rsidRPr="00F274CB">
        <w:rPr>
          <w:rFonts w:asciiTheme="majorHAnsi" w:hAnsiTheme="majorHAnsi" w:cs="Times New Roman"/>
        </w:rPr>
        <w:t>.</w:t>
      </w:r>
    </w:p>
    <w:p w:rsidR="00DD727B" w:rsidRPr="00F274CB" w:rsidRDefault="00DD727B" w:rsidP="00873163">
      <w:pPr>
        <w:rPr>
          <w:rFonts w:asciiTheme="majorHAnsi" w:hAnsiTheme="majorHAnsi" w:cs="Times New Roman"/>
        </w:rPr>
      </w:pPr>
      <w:r w:rsidRPr="00F274CB">
        <w:rPr>
          <w:rFonts w:asciiTheme="majorHAnsi" w:hAnsiTheme="majorHAnsi" w:cs="Times New Roman"/>
        </w:rPr>
        <w:t xml:space="preserve">Table III.B-1: Liabilities and off-balance sheet items. </w:t>
      </w:r>
    </w:p>
    <w:tbl>
      <w:tblPr>
        <w:tblW w:w="9486" w:type="dxa"/>
        <w:tblLook w:val="04A0" w:firstRow="1" w:lastRow="0" w:firstColumn="1" w:lastColumn="0" w:noHBand="0" w:noVBand="1"/>
      </w:tblPr>
      <w:tblGrid>
        <w:gridCol w:w="5063"/>
        <w:gridCol w:w="4423"/>
      </w:tblGrid>
      <w:tr w:rsidR="006D5D54" w:rsidRPr="00F274CB" w:rsidTr="00E8441B">
        <w:trPr>
          <w:trHeight w:val="226"/>
        </w:trPr>
        <w:tc>
          <w:tcPr>
            <w:tcW w:w="5063" w:type="dxa"/>
            <w:tcBorders>
              <w:top w:val="single" w:sz="4" w:space="0" w:color="auto"/>
              <w:left w:val="single" w:sz="4" w:space="0" w:color="auto"/>
              <w:bottom w:val="single" w:sz="4" w:space="0" w:color="auto"/>
              <w:right w:val="single" w:sz="4" w:space="0" w:color="auto"/>
            </w:tcBorders>
            <w:shd w:val="clear" w:color="000000" w:fill="E6B8B7"/>
            <w:noWrap/>
            <w:vAlign w:val="bottom"/>
            <w:hideMark/>
          </w:tcPr>
          <w:p w:rsidR="006D5D54" w:rsidRPr="00F274CB" w:rsidRDefault="006D5D54" w:rsidP="006D5D54">
            <w:pPr>
              <w:spacing w:after="0" w:line="240" w:lineRule="auto"/>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Product Name</w:t>
            </w:r>
          </w:p>
        </w:tc>
        <w:tc>
          <w:tcPr>
            <w:tcW w:w="4423" w:type="dxa"/>
            <w:tcBorders>
              <w:top w:val="single" w:sz="4" w:space="0" w:color="auto"/>
              <w:left w:val="nil"/>
              <w:bottom w:val="single" w:sz="4" w:space="0" w:color="auto"/>
              <w:right w:val="single" w:sz="4" w:space="0" w:color="auto"/>
            </w:tcBorders>
            <w:shd w:val="clear" w:color="000000" w:fill="E6B8B7"/>
            <w:noWrap/>
            <w:vAlign w:val="bottom"/>
            <w:hideMark/>
          </w:tcPr>
          <w:p w:rsidR="006D5D54" w:rsidRPr="00F274CB" w:rsidRDefault="006D5D54" w:rsidP="00A61715">
            <w:pPr>
              <w:spacing w:after="0" w:line="240" w:lineRule="auto"/>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Counter</w:t>
            </w:r>
            <w:r w:rsidR="00A61715" w:rsidRPr="00F274CB">
              <w:rPr>
                <w:rFonts w:asciiTheme="majorHAnsi" w:eastAsia="Times New Roman" w:hAnsiTheme="majorHAnsi" w:cs="Times New Roman"/>
                <w:b/>
                <w:bCs/>
                <w:color w:val="000000"/>
              </w:rPr>
              <w:t>p</w:t>
            </w:r>
            <w:r w:rsidRPr="00F274CB">
              <w:rPr>
                <w:rFonts w:asciiTheme="majorHAnsi" w:eastAsia="Times New Roman" w:hAnsiTheme="majorHAnsi" w:cs="Times New Roman"/>
                <w:b/>
                <w:bCs/>
                <w:color w:val="000000"/>
              </w:rPr>
              <w:t>arty</w:t>
            </w:r>
            <w:r w:rsidR="00A61715" w:rsidRPr="00F274CB">
              <w:rPr>
                <w:rFonts w:asciiTheme="majorHAnsi" w:eastAsia="Times New Roman" w:hAnsiTheme="majorHAnsi" w:cs="Times New Roman"/>
                <w:b/>
                <w:bCs/>
                <w:color w:val="000000"/>
              </w:rPr>
              <w:t xml:space="preserve"> Type</w:t>
            </w:r>
          </w:p>
        </w:tc>
      </w:tr>
      <w:tr w:rsidR="006D5D54" w:rsidRPr="00F274CB" w:rsidTr="00E8441B">
        <w:trPr>
          <w:trHeight w:val="226"/>
        </w:trPr>
        <w:tc>
          <w:tcPr>
            <w:tcW w:w="5063" w:type="dxa"/>
            <w:tcBorders>
              <w:top w:val="nil"/>
              <w:left w:val="single" w:sz="4" w:space="0" w:color="auto"/>
              <w:bottom w:val="nil"/>
              <w:right w:val="single" w:sz="4" w:space="0" w:color="auto"/>
            </w:tcBorders>
            <w:shd w:val="clear" w:color="auto" w:fill="auto"/>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Due To 3rd Party FI</w:t>
            </w:r>
          </w:p>
        </w:tc>
        <w:tc>
          <w:tcPr>
            <w:tcW w:w="4423" w:type="dxa"/>
            <w:tcBorders>
              <w:top w:val="nil"/>
              <w:left w:val="nil"/>
              <w:bottom w:val="nil"/>
              <w:right w:val="single" w:sz="4" w:space="0" w:color="auto"/>
            </w:tcBorders>
            <w:shd w:val="clear" w:color="auto" w:fill="auto"/>
            <w:noWrap/>
            <w:vAlign w:val="bottom"/>
            <w:hideMark/>
          </w:tcPr>
          <w:p w:rsidR="006D5D54" w:rsidRPr="00F274CB" w:rsidRDefault="006D5D54" w:rsidP="00A61715">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FI </w:t>
            </w:r>
            <w:r w:rsidR="00A61715" w:rsidRPr="00F274CB">
              <w:rPr>
                <w:rFonts w:asciiTheme="majorHAnsi" w:eastAsia="Times New Roman" w:hAnsiTheme="majorHAnsi" w:cs="Times New Roman"/>
                <w:color w:val="000000"/>
              </w:rPr>
              <w:t xml:space="preserve">(bank and </w:t>
            </w:r>
            <w:r w:rsidRPr="00F274CB">
              <w:rPr>
                <w:rFonts w:asciiTheme="majorHAnsi" w:eastAsia="Times New Roman" w:hAnsiTheme="majorHAnsi" w:cs="Times New Roman"/>
                <w:color w:val="000000"/>
              </w:rPr>
              <w:t>non-bank</w:t>
            </w:r>
            <w:r w:rsidR="00A61715" w:rsidRPr="00F274CB">
              <w:rPr>
                <w:rFonts w:asciiTheme="majorHAnsi" w:eastAsia="Times New Roman" w:hAnsiTheme="majorHAnsi" w:cs="Times New Roman"/>
                <w:color w:val="000000"/>
              </w:rPr>
              <w:t>)</w:t>
            </w:r>
          </w:p>
        </w:tc>
      </w:tr>
      <w:tr w:rsidR="006D5D54" w:rsidRPr="00F274CB" w:rsidTr="00E8441B">
        <w:trPr>
          <w:trHeight w:val="226"/>
        </w:trPr>
        <w:tc>
          <w:tcPr>
            <w:tcW w:w="5063" w:type="dxa"/>
            <w:tcBorders>
              <w:top w:val="nil"/>
              <w:left w:val="single" w:sz="4" w:space="0" w:color="auto"/>
              <w:bottom w:val="nil"/>
              <w:right w:val="single" w:sz="4" w:space="0" w:color="auto"/>
            </w:tcBorders>
            <w:shd w:val="clear" w:color="000000" w:fill="FDE9D9"/>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Due to IB and Affiliates</w:t>
            </w:r>
          </w:p>
        </w:tc>
        <w:tc>
          <w:tcPr>
            <w:tcW w:w="4423" w:type="dxa"/>
            <w:tcBorders>
              <w:top w:val="nil"/>
              <w:left w:val="nil"/>
              <w:bottom w:val="nil"/>
              <w:right w:val="single" w:sz="4" w:space="0" w:color="auto"/>
            </w:tcBorders>
            <w:shd w:val="clear" w:color="000000" w:fill="FDE9D9"/>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FI (BOC internal network)</w:t>
            </w:r>
          </w:p>
        </w:tc>
      </w:tr>
      <w:tr w:rsidR="006D5D54" w:rsidRPr="00F274CB" w:rsidTr="00E8441B">
        <w:trPr>
          <w:trHeight w:val="226"/>
        </w:trPr>
        <w:tc>
          <w:tcPr>
            <w:tcW w:w="5063" w:type="dxa"/>
            <w:tcBorders>
              <w:top w:val="nil"/>
              <w:left w:val="single" w:sz="4" w:space="0" w:color="auto"/>
              <w:bottom w:val="nil"/>
              <w:right w:val="single" w:sz="4" w:space="0" w:color="auto"/>
            </w:tcBorders>
            <w:shd w:val="clear" w:color="auto" w:fill="auto"/>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Demand, MM &amp; Savings</w:t>
            </w:r>
          </w:p>
        </w:tc>
        <w:tc>
          <w:tcPr>
            <w:tcW w:w="4423" w:type="dxa"/>
            <w:tcBorders>
              <w:top w:val="nil"/>
              <w:left w:val="nil"/>
              <w:bottom w:val="nil"/>
              <w:right w:val="single" w:sz="4" w:space="0" w:color="auto"/>
            </w:tcBorders>
            <w:shd w:val="clear" w:color="auto" w:fill="auto"/>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Corporate and retail</w:t>
            </w:r>
          </w:p>
        </w:tc>
      </w:tr>
      <w:tr w:rsidR="006D5D54" w:rsidRPr="00F274CB" w:rsidTr="00E8441B">
        <w:trPr>
          <w:trHeight w:val="226"/>
        </w:trPr>
        <w:tc>
          <w:tcPr>
            <w:tcW w:w="5063" w:type="dxa"/>
            <w:tcBorders>
              <w:top w:val="nil"/>
              <w:left w:val="single" w:sz="4" w:space="0" w:color="auto"/>
              <w:bottom w:val="nil"/>
              <w:right w:val="single" w:sz="4" w:space="0" w:color="auto"/>
            </w:tcBorders>
            <w:shd w:val="clear" w:color="000000" w:fill="FDE9D9"/>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Time Deposits</w:t>
            </w:r>
          </w:p>
        </w:tc>
        <w:tc>
          <w:tcPr>
            <w:tcW w:w="4423" w:type="dxa"/>
            <w:tcBorders>
              <w:top w:val="nil"/>
              <w:left w:val="nil"/>
              <w:bottom w:val="nil"/>
              <w:right w:val="single" w:sz="4" w:space="0" w:color="auto"/>
            </w:tcBorders>
            <w:shd w:val="clear" w:color="000000" w:fill="FDE9D9"/>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Corporate and retail</w:t>
            </w:r>
          </w:p>
        </w:tc>
      </w:tr>
      <w:tr w:rsidR="006D5D54" w:rsidRPr="00F274CB" w:rsidTr="00E8441B">
        <w:trPr>
          <w:trHeight w:val="226"/>
        </w:trPr>
        <w:tc>
          <w:tcPr>
            <w:tcW w:w="5063" w:type="dxa"/>
            <w:tcBorders>
              <w:top w:val="nil"/>
              <w:left w:val="single" w:sz="4" w:space="0" w:color="auto"/>
              <w:bottom w:val="nil"/>
              <w:right w:val="single" w:sz="4" w:space="0" w:color="auto"/>
            </w:tcBorders>
            <w:shd w:val="clear" w:color="auto" w:fill="auto"/>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Brokered CDs</w:t>
            </w:r>
          </w:p>
        </w:tc>
        <w:tc>
          <w:tcPr>
            <w:tcW w:w="4423" w:type="dxa"/>
            <w:tcBorders>
              <w:top w:val="nil"/>
              <w:left w:val="nil"/>
              <w:bottom w:val="nil"/>
              <w:right w:val="single" w:sz="4" w:space="0" w:color="auto"/>
            </w:tcBorders>
            <w:shd w:val="clear" w:color="auto" w:fill="auto"/>
            <w:noWrap/>
            <w:vAlign w:val="bottom"/>
            <w:hideMark/>
          </w:tcPr>
          <w:p w:rsidR="006D5D54" w:rsidRPr="00F274CB" w:rsidRDefault="006D5D54"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Retail </w:t>
            </w:r>
          </w:p>
        </w:tc>
      </w:tr>
      <w:tr w:rsidR="006D5D54" w:rsidRPr="00F274CB" w:rsidTr="00E8441B">
        <w:trPr>
          <w:trHeight w:val="226"/>
        </w:trPr>
        <w:tc>
          <w:tcPr>
            <w:tcW w:w="9486" w:type="dxa"/>
            <w:gridSpan w:val="2"/>
            <w:tcBorders>
              <w:top w:val="single" w:sz="4" w:space="0" w:color="auto"/>
              <w:left w:val="single" w:sz="4" w:space="0" w:color="auto"/>
              <w:bottom w:val="single" w:sz="4" w:space="0" w:color="auto"/>
              <w:right w:val="single" w:sz="4" w:space="0" w:color="000000"/>
            </w:tcBorders>
            <w:shd w:val="clear" w:color="auto" w:fill="EBC7C5" w:themeFill="accent3" w:themeFillTint="33"/>
            <w:noWrap/>
            <w:vAlign w:val="bottom"/>
            <w:hideMark/>
          </w:tcPr>
          <w:p w:rsidR="006D5D54" w:rsidRPr="00E8441B" w:rsidRDefault="006D5D54" w:rsidP="00443CA9">
            <w:pPr>
              <w:spacing w:after="0" w:line="240" w:lineRule="auto"/>
              <w:jc w:val="center"/>
              <w:rPr>
                <w:rFonts w:asciiTheme="majorHAnsi" w:eastAsia="Times New Roman" w:hAnsiTheme="majorHAnsi" w:cs="Times New Roman"/>
                <w:b/>
                <w:bCs/>
                <w:color w:val="000000"/>
              </w:rPr>
            </w:pPr>
            <w:r w:rsidRPr="00E8441B">
              <w:rPr>
                <w:rFonts w:asciiTheme="majorHAnsi" w:eastAsia="Times New Roman" w:hAnsiTheme="majorHAnsi" w:cs="Times New Roman"/>
                <w:b/>
                <w:bCs/>
                <w:color w:val="000000"/>
              </w:rPr>
              <w:t>Off-Balance Sheet</w:t>
            </w:r>
          </w:p>
        </w:tc>
      </w:tr>
      <w:tr w:rsidR="003059DB" w:rsidRPr="00F274CB" w:rsidTr="00E8441B">
        <w:trPr>
          <w:trHeight w:val="226"/>
        </w:trPr>
        <w:tc>
          <w:tcPr>
            <w:tcW w:w="5063" w:type="dxa"/>
            <w:tcBorders>
              <w:top w:val="nil"/>
              <w:left w:val="single" w:sz="4" w:space="0" w:color="auto"/>
              <w:bottom w:val="nil"/>
              <w:right w:val="single" w:sz="4" w:space="0" w:color="auto"/>
            </w:tcBorders>
            <w:shd w:val="clear" w:color="auto" w:fill="auto"/>
            <w:noWrap/>
            <w:hideMark/>
          </w:tcPr>
          <w:p w:rsidR="003059DB" w:rsidRPr="00F274CB" w:rsidRDefault="003059DB" w:rsidP="006D5D54">
            <w:pPr>
              <w:spacing w:after="0" w:line="240" w:lineRule="auto"/>
              <w:rPr>
                <w:rFonts w:asciiTheme="majorHAnsi" w:eastAsia="Times New Roman" w:hAnsiTheme="majorHAnsi" w:cs="Times New Roman"/>
                <w:color w:val="000000"/>
              </w:rPr>
            </w:pPr>
            <w:r w:rsidRPr="006040FF">
              <w:rPr>
                <w:rFonts w:asciiTheme="majorHAnsi" w:eastAsia="Times New Roman" w:hAnsiTheme="majorHAnsi" w:cs="Times New Roman"/>
                <w:color w:val="000000"/>
              </w:rPr>
              <w:t>Credit Enhancement Facility Commercial Paper</w:t>
            </w:r>
          </w:p>
        </w:tc>
        <w:tc>
          <w:tcPr>
            <w:tcW w:w="4423" w:type="dxa"/>
            <w:tcBorders>
              <w:top w:val="nil"/>
              <w:left w:val="nil"/>
              <w:bottom w:val="nil"/>
              <w:right w:val="single" w:sz="4" w:space="0" w:color="auto"/>
            </w:tcBorders>
            <w:shd w:val="clear" w:color="auto" w:fill="auto"/>
            <w:noWrap/>
            <w:vAlign w:val="bottom"/>
            <w:hideMark/>
          </w:tcPr>
          <w:p w:rsidR="003059DB" w:rsidRPr="00F274CB" w:rsidRDefault="003059DB"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Corporate</w:t>
            </w:r>
          </w:p>
        </w:tc>
      </w:tr>
      <w:tr w:rsidR="003059DB" w:rsidRPr="00F274CB" w:rsidTr="00E8441B">
        <w:trPr>
          <w:trHeight w:val="226"/>
        </w:trPr>
        <w:tc>
          <w:tcPr>
            <w:tcW w:w="5063" w:type="dxa"/>
            <w:tcBorders>
              <w:top w:val="nil"/>
              <w:left w:val="single" w:sz="4" w:space="0" w:color="auto"/>
              <w:bottom w:val="nil"/>
              <w:right w:val="single" w:sz="4" w:space="0" w:color="auto"/>
            </w:tcBorders>
            <w:shd w:val="clear" w:color="auto" w:fill="auto"/>
            <w:noWrap/>
            <w:vAlign w:val="bottom"/>
          </w:tcPr>
          <w:p w:rsidR="003059DB" w:rsidRPr="00F274CB" w:rsidRDefault="003059DB" w:rsidP="006D5D54">
            <w:pPr>
              <w:spacing w:after="0" w:line="240" w:lineRule="auto"/>
              <w:rPr>
                <w:rFonts w:asciiTheme="majorHAnsi" w:eastAsia="Times New Roman" w:hAnsiTheme="majorHAnsi" w:cs="Times New Roman"/>
                <w:color w:val="000000"/>
              </w:rPr>
            </w:pPr>
            <w:r w:rsidRPr="00242F87">
              <w:rPr>
                <w:rFonts w:eastAsia="Times New Roman" w:cs="Times New Roman"/>
                <w:color w:val="000000"/>
              </w:rPr>
              <w:t>Credit Enhancement Facility Letter of Credit</w:t>
            </w:r>
          </w:p>
        </w:tc>
        <w:tc>
          <w:tcPr>
            <w:tcW w:w="4423" w:type="dxa"/>
            <w:tcBorders>
              <w:top w:val="nil"/>
              <w:left w:val="nil"/>
              <w:bottom w:val="nil"/>
              <w:right w:val="single" w:sz="4" w:space="0" w:color="auto"/>
            </w:tcBorders>
            <w:shd w:val="clear" w:color="auto" w:fill="auto"/>
            <w:noWrap/>
            <w:vAlign w:val="bottom"/>
          </w:tcPr>
          <w:p w:rsidR="003059DB" w:rsidRPr="00F274CB" w:rsidRDefault="003059DB"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Corporate</w:t>
            </w:r>
          </w:p>
        </w:tc>
      </w:tr>
      <w:tr w:rsidR="003059DB" w:rsidRPr="00F274CB" w:rsidTr="00E8441B">
        <w:trPr>
          <w:trHeight w:val="443"/>
        </w:trPr>
        <w:tc>
          <w:tcPr>
            <w:tcW w:w="5063" w:type="dxa"/>
            <w:tcBorders>
              <w:top w:val="nil"/>
              <w:left w:val="single" w:sz="4" w:space="0" w:color="auto"/>
              <w:bottom w:val="single" w:sz="4" w:space="0" w:color="auto"/>
              <w:right w:val="single" w:sz="4" w:space="0" w:color="auto"/>
            </w:tcBorders>
            <w:shd w:val="clear" w:color="000000" w:fill="FDE9D9"/>
            <w:noWrap/>
            <w:vAlign w:val="bottom"/>
            <w:hideMark/>
          </w:tcPr>
          <w:p w:rsidR="003059DB" w:rsidRPr="00F274CB" w:rsidRDefault="003059DB" w:rsidP="006D5D5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Loan Commitment</w:t>
            </w:r>
          </w:p>
        </w:tc>
        <w:tc>
          <w:tcPr>
            <w:tcW w:w="4423" w:type="dxa"/>
            <w:tcBorders>
              <w:top w:val="nil"/>
              <w:left w:val="nil"/>
              <w:bottom w:val="single" w:sz="4" w:space="0" w:color="auto"/>
              <w:right w:val="single" w:sz="4" w:space="0" w:color="auto"/>
            </w:tcBorders>
            <w:shd w:val="clear" w:color="000000" w:fill="FDE9D9"/>
            <w:vAlign w:val="bottom"/>
            <w:hideMark/>
          </w:tcPr>
          <w:p w:rsidR="003059DB" w:rsidRPr="00F274CB" w:rsidRDefault="003059DB" w:rsidP="00A61715">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Corporate and non-bank FI</w:t>
            </w:r>
          </w:p>
        </w:tc>
      </w:tr>
    </w:tbl>
    <w:p w:rsidR="00D21772" w:rsidRDefault="00D21772" w:rsidP="006040FF">
      <w:pPr>
        <w:jc w:val="both"/>
        <w:rPr>
          <w:rFonts w:asciiTheme="majorHAnsi" w:hAnsiTheme="majorHAnsi" w:cs="Times New Roman"/>
          <w:i/>
        </w:rPr>
      </w:pPr>
    </w:p>
    <w:p w:rsidR="009B4C49" w:rsidRPr="00F274CB" w:rsidRDefault="00D966F3" w:rsidP="006040FF">
      <w:pPr>
        <w:jc w:val="both"/>
        <w:rPr>
          <w:rFonts w:asciiTheme="majorHAnsi" w:hAnsiTheme="majorHAnsi"/>
        </w:rPr>
      </w:pPr>
      <w:ins w:id="253" w:author="FANG, XIANG" w:date="2018-11-28T14:40:00Z">
        <w:r>
          <w:rPr>
            <w:rFonts w:asciiTheme="majorHAnsi" w:hAnsiTheme="majorHAnsi"/>
          </w:rPr>
          <w:t>T</w:t>
        </w:r>
      </w:ins>
      <w:del w:id="254" w:author="FANG, XIANG" w:date="2018-11-28T14:40:00Z">
        <w:r w:rsidR="00E8071E" w:rsidRPr="00F274CB" w:rsidDel="00D966F3">
          <w:rPr>
            <w:rFonts w:asciiTheme="majorHAnsi" w:hAnsiTheme="majorHAnsi"/>
          </w:rPr>
          <w:delText>Figure III.B.-1 details t</w:delText>
        </w:r>
      </w:del>
      <w:r w:rsidR="00E8071E" w:rsidRPr="00F274CB">
        <w:rPr>
          <w:rFonts w:asciiTheme="majorHAnsi" w:hAnsiTheme="majorHAnsi"/>
        </w:rPr>
        <w:t xml:space="preserve">otal </w:t>
      </w:r>
      <w:del w:id="255" w:author="FANG, XIANG" w:date="2018-11-28T14:41:00Z">
        <w:r w:rsidR="00E8071E" w:rsidRPr="00F274CB" w:rsidDel="00D966F3">
          <w:rPr>
            <w:rFonts w:asciiTheme="majorHAnsi" w:hAnsiTheme="majorHAnsi"/>
          </w:rPr>
          <w:delText xml:space="preserve">BOC U.S. branch deposit balances by product type between January 2008 and December 2015. As shown in the chart, </w:delText>
        </w:r>
        <w:r w:rsidR="00E64BB6" w:rsidRPr="00F274CB" w:rsidDel="00D966F3">
          <w:rPr>
            <w:rFonts w:asciiTheme="majorHAnsi" w:hAnsiTheme="majorHAnsi" w:cs="Times New Roman"/>
          </w:rPr>
          <w:delText xml:space="preserve">total </w:delText>
        </w:r>
      </w:del>
      <w:r w:rsidR="00E64BB6" w:rsidRPr="00F274CB">
        <w:rPr>
          <w:rFonts w:asciiTheme="majorHAnsi" w:hAnsiTheme="majorHAnsi" w:cs="Times New Roman"/>
        </w:rPr>
        <w:t xml:space="preserve">deposit balance </w:t>
      </w:r>
      <w:r w:rsidR="00626471" w:rsidRPr="00E8441B">
        <w:rPr>
          <w:rFonts w:asciiTheme="majorHAnsi" w:hAnsiTheme="majorHAnsi" w:cs="Times New Roman"/>
          <w:noProof/>
        </w:rPr>
        <w:t>ha</w:t>
      </w:r>
      <w:r w:rsidR="00CA0A26" w:rsidRPr="00E8441B">
        <w:rPr>
          <w:rFonts w:asciiTheme="majorHAnsi" w:hAnsiTheme="majorHAnsi" w:cs="Times New Roman"/>
          <w:noProof/>
        </w:rPr>
        <w:t>s</w:t>
      </w:r>
      <w:r w:rsidR="00626471">
        <w:rPr>
          <w:rFonts w:asciiTheme="majorHAnsi" w:hAnsiTheme="majorHAnsi" w:cs="Times New Roman"/>
        </w:rPr>
        <w:t xml:space="preserve"> grown significantly since 2008, increasing from $11 billion in January 2</w:t>
      </w:r>
      <w:ins w:id="256" w:author="LI, RENJIE" w:date="2018-08-20T10:27:00Z">
        <w:r w:rsidR="00200212">
          <w:rPr>
            <w:rFonts w:asciiTheme="majorHAnsi" w:hAnsiTheme="majorHAnsi" w:cs="Times New Roman"/>
          </w:rPr>
          <w:t>0</w:t>
        </w:r>
      </w:ins>
      <w:r w:rsidR="00626471">
        <w:rPr>
          <w:rFonts w:asciiTheme="majorHAnsi" w:hAnsiTheme="majorHAnsi" w:cs="Times New Roman"/>
        </w:rPr>
        <w:t xml:space="preserve">08 to $76 billion in December 2015. Balance levels have shown significant volatility, driven by </w:t>
      </w:r>
      <w:r w:rsidR="00E64BB6" w:rsidRPr="00F274CB">
        <w:rPr>
          <w:rFonts w:asciiTheme="majorHAnsi" w:hAnsiTheme="majorHAnsi" w:cs="Times New Roman"/>
        </w:rPr>
        <w:t xml:space="preserve">Due to IB &amp; </w:t>
      </w:r>
      <w:r w:rsidR="004F18D8" w:rsidRPr="00F274CB">
        <w:rPr>
          <w:rFonts w:asciiTheme="majorHAnsi" w:hAnsiTheme="majorHAnsi" w:cs="Times New Roman"/>
        </w:rPr>
        <w:t>Affiliates and Due to 3</w:t>
      </w:r>
      <w:r w:rsidR="004F18D8" w:rsidRPr="00F274CB">
        <w:rPr>
          <w:rFonts w:asciiTheme="majorHAnsi" w:hAnsiTheme="majorHAnsi" w:cs="Times New Roman"/>
          <w:vertAlign w:val="superscript"/>
        </w:rPr>
        <w:t>rd</w:t>
      </w:r>
      <w:r w:rsidR="004F18D8" w:rsidRPr="00F274CB">
        <w:rPr>
          <w:rFonts w:asciiTheme="majorHAnsi" w:hAnsiTheme="majorHAnsi" w:cs="Times New Roman"/>
        </w:rPr>
        <w:t xml:space="preserve"> party FI. </w:t>
      </w:r>
      <w:r w:rsidR="009B4C49" w:rsidRPr="00F274CB">
        <w:rPr>
          <w:rFonts w:asciiTheme="majorHAnsi" w:hAnsiTheme="majorHAnsi" w:cs="Times New Roman"/>
        </w:rPr>
        <w:t>Throughout the past seven years, total deposits were v</w:t>
      </w:r>
      <w:r w:rsidR="00D7455B" w:rsidRPr="00F274CB">
        <w:rPr>
          <w:rFonts w:asciiTheme="majorHAnsi" w:hAnsiTheme="majorHAnsi" w:cs="Times New Roman"/>
        </w:rPr>
        <w:t xml:space="preserve">ery volatile with the lowest balance </w:t>
      </w:r>
      <w:r w:rsidR="00CA0A26">
        <w:rPr>
          <w:rFonts w:asciiTheme="majorHAnsi" w:hAnsiTheme="majorHAnsi" w:cs="Times New Roman"/>
        </w:rPr>
        <w:t xml:space="preserve">being </w:t>
      </w:r>
      <w:r w:rsidR="009B4C49" w:rsidRPr="00F274CB">
        <w:rPr>
          <w:rFonts w:asciiTheme="majorHAnsi" w:hAnsiTheme="majorHAnsi" w:cs="Times New Roman"/>
        </w:rPr>
        <w:t>$1</w:t>
      </w:r>
      <w:r w:rsidR="00626471">
        <w:rPr>
          <w:rFonts w:asciiTheme="majorHAnsi" w:hAnsiTheme="majorHAnsi" w:cs="Times New Roman"/>
        </w:rPr>
        <w:t>1</w:t>
      </w:r>
      <w:r w:rsidR="009B4C49" w:rsidRPr="00F274CB">
        <w:rPr>
          <w:rFonts w:asciiTheme="majorHAnsi" w:hAnsiTheme="majorHAnsi" w:cs="Times New Roman"/>
        </w:rPr>
        <w:t xml:space="preserve">b in </w:t>
      </w:r>
      <w:r w:rsidR="009B4C49" w:rsidRPr="00E8441B">
        <w:rPr>
          <w:rFonts w:asciiTheme="majorHAnsi" w:hAnsiTheme="majorHAnsi" w:cs="Times New Roman"/>
          <w:noProof/>
        </w:rPr>
        <w:t>January</w:t>
      </w:r>
      <w:r w:rsidR="00CA0A26" w:rsidRPr="00E8441B">
        <w:rPr>
          <w:rFonts w:asciiTheme="majorHAnsi" w:hAnsiTheme="majorHAnsi" w:cs="Times New Roman"/>
          <w:noProof/>
        </w:rPr>
        <w:t xml:space="preserve"> </w:t>
      </w:r>
      <w:r w:rsidR="009B4C49" w:rsidRPr="00F274CB">
        <w:rPr>
          <w:rFonts w:asciiTheme="majorHAnsi" w:hAnsiTheme="majorHAnsi" w:cs="Times New Roman"/>
        </w:rPr>
        <w:t>2008</w:t>
      </w:r>
      <w:r w:rsidR="00D7455B" w:rsidRPr="00F274CB">
        <w:rPr>
          <w:rFonts w:asciiTheme="majorHAnsi" w:hAnsiTheme="majorHAnsi" w:cs="Times New Roman"/>
        </w:rPr>
        <w:t xml:space="preserve"> and the highest balance </w:t>
      </w:r>
      <w:r w:rsidR="00CA0A26">
        <w:rPr>
          <w:rFonts w:asciiTheme="majorHAnsi" w:hAnsiTheme="majorHAnsi" w:cs="Times New Roman"/>
        </w:rPr>
        <w:t xml:space="preserve">being </w:t>
      </w:r>
      <w:r w:rsidR="009B4C49" w:rsidRPr="00F274CB">
        <w:rPr>
          <w:rFonts w:asciiTheme="majorHAnsi" w:hAnsiTheme="majorHAnsi" w:cs="Times New Roman"/>
        </w:rPr>
        <w:t>$90b in August 2015.</w:t>
      </w:r>
      <w:r w:rsidR="00626471">
        <w:rPr>
          <w:rFonts w:asciiTheme="majorHAnsi" w:hAnsiTheme="majorHAnsi" w:cs="Times New Roman"/>
        </w:rPr>
        <w:t xml:space="preserve"> </w:t>
      </w:r>
    </w:p>
    <w:p w:rsidR="009B4C49" w:rsidRPr="00F274CB" w:rsidDel="00D966F3" w:rsidRDefault="009B4C49" w:rsidP="00873163">
      <w:pPr>
        <w:rPr>
          <w:del w:id="257" w:author="FANG, XIANG" w:date="2018-11-28T14:41:00Z"/>
          <w:rFonts w:asciiTheme="majorHAnsi" w:hAnsiTheme="majorHAnsi" w:cs="Times New Roman"/>
        </w:rPr>
      </w:pPr>
      <w:del w:id="258" w:author="FANG, XIANG" w:date="2018-11-28T14:41:00Z">
        <w:r w:rsidRPr="00F274CB" w:rsidDel="00D966F3">
          <w:rPr>
            <w:rFonts w:asciiTheme="majorHAnsi" w:hAnsiTheme="majorHAnsi" w:cs="Times New Roman"/>
          </w:rPr>
          <w:delText>Figure III.B.-1: BOC U.S. Branches Deposit Balance 2008 - 2015</w:delText>
        </w:r>
      </w:del>
    </w:p>
    <w:p w:rsidR="00960512" w:rsidRPr="00F274CB" w:rsidDel="00D966F3" w:rsidRDefault="0036326B" w:rsidP="00873163">
      <w:pPr>
        <w:rPr>
          <w:del w:id="259" w:author="FANG, XIANG" w:date="2018-11-28T14:41:00Z"/>
          <w:rFonts w:asciiTheme="majorHAnsi" w:hAnsiTheme="majorHAnsi" w:cs="Times New Roman"/>
        </w:rPr>
      </w:pPr>
      <w:del w:id="260" w:author="FANG, XIANG" w:date="2018-11-28T14:41:00Z">
        <w:r w:rsidDel="00D966F3">
          <w:rPr>
            <w:noProof/>
          </w:rPr>
          <w:drawing>
            <wp:inline distT="0" distB="0" distL="0" distR="0" wp14:anchorId="7984239F" wp14:editId="5D5773BC">
              <wp:extent cx="5943600" cy="3664585"/>
              <wp:effectExtent l="0" t="0" r="19050" b="1206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p>
    <w:p w:rsidR="003B0C80" w:rsidDel="00D966F3" w:rsidRDefault="003B0C80" w:rsidP="00DD16AB">
      <w:pPr>
        <w:rPr>
          <w:del w:id="261" w:author="FANG, XIANG" w:date="2018-11-28T14:41:00Z"/>
          <w:rFonts w:asciiTheme="majorHAnsi" w:hAnsiTheme="majorHAnsi" w:cs="Times New Roman"/>
          <w:i/>
        </w:rPr>
      </w:pPr>
    </w:p>
    <w:p w:rsidR="00960512" w:rsidRPr="00F274CB" w:rsidDel="00D966F3" w:rsidRDefault="00960512" w:rsidP="00DD16AB">
      <w:pPr>
        <w:rPr>
          <w:del w:id="262" w:author="FANG, XIANG" w:date="2018-11-28T14:41:00Z"/>
          <w:rFonts w:asciiTheme="majorHAnsi" w:hAnsiTheme="majorHAnsi" w:cs="Times New Roman"/>
          <w:i/>
        </w:rPr>
      </w:pPr>
      <w:del w:id="263" w:author="FANG, XIANG" w:date="2018-11-28T14:41:00Z">
        <w:r w:rsidRPr="00F274CB" w:rsidDel="00D966F3">
          <w:rPr>
            <w:rFonts w:asciiTheme="majorHAnsi" w:hAnsiTheme="majorHAnsi" w:cs="Times New Roman"/>
            <w:i/>
          </w:rPr>
          <w:delText xml:space="preserve">Source: </w:delText>
        </w:r>
        <w:r w:rsidR="003A7E59" w:rsidRPr="00F274CB" w:rsidDel="00D966F3">
          <w:rPr>
            <w:rFonts w:asciiTheme="majorHAnsi" w:hAnsiTheme="majorHAnsi" w:cs="Times New Roman"/>
            <w:i/>
          </w:rPr>
          <w:delText>T24</w:delText>
        </w:r>
        <w:r w:rsidR="00FD48AA" w:rsidDel="00D966F3">
          <w:rPr>
            <w:rFonts w:asciiTheme="majorHAnsi" w:hAnsiTheme="majorHAnsi" w:cs="Times New Roman"/>
            <w:i/>
          </w:rPr>
          <w:delText xml:space="preserve"> System</w:delText>
        </w:r>
      </w:del>
    </w:p>
    <w:p w:rsidR="00415DB3" w:rsidRPr="00F274CB" w:rsidRDefault="00626471">
      <w:pPr>
        <w:jc w:val="both"/>
        <w:rPr>
          <w:rFonts w:asciiTheme="majorHAnsi" w:hAnsiTheme="majorHAnsi" w:cs="Times New Roman"/>
        </w:rPr>
        <w:pPrChange w:id="264" w:author="MA, YUANYUAN" w:date="2018-06-01T13:50:00Z">
          <w:pPr/>
        </w:pPrChange>
      </w:pPr>
      <w:r>
        <w:rPr>
          <w:rFonts w:asciiTheme="majorHAnsi" w:hAnsiTheme="majorHAnsi" w:cs="Times New Roman"/>
        </w:rPr>
        <w:t>BOC performed</w:t>
      </w:r>
      <w:r w:rsidR="00415DB3" w:rsidRPr="00F274CB">
        <w:rPr>
          <w:rFonts w:asciiTheme="majorHAnsi" w:hAnsiTheme="majorHAnsi" w:cs="Times New Roman"/>
        </w:rPr>
        <w:t xml:space="preserve"> </w:t>
      </w:r>
      <w:r w:rsidR="00CA0A26" w:rsidRPr="00F123F7">
        <w:rPr>
          <w:rFonts w:asciiTheme="majorHAnsi" w:hAnsiTheme="majorHAnsi" w:cs="Times New Roman"/>
          <w:noProof/>
        </w:rPr>
        <w:t>a</w:t>
      </w:r>
      <w:r w:rsidR="00415DB3" w:rsidRPr="00F123F7">
        <w:rPr>
          <w:rFonts w:asciiTheme="majorHAnsi" w:hAnsiTheme="majorHAnsi" w:cs="Times New Roman"/>
          <w:noProof/>
        </w:rPr>
        <w:t>dditional</w:t>
      </w:r>
      <w:r w:rsidR="00415DB3" w:rsidRPr="00F274CB">
        <w:rPr>
          <w:rFonts w:asciiTheme="majorHAnsi" w:hAnsiTheme="majorHAnsi" w:cs="Times New Roman"/>
        </w:rPr>
        <w:t xml:space="preserve"> ana</w:t>
      </w:r>
      <w:r w:rsidR="00CA04DC" w:rsidRPr="00F274CB">
        <w:rPr>
          <w:rFonts w:asciiTheme="majorHAnsi" w:hAnsiTheme="majorHAnsi" w:cs="Times New Roman"/>
        </w:rPr>
        <w:t xml:space="preserve">lysis on the changes </w:t>
      </w:r>
      <w:r>
        <w:rPr>
          <w:rFonts w:asciiTheme="majorHAnsi" w:hAnsiTheme="majorHAnsi" w:cs="Times New Roman"/>
        </w:rPr>
        <w:t>in</w:t>
      </w:r>
      <w:r w:rsidR="00CA04DC" w:rsidRPr="00F274CB">
        <w:rPr>
          <w:rFonts w:asciiTheme="majorHAnsi" w:hAnsiTheme="majorHAnsi" w:cs="Times New Roman"/>
        </w:rPr>
        <w:t xml:space="preserve"> deposit balances by product type </w:t>
      </w:r>
      <w:r w:rsidR="00CA0A26">
        <w:rPr>
          <w:rFonts w:asciiTheme="majorHAnsi" w:hAnsiTheme="majorHAnsi" w:cs="Times New Roman"/>
        </w:rPr>
        <w:t>during the</w:t>
      </w:r>
      <w:r w:rsidR="002C6021">
        <w:rPr>
          <w:rFonts w:asciiTheme="majorHAnsi" w:hAnsiTheme="majorHAnsi" w:cs="Times New Roman"/>
        </w:rPr>
        <w:t xml:space="preserve"> period of the </w:t>
      </w:r>
      <w:r w:rsidR="00CA0A26">
        <w:rPr>
          <w:rFonts w:asciiTheme="majorHAnsi" w:hAnsiTheme="majorHAnsi" w:cs="Times New Roman"/>
        </w:rPr>
        <w:t>financial crisis</w:t>
      </w:r>
      <w:r w:rsidR="00CA04DC" w:rsidRPr="00F274CB">
        <w:rPr>
          <w:rFonts w:asciiTheme="majorHAnsi" w:hAnsiTheme="majorHAnsi" w:cs="Times New Roman"/>
        </w:rPr>
        <w:t xml:space="preserve">. </w:t>
      </w:r>
      <w:r w:rsidR="00A439A2" w:rsidRPr="00F274CB">
        <w:rPr>
          <w:rFonts w:asciiTheme="majorHAnsi" w:hAnsiTheme="majorHAnsi" w:cs="Times New Roman"/>
        </w:rPr>
        <w:t>The purpose of th</w:t>
      </w:r>
      <w:r w:rsidR="002C6021">
        <w:rPr>
          <w:rFonts w:asciiTheme="majorHAnsi" w:hAnsiTheme="majorHAnsi" w:cs="Times New Roman"/>
        </w:rPr>
        <w:t>e</w:t>
      </w:r>
      <w:r w:rsidR="00CA0A26">
        <w:rPr>
          <w:rFonts w:asciiTheme="majorHAnsi" w:hAnsiTheme="majorHAnsi" w:cs="Times New Roman"/>
        </w:rPr>
        <w:t xml:space="preserve"> additional analysis </w:t>
      </w:r>
      <w:r w:rsidR="002C6021">
        <w:rPr>
          <w:rFonts w:asciiTheme="majorHAnsi" w:hAnsiTheme="majorHAnsi" w:cs="Times New Roman"/>
        </w:rPr>
        <w:t>was</w:t>
      </w:r>
      <w:r w:rsidR="00CA0A26">
        <w:rPr>
          <w:rFonts w:asciiTheme="majorHAnsi" w:hAnsiTheme="majorHAnsi" w:cs="Times New Roman"/>
        </w:rPr>
        <w:t xml:space="preserve"> to </w:t>
      </w:r>
      <w:r w:rsidR="00CA0A26" w:rsidRPr="00260722">
        <w:rPr>
          <w:rFonts w:asciiTheme="majorHAnsi" w:hAnsiTheme="majorHAnsi" w:cs="Times New Roman"/>
          <w:noProof/>
        </w:rPr>
        <w:t xml:space="preserve">observe </w:t>
      </w:r>
      <w:r w:rsidR="00CA0A26">
        <w:rPr>
          <w:rFonts w:asciiTheme="majorHAnsi" w:hAnsiTheme="majorHAnsi" w:cs="Times New Roman"/>
        </w:rPr>
        <w:t xml:space="preserve">whether different types of deposits </w:t>
      </w:r>
      <w:r w:rsidR="00CA0A26" w:rsidRPr="00E8441B">
        <w:rPr>
          <w:rFonts w:asciiTheme="majorHAnsi" w:hAnsiTheme="majorHAnsi" w:cs="Times New Roman"/>
          <w:noProof/>
        </w:rPr>
        <w:t>were experie</w:t>
      </w:r>
      <w:r w:rsidR="00CA0A26">
        <w:rPr>
          <w:rFonts w:asciiTheme="majorHAnsi" w:hAnsiTheme="majorHAnsi" w:cs="Times New Roman"/>
          <w:noProof/>
        </w:rPr>
        <w:t xml:space="preserve">ncing </w:t>
      </w:r>
      <w:r w:rsidR="00CA0A26">
        <w:rPr>
          <w:rFonts w:asciiTheme="majorHAnsi" w:hAnsiTheme="majorHAnsi" w:cs="Times New Roman"/>
        </w:rPr>
        <w:t xml:space="preserve">dramatic </w:t>
      </w:r>
      <w:r w:rsidR="00CA0A26" w:rsidRPr="00E8441B">
        <w:rPr>
          <w:rFonts w:asciiTheme="majorHAnsi" w:hAnsiTheme="majorHAnsi" w:cs="Times New Roman"/>
          <w:noProof/>
        </w:rPr>
        <w:t>run-off</w:t>
      </w:r>
      <w:r w:rsidR="002C6021">
        <w:rPr>
          <w:rFonts w:asciiTheme="majorHAnsi" w:hAnsiTheme="majorHAnsi" w:cs="Times New Roman"/>
          <w:noProof/>
        </w:rPr>
        <w:t xml:space="preserve">s given </w:t>
      </w:r>
      <w:r w:rsidR="00C90DBA">
        <w:rPr>
          <w:rFonts w:asciiTheme="majorHAnsi" w:hAnsiTheme="majorHAnsi" w:cs="Times New Roman"/>
          <w:noProof/>
        </w:rPr>
        <w:t xml:space="preserve">that </w:t>
      </w:r>
      <w:r w:rsidR="00CA0A26">
        <w:rPr>
          <w:rFonts w:asciiTheme="majorHAnsi" w:hAnsiTheme="majorHAnsi" w:cs="Times New Roman"/>
        </w:rPr>
        <w:t xml:space="preserve">the banking industry was undergoing significant stress. </w:t>
      </w:r>
      <w:del w:id="265" w:author="FANG, XIANG" w:date="2018-11-28T14:41:00Z">
        <w:r w:rsidR="00AA1A70" w:rsidRPr="00F274CB" w:rsidDel="00D966F3">
          <w:rPr>
            <w:rFonts w:asciiTheme="majorHAnsi" w:hAnsiTheme="majorHAnsi" w:cs="Times New Roman"/>
          </w:rPr>
          <w:delText xml:space="preserve">Figure III.B.-2 </w:delText>
        </w:r>
        <w:r w:rsidR="003567C6" w:rsidRPr="00E8441B" w:rsidDel="00D966F3">
          <w:rPr>
            <w:rFonts w:asciiTheme="majorHAnsi" w:hAnsiTheme="majorHAnsi" w:cs="Times New Roman"/>
            <w:noProof/>
          </w:rPr>
          <w:delText>indicate</w:delText>
        </w:r>
        <w:r w:rsidR="00AA1A70" w:rsidRPr="00F274CB" w:rsidDel="00D966F3">
          <w:rPr>
            <w:rFonts w:asciiTheme="majorHAnsi" w:hAnsiTheme="majorHAnsi" w:cs="Times New Roman"/>
          </w:rPr>
          <w:delText xml:space="preserve"> 1.</w:delText>
        </w:r>
        <w:r w:rsidR="00860F99" w:rsidRPr="00F274CB" w:rsidDel="00D966F3">
          <w:rPr>
            <w:rFonts w:asciiTheme="majorHAnsi" w:hAnsiTheme="majorHAnsi" w:cs="Times New Roman"/>
          </w:rPr>
          <w:delText xml:space="preserve"> </w:delText>
        </w:r>
      </w:del>
      <w:r w:rsidR="00AA1A70" w:rsidRPr="00F274CB">
        <w:rPr>
          <w:rFonts w:asciiTheme="majorHAnsi" w:hAnsiTheme="majorHAnsi" w:cs="Times New Roman"/>
        </w:rPr>
        <w:t>D</w:t>
      </w:r>
      <w:r w:rsidR="00860F99" w:rsidRPr="00F274CB">
        <w:rPr>
          <w:rFonts w:asciiTheme="majorHAnsi" w:hAnsiTheme="majorHAnsi" w:cs="Times New Roman"/>
        </w:rPr>
        <w:t xml:space="preserve">eposits from </w:t>
      </w:r>
      <w:r w:rsidR="00860F99" w:rsidRPr="00E8441B">
        <w:rPr>
          <w:rFonts w:asciiTheme="majorHAnsi" w:hAnsiTheme="majorHAnsi" w:cs="Times New Roman"/>
          <w:noProof/>
        </w:rPr>
        <w:t>third</w:t>
      </w:r>
      <w:r w:rsidR="00C90DBA" w:rsidRPr="00E8441B">
        <w:rPr>
          <w:rFonts w:asciiTheme="majorHAnsi" w:hAnsiTheme="majorHAnsi" w:cs="Times New Roman"/>
          <w:noProof/>
        </w:rPr>
        <w:t>-</w:t>
      </w:r>
      <w:r w:rsidR="00860F99" w:rsidRPr="00E8441B">
        <w:rPr>
          <w:rFonts w:asciiTheme="majorHAnsi" w:hAnsiTheme="majorHAnsi" w:cs="Times New Roman"/>
          <w:noProof/>
        </w:rPr>
        <w:t>party</w:t>
      </w:r>
      <w:r w:rsidR="00860F99" w:rsidRPr="00F274CB">
        <w:rPr>
          <w:rFonts w:asciiTheme="majorHAnsi" w:hAnsiTheme="majorHAnsi" w:cs="Times New Roman"/>
        </w:rPr>
        <w:t xml:space="preserve"> financial institutions increased dramatically </w:t>
      </w:r>
      <w:r w:rsidR="00AA1A70" w:rsidRPr="00F274CB">
        <w:rPr>
          <w:rFonts w:asciiTheme="majorHAnsi" w:hAnsiTheme="majorHAnsi" w:cs="Times New Roman"/>
        </w:rPr>
        <w:t xml:space="preserve">from August 2008 to November 2008, from $12.8b to $29.3b and </w:t>
      </w:r>
      <w:r w:rsidR="003567C6">
        <w:rPr>
          <w:rFonts w:asciiTheme="majorHAnsi" w:hAnsiTheme="majorHAnsi" w:cs="Times New Roman"/>
        </w:rPr>
        <w:t>remained</w:t>
      </w:r>
      <w:r w:rsidR="003567C6" w:rsidRPr="00F274CB">
        <w:rPr>
          <w:rFonts w:asciiTheme="majorHAnsi" w:hAnsiTheme="majorHAnsi" w:cs="Times New Roman"/>
        </w:rPr>
        <w:t xml:space="preserve"> </w:t>
      </w:r>
      <w:r w:rsidR="00AA1A70" w:rsidRPr="00F274CB">
        <w:rPr>
          <w:rFonts w:asciiTheme="majorHAnsi" w:hAnsiTheme="majorHAnsi" w:cs="Times New Roman"/>
        </w:rPr>
        <w:t xml:space="preserve">at this level throughout the first quarter of </w:t>
      </w:r>
      <w:r w:rsidR="00AA1A70" w:rsidRPr="00260722">
        <w:rPr>
          <w:rFonts w:asciiTheme="majorHAnsi" w:hAnsiTheme="majorHAnsi" w:cs="Times New Roman"/>
          <w:noProof/>
        </w:rPr>
        <w:t>2009</w:t>
      </w:r>
      <w:r w:rsidR="00C90DBA" w:rsidRPr="00260722">
        <w:rPr>
          <w:rFonts w:asciiTheme="majorHAnsi" w:hAnsiTheme="majorHAnsi" w:cs="Times New Roman"/>
          <w:noProof/>
        </w:rPr>
        <w:t>;</w:t>
      </w:r>
      <w:r w:rsidR="00AA1A70" w:rsidRPr="00F274CB">
        <w:rPr>
          <w:rFonts w:asciiTheme="majorHAnsi" w:hAnsiTheme="majorHAnsi" w:cs="Times New Roman"/>
        </w:rPr>
        <w:t xml:space="preserve"> 2. Other types of deposits </w:t>
      </w:r>
      <w:r w:rsidR="003567C6">
        <w:rPr>
          <w:rFonts w:asciiTheme="majorHAnsi" w:hAnsiTheme="majorHAnsi" w:cs="Times New Roman"/>
        </w:rPr>
        <w:t>remained</w:t>
      </w:r>
      <w:r w:rsidR="003567C6" w:rsidRPr="00F274CB">
        <w:rPr>
          <w:rFonts w:asciiTheme="majorHAnsi" w:hAnsiTheme="majorHAnsi" w:cs="Times New Roman"/>
        </w:rPr>
        <w:t xml:space="preserve"> </w:t>
      </w:r>
      <w:r w:rsidR="00AA1A70" w:rsidRPr="00F274CB">
        <w:rPr>
          <w:rFonts w:asciiTheme="majorHAnsi" w:hAnsiTheme="majorHAnsi" w:cs="Times New Roman"/>
        </w:rPr>
        <w:t xml:space="preserve">at fairly stable </w:t>
      </w:r>
      <w:r w:rsidR="003567C6" w:rsidRPr="00F274CB">
        <w:rPr>
          <w:rFonts w:asciiTheme="majorHAnsi" w:hAnsiTheme="majorHAnsi" w:cs="Times New Roman"/>
        </w:rPr>
        <w:t>level</w:t>
      </w:r>
      <w:r w:rsidR="003567C6">
        <w:rPr>
          <w:rFonts w:asciiTheme="majorHAnsi" w:hAnsiTheme="majorHAnsi" w:cs="Times New Roman"/>
        </w:rPr>
        <w:t xml:space="preserve">s </w:t>
      </w:r>
      <w:r w:rsidR="00AA1A70" w:rsidRPr="00F274CB">
        <w:rPr>
          <w:rFonts w:asciiTheme="majorHAnsi" w:hAnsiTheme="majorHAnsi" w:cs="Times New Roman"/>
        </w:rPr>
        <w:t xml:space="preserve">during </w:t>
      </w:r>
      <w:r w:rsidR="003567C6">
        <w:rPr>
          <w:rFonts w:asciiTheme="majorHAnsi" w:hAnsiTheme="majorHAnsi" w:cs="Times New Roman"/>
        </w:rPr>
        <w:t xml:space="preserve">the </w:t>
      </w:r>
      <w:r w:rsidR="00AA1A70" w:rsidRPr="00F274CB">
        <w:rPr>
          <w:rFonts w:asciiTheme="majorHAnsi" w:hAnsiTheme="majorHAnsi" w:cs="Times New Roman"/>
        </w:rPr>
        <w:t xml:space="preserve">banking crisis.  </w:t>
      </w:r>
      <w:r w:rsidR="00730DF4">
        <w:rPr>
          <w:rFonts w:asciiTheme="majorHAnsi" w:hAnsiTheme="majorHAnsi" w:cs="Times New Roman"/>
        </w:rPr>
        <w:t xml:space="preserve">3. </w:t>
      </w:r>
      <w:r w:rsidR="00C90DBA" w:rsidRPr="00F123F7">
        <w:rPr>
          <w:rFonts w:asciiTheme="majorHAnsi" w:hAnsiTheme="majorHAnsi" w:cs="Times New Roman"/>
          <w:noProof/>
        </w:rPr>
        <w:t>E</w:t>
      </w:r>
      <w:r w:rsidR="00730DF4" w:rsidRPr="00F123F7">
        <w:rPr>
          <w:rFonts w:asciiTheme="majorHAnsi" w:hAnsiTheme="majorHAnsi" w:cs="Times New Roman"/>
          <w:noProof/>
        </w:rPr>
        <w:t>ach</w:t>
      </w:r>
      <w:r w:rsidR="00730DF4">
        <w:rPr>
          <w:rFonts w:asciiTheme="majorHAnsi" w:hAnsiTheme="majorHAnsi" w:cs="Times New Roman"/>
        </w:rPr>
        <w:t xml:space="preserve"> month </w:t>
      </w:r>
      <w:r w:rsidR="00C90DBA">
        <w:rPr>
          <w:rFonts w:asciiTheme="majorHAnsi" w:hAnsiTheme="majorHAnsi" w:cs="Times New Roman"/>
        </w:rPr>
        <w:t xml:space="preserve">of </w:t>
      </w:r>
      <w:r w:rsidR="00352313">
        <w:rPr>
          <w:rFonts w:asciiTheme="majorHAnsi" w:hAnsiTheme="majorHAnsi" w:cs="Times New Roman"/>
        </w:rPr>
        <w:t>2009,</w:t>
      </w:r>
      <w:r w:rsidR="00C90DBA">
        <w:rPr>
          <w:rFonts w:asciiTheme="majorHAnsi" w:hAnsiTheme="majorHAnsi" w:cs="Times New Roman"/>
        </w:rPr>
        <w:t xml:space="preserve"> </w:t>
      </w:r>
      <w:r w:rsidR="00730DF4">
        <w:rPr>
          <w:rFonts w:asciiTheme="majorHAnsi" w:hAnsiTheme="majorHAnsi" w:cs="Times New Roman"/>
        </w:rPr>
        <w:t xml:space="preserve">and </w:t>
      </w:r>
      <w:r w:rsidR="00C90DBA" w:rsidRPr="00E8441B">
        <w:rPr>
          <w:rFonts w:asciiTheme="majorHAnsi" w:hAnsiTheme="majorHAnsi" w:cs="Times New Roman"/>
          <w:noProof/>
        </w:rPr>
        <w:t xml:space="preserve">thereafter, </w:t>
      </w:r>
      <w:r w:rsidR="00730DF4">
        <w:rPr>
          <w:rFonts w:asciiTheme="majorHAnsi" w:hAnsiTheme="majorHAnsi" w:cs="Times New Roman"/>
        </w:rPr>
        <w:t xml:space="preserve">total deposits remained at pre-crisis (prior to September 2008) levels, with the exception of </w:t>
      </w:r>
      <w:r w:rsidR="001402A6">
        <w:rPr>
          <w:rFonts w:asciiTheme="majorHAnsi" w:hAnsiTheme="majorHAnsi" w:cs="Times New Roman"/>
        </w:rPr>
        <w:t>one month (September).</w:t>
      </w:r>
    </w:p>
    <w:p w:rsidR="00960512" w:rsidRPr="00F274CB" w:rsidDel="00D966F3" w:rsidRDefault="00415DB3" w:rsidP="00DD16AB">
      <w:pPr>
        <w:rPr>
          <w:del w:id="266" w:author="FANG, XIANG" w:date="2018-11-28T14:42:00Z"/>
          <w:rFonts w:asciiTheme="majorHAnsi" w:hAnsiTheme="majorHAnsi" w:cs="Times New Roman"/>
        </w:rPr>
      </w:pPr>
      <w:del w:id="267" w:author="FANG, XIANG" w:date="2018-11-28T14:42:00Z">
        <w:r w:rsidRPr="00F274CB" w:rsidDel="00D966F3">
          <w:rPr>
            <w:rFonts w:asciiTheme="majorHAnsi" w:hAnsiTheme="majorHAnsi" w:cs="Times New Roman"/>
          </w:rPr>
          <w:delText>Figure III.B.-2: BOC U.S. Branches Deposit Percentage (2008)</w:delText>
        </w:r>
      </w:del>
    </w:p>
    <w:p w:rsidR="00415DB3" w:rsidRPr="00F274CB" w:rsidDel="00D966F3" w:rsidRDefault="00415DB3" w:rsidP="00DD16AB">
      <w:pPr>
        <w:rPr>
          <w:del w:id="268" w:author="FANG, XIANG" w:date="2018-11-28T14:42:00Z"/>
          <w:rFonts w:asciiTheme="majorHAnsi" w:hAnsiTheme="majorHAnsi" w:cs="Times New Roman"/>
        </w:rPr>
      </w:pPr>
      <w:del w:id="269" w:author="FANG, XIANG" w:date="2018-11-28T14:42:00Z">
        <w:r w:rsidRPr="00F274CB" w:rsidDel="00D966F3">
          <w:rPr>
            <w:rFonts w:asciiTheme="majorHAnsi" w:hAnsiTheme="majorHAnsi"/>
            <w:noProof/>
          </w:rPr>
          <w:lastRenderedPageBreak/>
          <w:drawing>
            <wp:inline distT="0" distB="0" distL="0" distR="0" wp14:anchorId="5356BB7E" wp14:editId="4163B09B">
              <wp:extent cx="6191250" cy="3182620"/>
              <wp:effectExtent l="0" t="0" r="19050" b="177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del>
    </w:p>
    <w:p w:rsidR="00415DB3" w:rsidRPr="00F274CB" w:rsidDel="00D966F3" w:rsidRDefault="00415DB3" w:rsidP="00DD16AB">
      <w:pPr>
        <w:rPr>
          <w:del w:id="270" w:author="FANG, XIANG" w:date="2018-11-28T14:42:00Z"/>
          <w:rFonts w:asciiTheme="majorHAnsi" w:hAnsiTheme="majorHAnsi" w:cs="Times New Roman"/>
          <w:i/>
        </w:rPr>
      </w:pPr>
      <w:del w:id="271" w:author="FANG, XIANG" w:date="2018-11-28T14:42:00Z">
        <w:r w:rsidRPr="00F274CB" w:rsidDel="00D966F3">
          <w:rPr>
            <w:rFonts w:asciiTheme="majorHAnsi" w:hAnsiTheme="majorHAnsi" w:cs="Times New Roman"/>
            <w:i/>
          </w:rPr>
          <w:delText>Source: T24 System</w:delText>
        </w:r>
      </w:del>
    </w:p>
    <w:p w:rsidR="00DD16AB" w:rsidRPr="00E8441B" w:rsidRDefault="00CE3BDB">
      <w:r w:rsidRPr="00FE02A5">
        <w:t>8.</w:t>
      </w:r>
      <w:r w:rsidR="00DD16AB" w:rsidRPr="00FE02A5">
        <w:t xml:space="preserve"> Due to Banks</w:t>
      </w:r>
    </w:p>
    <w:p w:rsidR="00DD16AB" w:rsidRPr="00F274CB" w:rsidRDefault="00DD16AB">
      <w:pPr>
        <w:spacing w:after="0" w:line="240" w:lineRule="auto"/>
        <w:jc w:val="both"/>
        <w:rPr>
          <w:rFonts w:asciiTheme="majorHAnsi" w:eastAsia="Times New Roman" w:hAnsiTheme="majorHAnsi" w:cs="Times New Roman"/>
          <w:color w:val="000000"/>
        </w:rPr>
        <w:pPrChange w:id="272" w:author="MA, YUANYUAN" w:date="2018-06-01T13:50:00Z">
          <w:pPr>
            <w:spacing w:after="0" w:line="240" w:lineRule="auto"/>
          </w:pPr>
        </w:pPrChange>
      </w:pPr>
      <w:r w:rsidRPr="00F274CB">
        <w:rPr>
          <w:rFonts w:asciiTheme="majorHAnsi" w:eastAsia="Times New Roman" w:hAnsiTheme="majorHAnsi" w:cs="Times New Roman"/>
          <w:color w:val="000000"/>
        </w:rPr>
        <w:t xml:space="preserve">This line item is primarily </w:t>
      </w:r>
      <w:r w:rsidR="00202D84" w:rsidRPr="00F274CB">
        <w:rPr>
          <w:rFonts w:asciiTheme="majorHAnsi" w:eastAsia="Times New Roman" w:hAnsiTheme="majorHAnsi" w:cs="Times New Roman"/>
          <w:color w:val="000000"/>
        </w:rPr>
        <w:t xml:space="preserve">composed </w:t>
      </w:r>
      <w:r w:rsidRPr="00F274CB">
        <w:rPr>
          <w:rFonts w:asciiTheme="majorHAnsi" w:eastAsia="Times New Roman" w:hAnsiTheme="majorHAnsi" w:cs="Times New Roman"/>
          <w:color w:val="000000"/>
        </w:rPr>
        <w:t xml:space="preserve">of USD deposited overnight by BOC </w:t>
      </w:r>
      <w:r w:rsidR="00141D27">
        <w:rPr>
          <w:rFonts w:asciiTheme="majorHAnsi" w:eastAsia="Times New Roman" w:hAnsiTheme="majorHAnsi" w:cs="Times New Roman"/>
          <w:color w:val="000000"/>
        </w:rPr>
        <w:t>HO</w:t>
      </w:r>
      <w:r w:rsidRPr="00F274CB">
        <w:rPr>
          <w:rFonts w:asciiTheme="majorHAnsi" w:eastAsia="Times New Roman" w:hAnsiTheme="majorHAnsi" w:cs="Times New Roman"/>
          <w:color w:val="000000"/>
        </w:rPr>
        <w:t xml:space="preserve">, BOC </w:t>
      </w:r>
      <w:r w:rsidRPr="00421767">
        <w:rPr>
          <w:rFonts w:asciiTheme="majorHAnsi" w:eastAsia="Times New Roman" w:hAnsiTheme="majorHAnsi" w:cs="Times New Roman"/>
          <w:noProof/>
          <w:color w:val="000000"/>
        </w:rPr>
        <w:t>branches</w:t>
      </w:r>
      <w:r w:rsidR="006451F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 xml:space="preserve">and affiliates, as well as 3rd party U.S. and </w:t>
      </w:r>
      <w:r w:rsidRPr="00421767">
        <w:rPr>
          <w:rFonts w:asciiTheme="majorHAnsi" w:eastAsia="Times New Roman" w:hAnsiTheme="majorHAnsi" w:cs="Times New Roman"/>
          <w:noProof/>
          <w:color w:val="000000"/>
        </w:rPr>
        <w:t>Non</w:t>
      </w:r>
      <w:r w:rsidR="006451FB" w:rsidRPr="00E8441B">
        <w:rPr>
          <w:rFonts w:asciiTheme="majorHAnsi" w:eastAsia="Times New Roman" w:hAnsiTheme="majorHAnsi" w:cs="Times New Roman"/>
          <w:noProof/>
          <w:color w:val="000000"/>
        </w:rPr>
        <w:t>-</w:t>
      </w:r>
      <w:r w:rsidRPr="00421767">
        <w:rPr>
          <w:rFonts w:asciiTheme="majorHAnsi" w:eastAsia="Times New Roman" w:hAnsiTheme="majorHAnsi" w:cs="Times New Roman"/>
          <w:noProof/>
          <w:color w:val="000000"/>
        </w:rPr>
        <w:t>U.S.</w:t>
      </w:r>
      <w:r w:rsidRPr="00F274CB">
        <w:rPr>
          <w:rFonts w:asciiTheme="majorHAnsi" w:eastAsia="Times New Roman" w:hAnsiTheme="majorHAnsi" w:cs="Times New Roman"/>
          <w:color w:val="000000"/>
        </w:rPr>
        <w:t xml:space="preserve"> </w:t>
      </w:r>
      <w:r w:rsidRPr="00260722">
        <w:rPr>
          <w:rFonts w:asciiTheme="majorHAnsi" w:eastAsia="Times New Roman" w:hAnsiTheme="majorHAnsi" w:cs="Times New Roman"/>
          <w:noProof/>
          <w:color w:val="000000"/>
        </w:rPr>
        <w:t>counterparties</w:t>
      </w:r>
      <w:r w:rsidRPr="00F274CB">
        <w:rPr>
          <w:rFonts w:asciiTheme="majorHAnsi" w:eastAsia="Times New Roman" w:hAnsiTheme="majorHAnsi" w:cs="Times New Roman"/>
          <w:color w:val="000000"/>
        </w:rPr>
        <w:t xml:space="preserve">, </w:t>
      </w:r>
      <w:r w:rsidR="0028224B" w:rsidRPr="00F274CB">
        <w:rPr>
          <w:rFonts w:asciiTheme="majorHAnsi" w:eastAsia="Times New Roman" w:hAnsiTheme="majorHAnsi" w:cs="Times New Roman"/>
          <w:color w:val="000000"/>
        </w:rPr>
        <w:t>which include</w:t>
      </w:r>
      <w:r w:rsidRPr="00F274CB">
        <w:rPr>
          <w:rFonts w:asciiTheme="majorHAnsi" w:eastAsia="Times New Roman" w:hAnsiTheme="majorHAnsi" w:cs="Times New Roman"/>
          <w:color w:val="000000"/>
        </w:rPr>
        <w:t xml:space="preserve"> banks and </w:t>
      </w:r>
      <w:r w:rsidR="006451FB">
        <w:rPr>
          <w:rFonts w:asciiTheme="majorHAnsi" w:eastAsia="Times New Roman" w:hAnsiTheme="majorHAnsi" w:cs="Times New Roman"/>
          <w:color w:val="000000"/>
        </w:rPr>
        <w:t>n</w:t>
      </w:r>
      <w:r w:rsidR="006451FB" w:rsidRPr="00F274CB">
        <w:rPr>
          <w:rFonts w:asciiTheme="majorHAnsi" w:eastAsia="Times New Roman" w:hAnsiTheme="majorHAnsi" w:cs="Times New Roman"/>
          <w:color w:val="000000"/>
        </w:rPr>
        <w:t>on</w:t>
      </w:r>
      <w:r w:rsidRPr="00F274CB">
        <w:rPr>
          <w:rFonts w:asciiTheme="majorHAnsi" w:eastAsia="Times New Roman" w:hAnsiTheme="majorHAnsi" w:cs="Times New Roman"/>
          <w:color w:val="000000"/>
        </w:rPr>
        <w:t>-bank FI</w:t>
      </w:r>
      <w:r w:rsidR="0028224B" w:rsidRPr="00F274CB">
        <w:rPr>
          <w:rFonts w:asciiTheme="majorHAnsi" w:eastAsia="Times New Roman" w:hAnsiTheme="majorHAnsi" w:cs="Times New Roman"/>
          <w:color w:val="000000"/>
        </w:rPr>
        <w:t>s</w:t>
      </w:r>
      <w:r w:rsidRPr="00F274CB">
        <w:rPr>
          <w:rFonts w:asciiTheme="majorHAnsi" w:eastAsia="Times New Roman" w:hAnsiTheme="majorHAnsi" w:cs="Times New Roman"/>
          <w:color w:val="000000"/>
        </w:rPr>
        <w:t xml:space="preserve">. </w:t>
      </w:r>
    </w:p>
    <w:p w:rsidR="00DD16AB" w:rsidRPr="00F274CB" w:rsidRDefault="00DD16AB" w:rsidP="00DD16AB">
      <w:pPr>
        <w:spacing w:after="0" w:line="240" w:lineRule="auto"/>
        <w:rPr>
          <w:rFonts w:asciiTheme="majorHAnsi" w:eastAsia="Times New Roman" w:hAnsiTheme="majorHAnsi" w:cs="Times New Roman"/>
          <w:color w:val="000000"/>
        </w:rPr>
      </w:pPr>
    </w:p>
    <w:p w:rsidR="00DD16AB" w:rsidRPr="00FE02A5" w:rsidRDefault="00CE3BDB">
      <w:r w:rsidRPr="00FE02A5">
        <w:t>8.1</w:t>
      </w:r>
      <w:r w:rsidR="00DD16AB" w:rsidRPr="00FE02A5">
        <w:t xml:space="preserve"> Due to IB &amp; Affiliates</w:t>
      </w:r>
    </w:p>
    <w:p w:rsidR="00DD16AB" w:rsidRPr="00F274CB" w:rsidRDefault="00353F97"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This line item consists of the deposits from BOC internal network. Given BOCNY is the USD funding hub for BOC </w:t>
      </w:r>
      <w:r w:rsidR="00A44C01">
        <w:rPr>
          <w:rFonts w:asciiTheme="majorHAnsi" w:eastAsia="Times New Roman" w:hAnsiTheme="majorHAnsi" w:cs="Times New Roman"/>
          <w:color w:val="000000"/>
        </w:rPr>
        <w:t>g</w:t>
      </w:r>
      <w:r w:rsidR="00A44C01" w:rsidRPr="00F274CB">
        <w:rPr>
          <w:rFonts w:asciiTheme="majorHAnsi" w:eastAsia="Times New Roman" w:hAnsiTheme="majorHAnsi" w:cs="Times New Roman"/>
          <w:color w:val="000000"/>
        </w:rPr>
        <w:t>roup</w:t>
      </w:r>
      <w:r w:rsidRPr="00F274CB">
        <w:rPr>
          <w:rFonts w:asciiTheme="majorHAnsi" w:eastAsia="Times New Roman" w:hAnsiTheme="majorHAnsi" w:cs="Times New Roman"/>
          <w:color w:val="000000"/>
        </w:rPr>
        <w:t xml:space="preserve">, </w:t>
      </w:r>
      <w:r w:rsidR="00DD16AB" w:rsidRPr="00F274CB">
        <w:rPr>
          <w:rFonts w:asciiTheme="majorHAnsi" w:eastAsia="Times New Roman" w:hAnsiTheme="majorHAnsi" w:cs="Times New Roman"/>
          <w:color w:val="000000"/>
        </w:rPr>
        <w:t xml:space="preserve">BOC's other </w:t>
      </w:r>
      <w:r w:rsidR="00DD16AB" w:rsidRPr="00421767">
        <w:rPr>
          <w:rFonts w:asciiTheme="majorHAnsi" w:eastAsia="Times New Roman" w:hAnsiTheme="majorHAnsi" w:cs="Times New Roman"/>
          <w:noProof/>
          <w:color w:val="000000"/>
        </w:rPr>
        <w:t>branches</w:t>
      </w:r>
      <w:r w:rsidR="006451FB" w:rsidRPr="00E8441B">
        <w:rPr>
          <w:rFonts w:asciiTheme="majorHAnsi" w:eastAsia="Times New Roman" w:hAnsiTheme="majorHAnsi" w:cs="Times New Roman"/>
          <w:noProof/>
          <w:color w:val="000000"/>
        </w:rPr>
        <w:t>,</w:t>
      </w:r>
      <w:r w:rsidR="00DD16AB" w:rsidRPr="00F274CB">
        <w:rPr>
          <w:rFonts w:asciiTheme="majorHAnsi" w:eastAsia="Times New Roman" w:hAnsiTheme="majorHAnsi" w:cs="Times New Roman"/>
          <w:color w:val="000000"/>
        </w:rPr>
        <w:t xml:space="preserve"> and affiliates </w:t>
      </w:r>
      <w:r w:rsidRPr="00F274CB">
        <w:rPr>
          <w:rFonts w:asciiTheme="majorHAnsi" w:eastAsia="Times New Roman" w:hAnsiTheme="majorHAnsi" w:cs="Times New Roman"/>
          <w:color w:val="000000"/>
        </w:rPr>
        <w:t>are required to have its major USD clearing</w:t>
      </w:r>
      <w:r w:rsidR="00DD16AB" w:rsidRPr="00F274C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 xml:space="preserve">service </w:t>
      </w:r>
      <w:r w:rsidR="00DD16AB" w:rsidRPr="00F274CB">
        <w:rPr>
          <w:rFonts w:asciiTheme="majorHAnsi" w:eastAsia="Times New Roman" w:hAnsiTheme="majorHAnsi" w:cs="Times New Roman"/>
          <w:color w:val="000000"/>
        </w:rPr>
        <w:t xml:space="preserve">with </w:t>
      </w:r>
      <w:r w:rsidR="006765FF" w:rsidRPr="00F274CB">
        <w:rPr>
          <w:rFonts w:asciiTheme="majorHAnsi" w:eastAsia="Times New Roman" w:hAnsiTheme="majorHAnsi" w:cs="Times New Roman"/>
          <w:color w:val="000000"/>
        </w:rPr>
        <w:t>BOCNY according to BOC policy</w:t>
      </w:r>
      <w:r w:rsidRPr="00F274CB">
        <w:rPr>
          <w:rFonts w:asciiTheme="majorHAnsi" w:eastAsia="Times New Roman" w:hAnsiTheme="majorHAnsi" w:cs="Times New Roman"/>
          <w:color w:val="000000"/>
        </w:rPr>
        <w:t>.</w:t>
      </w:r>
      <w:r w:rsidR="006765FF" w:rsidRPr="00F274CB">
        <w:rPr>
          <w:rFonts w:asciiTheme="majorHAnsi" w:eastAsia="Times New Roman" w:hAnsiTheme="majorHAnsi" w:cs="Times New Roman"/>
          <w:color w:val="000000"/>
        </w:rPr>
        <w:t xml:space="preserve"> </w:t>
      </w:r>
      <w:r w:rsidR="00DD16AB" w:rsidRPr="00F274CB">
        <w:rPr>
          <w:rFonts w:asciiTheme="majorHAnsi" w:eastAsia="Times New Roman" w:hAnsiTheme="majorHAnsi" w:cs="Times New Roman"/>
          <w:color w:val="000000"/>
        </w:rPr>
        <w:t xml:space="preserve"> </w:t>
      </w:r>
    </w:p>
    <w:p w:rsidR="00BB0D32" w:rsidRPr="00E8441B" w:rsidRDefault="00BB0D32" w:rsidP="006040FF">
      <w:pPr>
        <w:pStyle w:val="CommentText"/>
        <w:jc w:val="both"/>
        <w:rPr>
          <w:rFonts w:asciiTheme="majorHAnsi" w:eastAsia="Times New Roman" w:hAnsiTheme="majorHAnsi" w:cs="Times New Roman"/>
          <w:color w:val="000000"/>
          <w:szCs w:val="22"/>
        </w:rPr>
      </w:pPr>
      <w:del w:id="273" w:author="FANG, XIANG" w:date="2018-11-28T14:42:00Z">
        <w:r w:rsidRPr="00F274CB" w:rsidDel="00D966F3">
          <w:rPr>
            <w:rFonts w:asciiTheme="majorHAnsi" w:hAnsiTheme="majorHAnsi"/>
            <w:szCs w:val="22"/>
          </w:rPr>
          <w:delText>Figure III.B.</w:delText>
        </w:r>
        <w:r w:rsidR="00E40E97" w:rsidRPr="00F274CB" w:rsidDel="00D966F3">
          <w:rPr>
            <w:rFonts w:asciiTheme="majorHAnsi" w:hAnsiTheme="majorHAnsi"/>
            <w:szCs w:val="22"/>
          </w:rPr>
          <w:delText>-3</w:delText>
        </w:r>
        <w:r w:rsidRPr="00F274CB" w:rsidDel="00D966F3">
          <w:rPr>
            <w:rFonts w:asciiTheme="majorHAnsi" w:hAnsiTheme="majorHAnsi"/>
            <w:szCs w:val="22"/>
          </w:rPr>
          <w:delText xml:space="preserve"> details total BOC U.S. branch deposit balances due </w:delText>
        </w:r>
      </w:del>
      <w:ins w:id="274" w:author="FANG, XIANG" w:date="2018-11-28T14:42:00Z">
        <w:r w:rsidR="00D966F3">
          <w:rPr>
            <w:rFonts w:asciiTheme="majorHAnsi" w:hAnsiTheme="majorHAnsi"/>
            <w:szCs w:val="22"/>
          </w:rPr>
          <w:t xml:space="preserve">Due </w:t>
        </w:r>
      </w:ins>
      <w:r w:rsidRPr="00F274CB">
        <w:rPr>
          <w:rFonts w:asciiTheme="majorHAnsi" w:hAnsiTheme="majorHAnsi"/>
          <w:szCs w:val="22"/>
        </w:rPr>
        <w:t xml:space="preserve">to IB and </w:t>
      </w:r>
      <w:del w:id="275" w:author="FANG, XIANG" w:date="2018-11-28T14:42:00Z">
        <w:r w:rsidRPr="00F274CB" w:rsidDel="00D966F3">
          <w:rPr>
            <w:rFonts w:asciiTheme="majorHAnsi" w:hAnsiTheme="majorHAnsi"/>
            <w:szCs w:val="22"/>
          </w:rPr>
          <w:delText xml:space="preserve">affiliates by product type </w:delText>
        </w:r>
        <w:r w:rsidRPr="00E8441B" w:rsidDel="00D966F3">
          <w:rPr>
            <w:rFonts w:asciiTheme="majorHAnsi" w:eastAsia="Times New Roman" w:hAnsiTheme="majorHAnsi" w:cs="Times New Roman"/>
            <w:color w:val="000000"/>
            <w:szCs w:val="22"/>
          </w:rPr>
          <w:delText xml:space="preserve">between January 2010 and December 2015.  As shown in the chart, these </w:delText>
        </w:r>
      </w:del>
      <w:r w:rsidRPr="00E8441B">
        <w:rPr>
          <w:rFonts w:asciiTheme="majorHAnsi" w:eastAsia="Times New Roman" w:hAnsiTheme="majorHAnsi" w:cs="Times New Roman"/>
          <w:color w:val="000000"/>
          <w:szCs w:val="22"/>
        </w:rPr>
        <w:t>deposits have been typically concentrated in IB call</w:t>
      </w:r>
      <w:r w:rsidR="00421767" w:rsidRPr="00E8441B">
        <w:rPr>
          <w:rFonts w:asciiTheme="majorHAnsi" w:eastAsia="Times New Roman" w:hAnsiTheme="majorHAnsi" w:cs="Times New Roman"/>
          <w:color w:val="000000"/>
          <w:szCs w:val="22"/>
        </w:rPr>
        <w:t xml:space="preserve"> </w:t>
      </w:r>
      <w:r w:rsidRPr="00E8441B">
        <w:rPr>
          <w:rFonts w:asciiTheme="majorHAnsi" w:eastAsia="Times New Roman" w:hAnsiTheme="majorHAnsi" w:cs="Times New Roman"/>
          <w:color w:val="000000"/>
          <w:szCs w:val="22"/>
        </w:rPr>
        <w:t>loans which</w:t>
      </w:r>
      <w:r w:rsidR="00421767" w:rsidRPr="00E8441B">
        <w:rPr>
          <w:rFonts w:asciiTheme="majorHAnsi" w:eastAsia="Times New Roman" w:hAnsiTheme="majorHAnsi" w:cs="Times New Roman"/>
          <w:color w:val="000000"/>
          <w:szCs w:val="22"/>
        </w:rPr>
        <w:t xml:space="preserve"> are </w:t>
      </w:r>
      <w:r w:rsidR="000557E2" w:rsidRPr="00E8441B">
        <w:rPr>
          <w:rFonts w:asciiTheme="majorHAnsi" w:eastAsia="Times New Roman" w:hAnsiTheme="majorHAnsi" w:cs="Times New Roman"/>
          <w:color w:val="000000"/>
          <w:szCs w:val="22"/>
        </w:rPr>
        <w:t>comprised</w:t>
      </w:r>
      <w:r w:rsidR="00421767" w:rsidRPr="00E8441B">
        <w:rPr>
          <w:rFonts w:asciiTheme="majorHAnsi" w:eastAsia="Times New Roman" w:hAnsiTheme="majorHAnsi" w:cs="Times New Roman"/>
          <w:color w:val="000000"/>
          <w:szCs w:val="22"/>
        </w:rPr>
        <w:t xml:space="preserve"> </w:t>
      </w:r>
      <w:r w:rsidRPr="00E8441B">
        <w:rPr>
          <w:rFonts w:asciiTheme="majorHAnsi" w:eastAsia="Times New Roman" w:hAnsiTheme="majorHAnsi" w:cs="Times New Roman"/>
          <w:color w:val="000000"/>
          <w:szCs w:val="22"/>
        </w:rPr>
        <w:t xml:space="preserve">of deposits from BOC </w:t>
      </w:r>
      <w:r w:rsidR="00141D27" w:rsidRPr="00E8441B">
        <w:rPr>
          <w:rFonts w:asciiTheme="majorHAnsi" w:eastAsia="Times New Roman" w:hAnsiTheme="majorHAnsi" w:cs="Times New Roman"/>
          <w:color w:val="000000"/>
          <w:szCs w:val="22"/>
        </w:rPr>
        <w:t>HO</w:t>
      </w:r>
      <w:r w:rsidR="00421767" w:rsidRPr="00E8441B">
        <w:rPr>
          <w:rFonts w:asciiTheme="majorHAnsi" w:eastAsia="Times New Roman" w:hAnsiTheme="majorHAnsi" w:cs="Times New Roman"/>
          <w:color w:val="000000"/>
          <w:szCs w:val="22"/>
        </w:rPr>
        <w:t>.</w:t>
      </w:r>
      <w:r w:rsidRPr="00E8441B">
        <w:rPr>
          <w:rFonts w:asciiTheme="majorHAnsi" w:eastAsia="Times New Roman" w:hAnsiTheme="majorHAnsi" w:cs="Times New Roman"/>
          <w:color w:val="000000"/>
          <w:szCs w:val="22"/>
        </w:rPr>
        <w:t xml:space="preserve"> </w:t>
      </w:r>
      <w:r w:rsidR="006451FB" w:rsidRPr="00E8441B">
        <w:rPr>
          <w:rFonts w:asciiTheme="majorHAnsi" w:eastAsia="Times New Roman" w:hAnsiTheme="majorHAnsi" w:cs="Times New Roman"/>
          <w:color w:val="000000"/>
          <w:szCs w:val="22"/>
        </w:rPr>
        <w:t>Vola</w:t>
      </w:r>
      <w:r w:rsidRPr="00E8441B">
        <w:rPr>
          <w:rFonts w:asciiTheme="majorHAnsi" w:eastAsia="Times New Roman" w:hAnsiTheme="majorHAnsi" w:cs="Times New Roman"/>
          <w:color w:val="000000"/>
          <w:szCs w:val="22"/>
        </w:rPr>
        <w:t>tility</w:t>
      </w:r>
      <w:r w:rsidR="006451FB" w:rsidRPr="00E8441B">
        <w:rPr>
          <w:rFonts w:asciiTheme="majorHAnsi" w:eastAsia="Times New Roman" w:hAnsiTheme="majorHAnsi" w:cs="Times New Roman"/>
          <w:color w:val="000000"/>
          <w:szCs w:val="22"/>
        </w:rPr>
        <w:t>, however, ac</w:t>
      </w:r>
      <w:r w:rsidRPr="00E8441B">
        <w:rPr>
          <w:rFonts w:asciiTheme="majorHAnsi" w:eastAsia="Times New Roman" w:hAnsiTheme="majorHAnsi" w:cs="Times New Roman"/>
          <w:color w:val="000000"/>
          <w:szCs w:val="22"/>
        </w:rPr>
        <w:t xml:space="preserve">ross all types </w:t>
      </w:r>
      <w:r w:rsidR="000557E2" w:rsidRPr="00E8441B">
        <w:rPr>
          <w:rFonts w:asciiTheme="majorHAnsi" w:eastAsia="Times New Roman" w:hAnsiTheme="majorHAnsi" w:cs="Times New Roman"/>
          <w:color w:val="000000"/>
          <w:szCs w:val="22"/>
        </w:rPr>
        <w:t xml:space="preserve">have </w:t>
      </w:r>
      <w:r w:rsidRPr="00E8441B">
        <w:rPr>
          <w:rFonts w:asciiTheme="majorHAnsi" w:eastAsia="Times New Roman" w:hAnsiTheme="majorHAnsi" w:cs="Times New Roman"/>
          <w:color w:val="000000"/>
          <w:szCs w:val="22"/>
        </w:rPr>
        <w:t>been significant.</w:t>
      </w:r>
      <w:r w:rsidR="00E40E97" w:rsidRPr="00E8441B">
        <w:rPr>
          <w:rFonts w:asciiTheme="majorHAnsi" w:eastAsia="Times New Roman" w:hAnsiTheme="majorHAnsi" w:cs="Times New Roman"/>
          <w:color w:val="000000"/>
          <w:szCs w:val="22"/>
        </w:rPr>
        <w:t xml:space="preserve"> </w:t>
      </w:r>
    </w:p>
    <w:p w:rsidR="009F2870" w:rsidRPr="00F274CB" w:rsidDel="00D966F3" w:rsidRDefault="009F2870" w:rsidP="006765FF">
      <w:pPr>
        <w:rPr>
          <w:del w:id="276" w:author="FANG, XIANG" w:date="2018-11-28T14:42:00Z"/>
          <w:rFonts w:asciiTheme="majorHAnsi" w:eastAsia="Times New Roman" w:hAnsiTheme="majorHAnsi" w:cs="Times New Roman"/>
          <w:color w:val="000000"/>
        </w:rPr>
      </w:pPr>
      <w:del w:id="277" w:author="FANG, XIANG" w:date="2018-11-28T14:42:00Z">
        <w:r w:rsidRPr="00F274CB" w:rsidDel="00D966F3">
          <w:rPr>
            <w:rFonts w:asciiTheme="majorHAnsi" w:eastAsia="Times New Roman" w:hAnsiTheme="majorHAnsi" w:cs="Times New Roman"/>
            <w:color w:val="000000"/>
          </w:rPr>
          <w:delText>Figure III.B. - 3: Deposits - Due to IB/Affiliates (2008-2015)</w:delText>
        </w:r>
      </w:del>
    </w:p>
    <w:p w:rsidR="00400097" w:rsidDel="00D966F3" w:rsidRDefault="009F2870" w:rsidP="00DD16AB">
      <w:pPr>
        <w:rPr>
          <w:del w:id="278" w:author="FANG, XIANG" w:date="2018-11-28T14:42:00Z"/>
          <w:rFonts w:asciiTheme="majorHAnsi" w:hAnsiTheme="majorHAnsi" w:cs="Times New Roman"/>
          <w:i/>
        </w:rPr>
      </w:pPr>
      <w:del w:id="279" w:author="FANG, XIANG" w:date="2018-11-28T14:42:00Z">
        <w:r w:rsidRPr="00F274CB" w:rsidDel="00D966F3">
          <w:rPr>
            <w:rFonts w:asciiTheme="majorHAnsi" w:hAnsiTheme="majorHAnsi"/>
            <w:noProof/>
          </w:rPr>
          <w:lastRenderedPageBreak/>
          <w:drawing>
            <wp:inline distT="0" distB="0" distL="0" distR="0" wp14:anchorId="2E77D4EC" wp14:editId="46302C37">
              <wp:extent cx="5943600" cy="3657600"/>
              <wp:effectExtent l="0" t="0" r="19050" b="19050"/>
              <wp:docPr id="1039" name="Chart 10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del>
    </w:p>
    <w:p w:rsidR="00400097" w:rsidDel="00D966F3" w:rsidRDefault="00400097" w:rsidP="00DD16AB">
      <w:pPr>
        <w:rPr>
          <w:del w:id="280" w:author="FANG, XIANG" w:date="2018-11-28T14:42:00Z"/>
          <w:rFonts w:asciiTheme="majorHAnsi" w:hAnsiTheme="majorHAnsi" w:cs="Times New Roman"/>
          <w:i/>
        </w:rPr>
      </w:pPr>
    </w:p>
    <w:p w:rsidR="003532F9" w:rsidRPr="00F274CB" w:rsidDel="00D966F3" w:rsidRDefault="009F2870" w:rsidP="00DD16AB">
      <w:pPr>
        <w:rPr>
          <w:del w:id="281" w:author="FANG, XIANG" w:date="2018-11-28T14:42:00Z"/>
          <w:rFonts w:asciiTheme="majorHAnsi" w:eastAsia="Times New Roman" w:hAnsiTheme="majorHAnsi" w:cs="Times New Roman"/>
          <w:color w:val="000000"/>
          <w:u w:val="single"/>
        </w:rPr>
      </w:pPr>
      <w:del w:id="282" w:author="FANG, XIANG" w:date="2018-11-28T14:42:00Z">
        <w:r w:rsidRPr="00F274CB" w:rsidDel="00D966F3">
          <w:rPr>
            <w:rFonts w:asciiTheme="majorHAnsi" w:hAnsiTheme="majorHAnsi" w:cs="Times New Roman"/>
            <w:i/>
          </w:rPr>
          <w:delText>Source: T24</w:delText>
        </w:r>
        <w:r w:rsidR="00FD48AA" w:rsidDel="00D966F3">
          <w:rPr>
            <w:rFonts w:asciiTheme="majorHAnsi" w:hAnsiTheme="majorHAnsi" w:cs="Times New Roman"/>
            <w:i/>
          </w:rPr>
          <w:delText xml:space="preserve"> System</w:delText>
        </w:r>
      </w:del>
    </w:p>
    <w:p w:rsidR="00DD16AB" w:rsidRPr="00FE02A5" w:rsidRDefault="00CE3BDB">
      <w:r w:rsidRPr="00FE02A5">
        <w:t>8.1.1</w:t>
      </w:r>
      <w:r w:rsidR="00DD16AB" w:rsidRPr="00FE02A5">
        <w:t xml:space="preserve"> Due to IB – Demand </w:t>
      </w:r>
    </w:p>
    <w:p w:rsidR="0016050C" w:rsidRDefault="00142539" w:rsidP="0016050C">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This line item is</w:t>
      </w:r>
      <w:r w:rsidR="00EB736A" w:rsidRPr="00F274CB">
        <w:rPr>
          <w:rFonts w:asciiTheme="majorHAnsi" w:eastAsia="Times New Roman" w:hAnsiTheme="majorHAnsi" w:cs="Times New Roman"/>
          <w:color w:val="000000"/>
        </w:rPr>
        <w:t xml:space="preserve"> </w:t>
      </w:r>
      <w:r w:rsidR="00BC03E4" w:rsidRPr="00321558">
        <w:rPr>
          <w:rFonts w:asciiTheme="majorHAnsi" w:eastAsia="Times New Roman" w:hAnsiTheme="majorHAnsi" w:cs="Times New Roman"/>
          <w:noProof/>
          <w:color w:val="000000"/>
        </w:rPr>
        <w:t>comp</w:t>
      </w:r>
      <w:r w:rsidR="006451FB" w:rsidRPr="00321558">
        <w:rPr>
          <w:rFonts w:asciiTheme="majorHAnsi" w:eastAsia="Times New Roman" w:hAnsiTheme="majorHAnsi" w:cs="Times New Roman"/>
          <w:noProof/>
          <w:color w:val="000000"/>
        </w:rPr>
        <w:t>rised</w:t>
      </w:r>
      <w:r w:rsidR="00260722" w:rsidRPr="00E8441B">
        <w:rPr>
          <w:rFonts w:asciiTheme="majorHAnsi" w:eastAsia="Times New Roman" w:hAnsiTheme="majorHAnsi" w:cs="Times New Roman"/>
          <w:noProof/>
          <w:color w:val="000000"/>
        </w:rPr>
        <w:t xml:space="preserve"> </w:t>
      </w:r>
      <w:r w:rsidR="00DD16AB" w:rsidRPr="00F274CB">
        <w:rPr>
          <w:rFonts w:asciiTheme="majorHAnsi" w:eastAsia="Times New Roman" w:hAnsiTheme="majorHAnsi" w:cs="Times New Roman"/>
          <w:color w:val="000000"/>
        </w:rPr>
        <w:t xml:space="preserve">of demand deposits (non-interest bearing) from BOC </w:t>
      </w:r>
      <w:r w:rsidR="00DD16AB" w:rsidRPr="00421767">
        <w:rPr>
          <w:rFonts w:asciiTheme="majorHAnsi" w:eastAsia="Times New Roman" w:hAnsiTheme="majorHAnsi" w:cs="Times New Roman"/>
          <w:noProof/>
          <w:color w:val="000000"/>
        </w:rPr>
        <w:t>inter</w:t>
      </w:r>
      <w:r w:rsidR="006451FB" w:rsidRPr="00E8441B">
        <w:rPr>
          <w:rFonts w:asciiTheme="majorHAnsi" w:eastAsia="Times New Roman" w:hAnsiTheme="majorHAnsi" w:cs="Times New Roman"/>
          <w:noProof/>
          <w:color w:val="000000"/>
        </w:rPr>
        <w:t>-</w:t>
      </w:r>
      <w:r w:rsidR="00DD16AB" w:rsidRPr="00421767">
        <w:rPr>
          <w:rFonts w:asciiTheme="majorHAnsi" w:eastAsia="Times New Roman" w:hAnsiTheme="majorHAnsi" w:cs="Times New Roman"/>
          <w:noProof/>
          <w:color w:val="000000"/>
        </w:rPr>
        <w:t>branches</w:t>
      </w:r>
      <w:r w:rsidR="00DD16AB" w:rsidRPr="00F274CB">
        <w:rPr>
          <w:rFonts w:asciiTheme="majorHAnsi" w:eastAsia="Times New Roman" w:hAnsiTheme="majorHAnsi" w:cs="Times New Roman"/>
          <w:color w:val="000000"/>
        </w:rPr>
        <w:t xml:space="preserve">. </w:t>
      </w:r>
    </w:p>
    <w:p w:rsidR="00DD16AB" w:rsidRPr="00F274CB" w:rsidRDefault="002C64E8" w:rsidP="0016050C">
      <w:pPr>
        <w:rPr>
          <w:rFonts w:asciiTheme="majorHAnsi" w:eastAsia="Times New Roman" w:hAnsiTheme="majorHAnsi" w:cs="Times New Roman"/>
          <w:color w:val="000000"/>
        </w:rPr>
      </w:pPr>
      <w:r w:rsidRPr="002C64E8">
        <w:rPr>
          <w:rFonts w:asciiTheme="majorHAnsi" w:eastAsia="Times New Roman" w:hAnsiTheme="majorHAnsi" w:cs="Times New Roman"/>
          <w:color w:val="000000"/>
        </w:rPr>
        <w:t xml:space="preserve">For </w:t>
      </w:r>
      <w:r w:rsidR="006451FB">
        <w:rPr>
          <w:rFonts w:asciiTheme="majorHAnsi" w:eastAsia="Times New Roman" w:hAnsiTheme="majorHAnsi" w:cs="Times New Roman"/>
          <w:color w:val="000000"/>
        </w:rPr>
        <w:t xml:space="preserve">the </w:t>
      </w:r>
      <w:r w:rsidRPr="002C64E8">
        <w:rPr>
          <w:rFonts w:asciiTheme="majorHAnsi" w:eastAsia="Times New Roman" w:hAnsiTheme="majorHAnsi" w:cs="Times New Roman"/>
          <w:color w:val="000000"/>
        </w:rPr>
        <w:t xml:space="preserve">run-off assumption, Operational and Excess Deposit Methodology would be </w:t>
      </w:r>
      <w:r w:rsidRPr="00421767">
        <w:rPr>
          <w:rFonts w:asciiTheme="majorHAnsi" w:eastAsia="Times New Roman" w:hAnsiTheme="majorHAnsi" w:cs="Times New Roman"/>
          <w:noProof/>
          <w:color w:val="000000"/>
        </w:rPr>
        <w:t>applied</w:t>
      </w:r>
      <w:r w:rsidR="006451FB" w:rsidRPr="00321558">
        <w:rPr>
          <w:rFonts w:asciiTheme="majorHAnsi" w:eastAsia="Times New Roman" w:hAnsiTheme="majorHAnsi" w:cs="Times New Roman"/>
          <w:noProof/>
          <w:color w:val="000000"/>
        </w:rPr>
        <w:t xml:space="preserve">. </w:t>
      </w:r>
      <w:r w:rsidRPr="002C64E8">
        <w:rPr>
          <w:rFonts w:asciiTheme="majorHAnsi" w:eastAsia="Times New Roman" w:hAnsiTheme="majorHAnsi" w:cs="Times New Roman"/>
          <w:color w:val="000000"/>
        </w:rPr>
        <w:t xml:space="preserve"> Please refer to the documentation “BOC US Stress </w:t>
      </w:r>
      <w:r w:rsidRPr="00321558">
        <w:rPr>
          <w:rFonts w:asciiTheme="majorHAnsi" w:eastAsia="Times New Roman" w:hAnsiTheme="majorHAnsi" w:cs="Times New Roman"/>
          <w:noProof/>
          <w:color w:val="000000"/>
        </w:rPr>
        <w:t>Wholesale</w:t>
      </w:r>
      <w:r w:rsidR="006451FB" w:rsidRPr="00321558">
        <w:rPr>
          <w:rFonts w:asciiTheme="majorHAnsi" w:eastAsia="Times New Roman" w:hAnsiTheme="majorHAnsi" w:cs="Times New Roman"/>
          <w:noProof/>
          <w:color w:val="000000"/>
        </w:rPr>
        <w:t xml:space="preserve"> </w:t>
      </w:r>
      <w:del w:id="283" w:author="MA, YUANYUAN" w:date="2018-06-01T13:50:00Z">
        <w:r w:rsidR="006451FB" w:rsidRPr="00321558" w:rsidDel="007C6CE0">
          <w:rPr>
            <w:rFonts w:asciiTheme="majorHAnsi" w:eastAsia="Times New Roman" w:hAnsiTheme="majorHAnsi" w:cs="Times New Roman"/>
            <w:noProof/>
            <w:color w:val="000000"/>
          </w:rPr>
          <w:delText>Deposit</w:delText>
        </w:r>
        <w:r w:rsidR="006451FB" w:rsidDel="007C6CE0">
          <w:rPr>
            <w:rFonts w:asciiTheme="majorHAnsi" w:eastAsia="Times New Roman" w:hAnsiTheme="majorHAnsi" w:cs="Times New Roman"/>
            <w:color w:val="000000"/>
          </w:rPr>
          <w:delText xml:space="preserve"> </w:delText>
        </w:r>
        <w:r w:rsidRPr="002C64E8" w:rsidDel="007C6CE0">
          <w:rPr>
            <w:rFonts w:asciiTheme="majorHAnsi" w:eastAsia="Times New Roman" w:hAnsiTheme="majorHAnsi" w:cs="Times New Roman"/>
            <w:color w:val="000000"/>
          </w:rPr>
          <w:delText xml:space="preserve"> Runoff</w:delText>
        </w:r>
      </w:del>
      <w:ins w:id="284" w:author="MA, YUANYUAN" w:date="2018-06-01T13:50:00Z">
        <w:r w:rsidR="007C6CE0" w:rsidRPr="00321558">
          <w:rPr>
            <w:rFonts w:asciiTheme="majorHAnsi" w:eastAsia="Times New Roman" w:hAnsiTheme="majorHAnsi" w:cs="Times New Roman"/>
            <w:noProof/>
            <w:color w:val="000000"/>
          </w:rPr>
          <w:t>Deposit</w:t>
        </w:r>
        <w:r w:rsidR="007C6CE0">
          <w:rPr>
            <w:rFonts w:asciiTheme="majorHAnsi" w:eastAsia="Times New Roman" w:hAnsiTheme="majorHAnsi" w:cs="Times New Roman"/>
            <w:color w:val="000000"/>
          </w:rPr>
          <w:t xml:space="preserve"> </w:t>
        </w:r>
        <w:r w:rsidR="007C6CE0" w:rsidRPr="002C64E8">
          <w:rPr>
            <w:rFonts w:asciiTheme="majorHAnsi" w:eastAsia="Times New Roman" w:hAnsiTheme="majorHAnsi" w:cs="Times New Roman"/>
            <w:color w:val="000000"/>
          </w:rPr>
          <w:t>Runoff</w:t>
        </w:r>
      </w:ins>
      <w:r w:rsidRPr="002C64E8">
        <w:rPr>
          <w:rFonts w:asciiTheme="majorHAnsi" w:eastAsia="Times New Roman" w:hAnsiTheme="majorHAnsi" w:cs="Times New Roman"/>
          <w:color w:val="000000"/>
        </w:rPr>
        <w:t xml:space="preserve"> Assumption” and “BOC US Operational and Excess Deposit Methodology” in </w:t>
      </w:r>
      <w:r w:rsidR="006451FB">
        <w:rPr>
          <w:rFonts w:asciiTheme="majorHAnsi" w:eastAsia="Times New Roman" w:hAnsiTheme="majorHAnsi" w:cs="Times New Roman"/>
          <w:color w:val="000000"/>
        </w:rPr>
        <w:t xml:space="preserve">the </w:t>
      </w:r>
      <w:r w:rsidR="006451FB" w:rsidRPr="00321558">
        <w:rPr>
          <w:rFonts w:asciiTheme="majorHAnsi" w:eastAsia="Times New Roman" w:hAnsiTheme="majorHAnsi" w:cs="Times New Roman"/>
          <w:noProof/>
          <w:color w:val="000000"/>
        </w:rPr>
        <w:t>a</w:t>
      </w:r>
      <w:r w:rsidRPr="00321558">
        <w:rPr>
          <w:rFonts w:asciiTheme="majorHAnsi" w:eastAsia="Times New Roman" w:hAnsiTheme="majorHAnsi" w:cs="Times New Roman"/>
          <w:noProof/>
          <w:color w:val="000000"/>
        </w:rPr>
        <w:t>ppendices</w:t>
      </w:r>
      <w:r w:rsidRPr="002C64E8">
        <w:rPr>
          <w:rFonts w:asciiTheme="majorHAnsi" w:eastAsia="Times New Roman" w:hAnsiTheme="majorHAnsi" w:cs="Times New Roman"/>
          <w:color w:val="000000"/>
        </w:rPr>
        <w:t xml:space="preserve"> </w:t>
      </w:r>
      <w:r w:rsidRPr="00421767">
        <w:rPr>
          <w:rFonts w:asciiTheme="majorHAnsi" w:eastAsia="Times New Roman" w:hAnsiTheme="majorHAnsi" w:cs="Times New Roman"/>
          <w:noProof/>
          <w:color w:val="000000"/>
        </w:rPr>
        <w:t xml:space="preserve">for </w:t>
      </w:r>
      <w:r w:rsidR="00AC13DF">
        <w:rPr>
          <w:rFonts w:asciiTheme="majorHAnsi" w:eastAsia="Times New Roman" w:hAnsiTheme="majorHAnsi" w:cs="Times New Roman"/>
          <w:noProof/>
          <w:color w:val="000000"/>
        </w:rPr>
        <w:t xml:space="preserve">additional </w:t>
      </w:r>
      <w:r w:rsidR="00AC13DF" w:rsidRPr="00321558">
        <w:rPr>
          <w:rFonts w:asciiTheme="majorHAnsi" w:eastAsia="Times New Roman" w:hAnsiTheme="majorHAnsi" w:cs="Times New Roman"/>
          <w:noProof/>
          <w:color w:val="000000"/>
        </w:rPr>
        <w:t>details</w:t>
      </w:r>
      <w:r w:rsidRPr="002C64E8">
        <w:rPr>
          <w:rFonts w:asciiTheme="majorHAnsi" w:eastAsia="Times New Roman" w:hAnsiTheme="majorHAnsi" w:cs="Times New Roman"/>
          <w:color w:val="000000"/>
        </w:rPr>
        <w:t>.</w:t>
      </w:r>
    </w:p>
    <w:p w:rsidR="00DD16AB" w:rsidRPr="00FE02A5" w:rsidRDefault="00CE3BDB">
      <w:r w:rsidRPr="00FE02A5">
        <w:t>8.1.2</w:t>
      </w:r>
      <w:r w:rsidR="00DD16AB" w:rsidRPr="00FE02A5">
        <w:t xml:space="preserve"> Due to IB – Investment</w:t>
      </w:r>
    </w:p>
    <w:p w:rsidR="00DD16AB" w:rsidRPr="00F274CB" w:rsidRDefault="00DD16AB"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For those BOC branches with </w:t>
      </w:r>
      <w:r w:rsidR="006451FB" w:rsidRPr="00321558">
        <w:rPr>
          <w:rFonts w:asciiTheme="majorHAnsi" w:eastAsia="Times New Roman" w:hAnsiTheme="majorHAnsi" w:cs="Times New Roman"/>
          <w:noProof/>
          <w:color w:val="000000"/>
        </w:rPr>
        <w:t>i</w:t>
      </w:r>
      <w:r w:rsidRPr="00640C9E">
        <w:rPr>
          <w:rFonts w:asciiTheme="majorHAnsi" w:eastAsia="Times New Roman" w:hAnsiTheme="majorHAnsi" w:cs="Times New Roman"/>
          <w:noProof/>
          <w:color w:val="000000"/>
        </w:rPr>
        <w:t>nvestment</w:t>
      </w:r>
      <w:r w:rsidRPr="00F274CB">
        <w:rPr>
          <w:rFonts w:asciiTheme="majorHAnsi" w:eastAsia="Times New Roman" w:hAnsiTheme="majorHAnsi" w:cs="Times New Roman"/>
          <w:color w:val="000000"/>
        </w:rPr>
        <w:t xml:space="preserve"> accounts, deposits from </w:t>
      </w:r>
      <w:r w:rsidR="006451FB">
        <w:rPr>
          <w:rFonts w:asciiTheme="majorHAnsi" w:eastAsia="Times New Roman" w:hAnsiTheme="majorHAnsi" w:cs="Times New Roman"/>
          <w:color w:val="000000"/>
        </w:rPr>
        <w:t>d</w:t>
      </w:r>
      <w:r w:rsidR="006451FB" w:rsidRPr="00F274CB">
        <w:rPr>
          <w:rFonts w:asciiTheme="majorHAnsi" w:eastAsia="Times New Roman" w:hAnsiTheme="majorHAnsi" w:cs="Times New Roman"/>
          <w:color w:val="000000"/>
        </w:rPr>
        <w:t xml:space="preserve">emand </w:t>
      </w:r>
      <w:r w:rsidRPr="00F274CB">
        <w:rPr>
          <w:rFonts w:asciiTheme="majorHAnsi" w:eastAsia="Times New Roman" w:hAnsiTheme="majorHAnsi" w:cs="Times New Roman"/>
          <w:color w:val="000000"/>
        </w:rPr>
        <w:t>accounts with balance</w:t>
      </w:r>
      <w:r w:rsidR="00EB736A" w:rsidRPr="00F274CB">
        <w:rPr>
          <w:rFonts w:asciiTheme="majorHAnsi" w:eastAsia="Times New Roman" w:hAnsiTheme="majorHAnsi" w:cs="Times New Roman"/>
          <w:color w:val="000000"/>
        </w:rPr>
        <w:t>s</w:t>
      </w:r>
      <w:r w:rsidRPr="00F274CB">
        <w:rPr>
          <w:rFonts w:asciiTheme="majorHAnsi" w:eastAsia="Times New Roman" w:hAnsiTheme="majorHAnsi" w:cs="Times New Roman"/>
          <w:color w:val="000000"/>
        </w:rPr>
        <w:t xml:space="preserve"> over $50K will be swept </w:t>
      </w:r>
      <w:r w:rsidR="00EB736A" w:rsidRPr="00F274CB">
        <w:rPr>
          <w:rFonts w:asciiTheme="majorHAnsi" w:eastAsia="Times New Roman" w:hAnsiTheme="majorHAnsi" w:cs="Times New Roman"/>
          <w:color w:val="000000"/>
        </w:rPr>
        <w:t>in</w:t>
      </w:r>
      <w:r w:rsidRPr="00F274CB">
        <w:rPr>
          <w:rFonts w:asciiTheme="majorHAnsi" w:eastAsia="Times New Roman" w:hAnsiTheme="majorHAnsi" w:cs="Times New Roman"/>
          <w:color w:val="000000"/>
        </w:rPr>
        <w:t xml:space="preserve">to </w:t>
      </w:r>
      <w:r w:rsidR="006451FB">
        <w:rPr>
          <w:rFonts w:asciiTheme="majorHAnsi" w:eastAsia="Times New Roman" w:hAnsiTheme="majorHAnsi" w:cs="Times New Roman"/>
          <w:color w:val="000000"/>
        </w:rPr>
        <w:t>i</w:t>
      </w:r>
      <w:r w:rsidR="006451FB" w:rsidRPr="00F274CB">
        <w:rPr>
          <w:rFonts w:asciiTheme="majorHAnsi" w:eastAsia="Times New Roman" w:hAnsiTheme="majorHAnsi" w:cs="Times New Roman"/>
          <w:color w:val="000000"/>
        </w:rPr>
        <w:t xml:space="preserve">nvestment </w:t>
      </w:r>
      <w:r w:rsidRPr="00F274CB">
        <w:rPr>
          <w:rFonts w:asciiTheme="majorHAnsi" w:eastAsia="Times New Roman" w:hAnsiTheme="majorHAnsi" w:cs="Times New Roman"/>
          <w:color w:val="000000"/>
        </w:rPr>
        <w:t xml:space="preserve">accounts automatically on a daily basis for interest income. </w:t>
      </w:r>
      <w:del w:id="285" w:author="FANG, XIANG" w:date="2018-11-28T14:59:00Z">
        <w:r w:rsidR="006451FB" w:rsidDel="003D01FF">
          <w:rPr>
            <w:rFonts w:asciiTheme="majorHAnsi" w:eastAsia="Times New Roman" w:hAnsiTheme="majorHAnsi" w:cs="Times New Roman"/>
            <w:color w:val="000000"/>
          </w:rPr>
          <w:delText xml:space="preserve">As of December 2015, </w:delText>
        </w:r>
        <w:r w:rsidR="006451FB" w:rsidRPr="00321558" w:rsidDel="003D01FF">
          <w:rPr>
            <w:rFonts w:asciiTheme="majorHAnsi" w:eastAsia="Times New Roman" w:hAnsiTheme="majorHAnsi" w:cs="Times New Roman"/>
            <w:noProof/>
            <w:color w:val="000000"/>
          </w:rPr>
          <w:delText>t</w:delText>
        </w:r>
      </w:del>
      <w:ins w:id="286" w:author="FANG, XIANG" w:date="2018-11-28T14:59:00Z">
        <w:r w:rsidR="003D01FF">
          <w:rPr>
            <w:rFonts w:asciiTheme="majorHAnsi" w:eastAsia="Times New Roman" w:hAnsiTheme="majorHAnsi" w:cs="Times New Roman"/>
            <w:color w:val="000000"/>
          </w:rPr>
          <w:t>T</w:t>
        </w:r>
      </w:ins>
      <w:r w:rsidR="006451FB" w:rsidRPr="00321558">
        <w:rPr>
          <w:rFonts w:asciiTheme="majorHAnsi" w:eastAsia="Times New Roman" w:hAnsiTheme="majorHAnsi" w:cs="Times New Roman"/>
          <w:noProof/>
          <w:color w:val="000000"/>
        </w:rPr>
        <w:t>he</w:t>
      </w:r>
      <w:r w:rsidRPr="00F274CB">
        <w:rPr>
          <w:rFonts w:asciiTheme="majorHAnsi" w:eastAsia="Times New Roman" w:hAnsiTheme="majorHAnsi" w:cs="Times New Roman"/>
          <w:color w:val="000000"/>
        </w:rPr>
        <w:t xml:space="preserve"> top </w:t>
      </w:r>
      <w:r w:rsidR="00114CDB">
        <w:rPr>
          <w:rFonts w:asciiTheme="majorHAnsi" w:eastAsia="Times New Roman" w:hAnsiTheme="majorHAnsi" w:cs="Times New Roman"/>
          <w:color w:val="000000"/>
        </w:rPr>
        <w:t>six</w:t>
      </w:r>
      <w:r w:rsidR="00114CDB" w:rsidRPr="00F274C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 xml:space="preserve">customers </w:t>
      </w:r>
      <w:r w:rsidRPr="00321558">
        <w:rPr>
          <w:rFonts w:asciiTheme="majorHAnsi" w:eastAsia="Times New Roman" w:hAnsiTheme="majorHAnsi" w:cs="Times New Roman"/>
          <w:noProof/>
          <w:color w:val="000000"/>
        </w:rPr>
        <w:t>represent</w:t>
      </w:r>
      <w:r w:rsidR="006451FB" w:rsidRPr="00321558">
        <w:rPr>
          <w:rFonts w:asciiTheme="majorHAnsi" w:eastAsia="Times New Roman" w:hAnsiTheme="majorHAnsi" w:cs="Times New Roman"/>
          <w:noProof/>
          <w:color w:val="000000"/>
        </w:rPr>
        <w:t>ed</w:t>
      </w:r>
      <w:r w:rsidRPr="00F274CB">
        <w:rPr>
          <w:rFonts w:asciiTheme="majorHAnsi" w:eastAsia="Times New Roman" w:hAnsiTheme="majorHAnsi" w:cs="Times New Roman"/>
          <w:color w:val="000000"/>
        </w:rPr>
        <w:t xml:space="preserve"> </w:t>
      </w:r>
      <w:del w:id="287" w:author="FANG, XIANG" w:date="2018-11-28T14:59:00Z">
        <w:r w:rsidRPr="00F274CB" w:rsidDel="003D01FF">
          <w:rPr>
            <w:rFonts w:asciiTheme="majorHAnsi" w:eastAsia="Times New Roman" w:hAnsiTheme="majorHAnsi" w:cs="Times New Roman"/>
            <w:color w:val="000000"/>
          </w:rPr>
          <w:delText>92%</w:delText>
        </w:r>
      </w:del>
      <w:ins w:id="288" w:author="FANG, XIANG" w:date="2018-11-28T14:59:00Z">
        <w:r w:rsidR="003D01FF">
          <w:rPr>
            <w:rFonts w:asciiTheme="majorHAnsi" w:eastAsia="Times New Roman" w:hAnsiTheme="majorHAnsi" w:cs="Times New Roman"/>
            <w:color w:val="000000"/>
          </w:rPr>
          <w:t>more than 90%</w:t>
        </w:r>
      </w:ins>
      <w:r w:rsidRPr="00F274CB">
        <w:rPr>
          <w:rFonts w:asciiTheme="majorHAnsi" w:eastAsia="Times New Roman" w:hAnsiTheme="majorHAnsi" w:cs="Times New Roman"/>
          <w:color w:val="000000"/>
        </w:rPr>
        <w:t xml:space="preserve"> of the portfolio</w:t>
      </w:r>
      <w:r w:rsidR="006451FB" w:rsidRPr="00321558">
        <w:rPr>
          <w:rFonts w:asciiTheme="majorHAnsi" w:eastAsia="Times New Roman" w:hAnsiTheme="majorHAnsi" w:cs="Times New Roman"/>
          <w:noProof/>
          <w:color w:val="000000"/>
        </w:rPr>
        <w:t xml:space="preserve"> </w:t>
      </w:r>
      <w:r w:rsidRPr="00F274CB">
        <w:rPr>
          <w:rFonts w:asciiTheme="majorHAnsi" w:eastAsia="Times New Roman" w:hAnsiTheme="majorHAnsi" w:cs="Times New Roman"/>
          <w:color w:val="000000"/>
        </w:rPr>
        <w:t xml:space="preserve">and </w:t>
      </w:r>
      <w:r w:rsidR="00415DB3" w:rsidRPr="00F274CB">
        <w:rPr>
          <w:rFonts w:asciiTheme="majorHAnsi" w:eastAsia="Times New Roman" w:hAnsiTheme="majorHAnsi" w:cs="Times New Roman"/>
          <w:color w:val="000000"/>
        </w:rPr>
        <w:t>BOC HO ha</w:t>
      </w:r>
      <w:r w:rsidR="00114CDB">
        <w:rPr>
          <w:rFonts w:asciiTheme="majorHAnsi" w:eastAsia="Times New Roman" w:hAnsiTheme="majorHAnsi" w:cs="Times New Roman"/>
          <w:color w:val="000000"/>
        </w:rPr>
        <w:t>d</w:t>
      </w:r>
      <w:r w:rsidR="00415DB3" w:rsidRPr="00F274CB">
        <w:rPr>
          <w:rFonts w:asciiTheme="majorHAnsi" w:eastAsia="Times New Roman" w:hAnsiTheme="majorHAnsi" w:cs="Times New Roman"/>
          <w:color w:val="000000"/>
        </w:rPr>
        <w:t xml:space="preserve"> </w:t>
      </w:r>
      <w:r w:rsidR="00EC5E03" w:rsidRPr="00E8441B">
        <w:rPr>
          <w:rFonts w:asciiTheme="majorHAnsi" w:eastAsia="Times New Roman" w:hAnsiTheme="majorHAnsi" w:cs="Times New Roman"/>
          <w:noProof/>
          <w:color w:val="000000"/>
        </w:rPr>
        <w:t xml:space="preserve">a lot of </w:t>
      </w:r>
      <w:r w:rsidR="00AC13DF" w:rsidRPr="00E8441B">
        <w:rPr>
          <w:rFonts w:asciiTheme="majorHAnsi" w:eastAsia="Times New Roman" w:hAnsiTheme="majorHAnsi" w:cs="Times New Roman"/>
          <w:noProof/>
          <w:color w:val="000000"/>
        </w:rPr>
        <w:t>deposit</w:t>
      </w:r>
      <w:r w:rsidR="00EC5E03" w:rsidRPr="00E8441B">
        <w:rPr>
          <w:rFonts w:asciiTheme="majorHAnsi" w:eastAsia="Times New Roman" w:hAnsiTheme="majorHAnsi" w:cs="Times New Roman"/>
          <w:noProof/>
          <w:color w:val="000000"/>
        </w:rPr>
        <w:t>s i</w:t>
      </w:r>
      <w:r w:rsidR="006451FB" w:rsidRPr="00321558">
        <w:rPr>
          <w:rFonts w:asciiTheme="majorHAnsi" w:eastAsia="Times New Roman" w:hAnsiTheme="majorHAnsi" w:cs="Times New Roman"/>
          <w:noProof/>
          <w:color w:val="000000"/>
        </w:rPr>
        <w:t>n</w:t>
      </w:r>
      <w:r w:rsidR="006451FB">
        <w:rPr>
          <w:rFonts w:asciiTheme="majorHAnsi" w:eastAsia="Times New Roman" w:hAnsiTheme="majorHAnsi" w:cs="Times New Roman"/>
          <w:color w:val="000000"/>
        </w:rPr>
        <w:t xml:space="preserve"> </w:t>
      </w:r>
      <w:r w:rsidR="006451FB" w:rsidRPr="00321558">
        <w:rPr>
          <w:rFonts w:asciiTheme="majorHAnsi" w:eastAsia="Times New Roman" w:hAnsiTheme="majorHAnsi" w:cs="Times New Roman"/>
          <w:noProof/>
          <w:color w:val="000000"/>
        </w:rPr>
        <w:t xml:space="preserve">its </w:t>
      </w:r>
      <w:r w:rsidR="00415DB3" w:rsidRPr="00640C9E">
        <w:rPr>
          <w:rFonts w:asciiTheme="majorHAnsi" w:eastAsia="Times New Roman" w:hAnsiTheme="majorHAnsi" w:cs="Times New Roman"/>
          <w:noProof/>
          <w:color w:val="000000"/>
        </w:rPr>
        <w:t>clearing</w:t>
      </w:r>
      <w:r w:rsidR="00415DB3" w:rsidRPr="00F274CB">
        <w:rPr>
          <w:rFonts w:asciiTheme="majorHAnsi" w:eastAsia="Times New Roman" w:hAnsiTheme="majorHAnsi" w:cs="Times New Roman"/>
          <w:color w:val="000000"/>
        </w:rPr>
        <w:t xml:space="preserve"> account with BOCNY</w:t>
      </w:r>
      <w:r w:rsidRPr="00F274CB">
        <w:rPr>
          <w:rFonts w:asciiTheme="majorHAnsi" w:eastAsia="Times New Roman" w:hAnsiTheme="majorHAnsi" w:cs="Times New Roman"/>
          <w:color w:val="000000"/>
        </w:rPr>
        <w:t>. These accounts are maintained for operational USD clearing purposes.</w:t>
      </w:r>
    </w:p>
    <w:p w:rsidR="00474D28" w:rsidRPr="00F274CB" w:rsidRDefault="00D966F3" w:rsidP="006040FF">
      <w:pPr>
        <w:jc w:val="both"/>
        <w:rPr>
          <w:rFonts w:asciiTheme="majorHAnsi" w:eastAsia="Times New Roman" w:hAnsiTheme="majorHAnsi" w:cs="Times New Roman"/>
          <w:color w:val="000000"/>
        </w:rPr>
      </w:pPr>
      <w:ins w:id="289" w:author="FANG, XIANG" w:date="2018-11-28T14:44:00Z">
        <w:r>
          <w:rPr>
            <w:rFonts w:asciiTheme="majorHAnsi" w:eastAsia="Times New Roman" w:hAnsiTheme="majorHAnsi" w:cs="Times New Roman"/>
            <w:color w:val="000000"/>
          </w:rPr>
          <w:t xml:space="preserve">The </w:t>
        </w:r>
      </w:ins>
      <w:del w:id="290" w:author="FANG, XIANG" w:date="2018-11-28T14:44:00Z">
        <w:r w:rsidR="00474D28" w:rsidRPr="00F274CB" w:rsidDel="00D966F3">
          <w:rPr>
            <w:rFonts w:asciiTheme="majorHAnsi" w:eastAsia="Times New Roman" w:hAnsiTheme="majorHAnsi" w:cs="Times New Roman"/>
            <w:color w:val="000000"/>
          </w:rPr>
          <w:delText xml:space="preserve">The </w:delText>
        </w:r>
        <w:r w:rsidR="008716EE" w:rsidRPr="00F274CB" w:rsidDel="00D966F3">
          <w:rPr>
            <w:rFonts w:asciiTheme="majorHAnsi" w:eastAsia="Times New Roman" w:hAnsiTheme="majorHAnsi" w:cs="Times New Roman"/>
            <w:color w:val="000000"/>
          </w:rPr>
          <w:delText xml:space="preserve">figure </w:delText>
        </w:r>
        <w:r w:rsidR="006451FB" w:rsidDel="00D966F3">
          <w:rPr>
            <w:rFonts w:asciiTheme="majorHAnsi" w:eastAsia="Times New Roman" w:hAnsiTheme="majorHAnsi" w:cs="Times New Roman"/>
            <w:color w:val="000000"/>
          </w:rPr>
          <w:delText xml:space="preserve">below </w:delText>
        </w:r>
        <w:r w:rsidR="000A0635" w:rsidRPr="00F274CB" w:rsidDel="00D966F3">
          <w:rPr>
            <w:rFonts w:asciiTheme="majorHAnsi" w:eastAsia="Times New Roman" w:hAnsiTheme="majorHAnsi" w:cs="Times New Roman"/>
            <w:color w:val="000000"/>
          </w:rPr>
          <w:delText xml:space="preserve">provides a snapshot of 8.1.1 Due to IB – Demand and 8.1.2 Due to IB- Investment accounts. The chart </w:delText>
        </w:r>
        <w:r w:rsidR="00FE60C6" w:rsidDel="00D966F3">
          <w:rPr>
            <w:rFonts w:asciiTheme="majorHAnsi" w:eastAsia="Times New Roman" w:hAnsiTheme="majorHAnsi" w:cs="Times New Roman"/>
            <w:color w:val="000000"/>
          </w:rPr>
          <w:delText>exhibits t</w:delText>
        </w:r>
        <w:r w:rsidR="00AC13DF" w:rsidDel="00D966F3">
          <w:rPr>
            <w:rFonts w:asciiTheme="majorHAnsi" w:eastAsia="Times New Roman" w:hAnsiTheme="majorHAnsi" w:cs="Times New Roman"/>
            <w:color w:val="000000"/>
          </w:rPr>
          <w:delText>hat the</w:delText>
        </w:r>
        <w:r w:rsidR="00FE60C6" w:rsidDel="00D966F3">
          <w:rPr>
            <w:rFonts w:asciiTheme="majorHAnsi" w:eastAsia="Times New Roman" w:hAnsiTheme="majorHAnsi" w:cs="Times New Roman"/>
            <w:color w:val="000000"/>
          </w:rPr>
          <w:delText xml:space="preserve"> </w:delText>
        </w:r>
      </w:del>
      <w:r w:rsidR="006451FB" w:rsidRPr="00321558">
        <w:rPr>
          <w:rFonts w:asciiTheme="majorHAnsi" w:eastAsia="Times New Roman" w:hAnsiTheme="majorHAnsi" w:cs="Times New Roman"/>
          <w:noProof/>
          <w:color w:val="000000"/>
        </w:rPr>
        <w:t>d</w:t>
      </w:r>
      <w:r w:rsidR="008716EE" w:rsidRPr="00640C9E">
        <w:rPr>
          <w:rFonts w:asciiTheme="majorHAnsi" w:eastAsia="Times New Roman" w:hAnsiTheme="majorHAnsi" w:cs="Times New Roman"/>
          <w:noProof/>
          <w:color w:val="000000"/>
        </w:rPr>
        <w:t>emand</w:t>
      </w:r>
      <w:r w:rsidR="008716EE" w:rsidRPr="00F274CB">
        <w:rPr>
          <w:rFonts w:asciiTheme="majorHAnsi" w:eastAsia="Times New Roman" w:hAnsiTheme="majorHAnsi" w:cs="Times New Roman"/>
          <w:color w:val="000000"/>
        </w:rPr>
        <w:t xml:space="preserve"> deposit balance is relatively small, and investment accounts </w:t>
      </w:r>
      <w:r w:rsidR="00B10CBD">
        <w:rPr>
          <w:rFonts w:asciiTheme="majorHAnsi" w:eastAsia="Times New Roman" w:hAnsiTheme="majorHAnsi" w:cs="Times New Roman"/>
          <w:color w:val="000000"/>
        </w:rPr>
        <w:t xml:space="preserve">have </w:t>
      </w:r>
      <w:r w:rsidR="00B10CBD">
        <w:rPr>
          <w:rFonts w:asciiTheme="majorHAnsi" w:eastAsia="Times New Roman" w:hAnsiTheme="majorHAnsi" w:cs="Times New Roman"/>
          <w:noProof/>
          <w:color w:val="000000"/>
        </w:rPr>
        <w:t>been</w:t>
      </w:r>
      <w:r w:rsidR="00FE60C6">
        <w:rPr>
          <w:rFonts w:asciiTheme="majorHAnsi" w:eastAsia="Times New Roman" w:hAnsiTheme="majorHAnsi" w:cs="Times New Roman"/>
          <w:color w:val="000000"/>
        </w:rPr>
        <w:t xml:space="preserve"> </w:t>
      </w:r>
      <w:r w:rsidR="000A0635" w:rsidRPr="00321558">
        <w:rPr>
          <w:rFonts w:asciiTheme="majorHAnsi" w:eastAsia="Times New Roman" w:hAnsiTheme="majorHAnsi" w:cs="Times New Roman"/>
          <w:noProof/>
          <w:color w:val="000000"/>
        </w:rPr>
        <w:t>more</w:t>
      </w:r>
      <w:r w:rsidR="00AC13DF" w:rsidRPr="00640C9E">
        <w:rPr>
          <w:rFonts w:asciiTheme="majorHAnsi" w:eastAsia="Times New Roman" w:hAnsiTheme="majorHAnsi" w:cs="Times New Roman"/>
          <w:noProof/>
          <w:color w:val="000000"/>
        </w:rPr>
        <w:t xml:space="preserve"> </w:t>
      </w:r>
      <w:r w:rsidR="008716EE" w:rsidRPr="00640C9E">
        <w:rPr>
          <w:rFonts w:asciiTheme="majorHAnsi" w:eastAsia="Times New Roman" w:hAnsiTheme="majorHAnsi" w:cs="Times New Roman"/>
          <w:noProof/>
          <w:color w:val="000000"/>
        </w:rPr>
        <w:t>volatile</w:t>
      </w:r>
      <w:r w:rsidR="000A0635" w:rsidRPr="00F274CB">
        <w:rPr>
          <w:rFonts w:asciiTheme="majorHAnsi" w:eastAsia="Times New Roman" w:hAnsiTheme="majorHAnsi" w:cs="Times New Roman"/>
          <w:color w:val="000000"/>
        </w:rPr>
        <w:t xml:space="preserve"> </w:t>
      </w:r>
      <w:r w:rsidR="00FE60C6">
        <w:rPr>
          <w:rFonts w:asciiTheme="majorHAnsi" w:eastAsia="Times New Roman" w:hAnsiTheme="majorHAnsi" w:cs="Times New Roman"/>
          <w:color w:val="000000"/>
        </w:rPr>
        <w:t xml:space="preserve">with </w:t>
      </w:r>
      <w:r w:rsidR="000A0635" w:rsidRPr="00321558">
        <w:rPr>
          <w:rFonts w:asciiTheme="majorHAnsi" w:eastAsia="Times New Roman" w:hAnsiTheme="majorHAnsi" w:cs="Times New Roman"/>
          <w:noProof/>
          <w:color w:val="000000"/>
        </w:rPr>
        <w:t>larg</w:t>
      </w:r>
      <w:r w:rsidR="00AC13DF" w:rsidRPr="00640C9E">
        <w:rPr>
          <w:rFonts w:asciiTheme="majorHAnsi" w:eastAsia="Times New Roman" w:hAnsiTheme="majorHAnsi" w:cs="Times New Roman"/>
          <w:noProof/>
          <w:color w:val="000000"/>
        </w:rPr>
        <w:t>e</w:t>
      </w:r>
      <w:r w:rsidR="008716EE" w:rsidRPr="00F274CB">
        <w:rPr>
          <w:rFonts w:asciiTheme="majorHAnsi" w:eastAsia="Times New Roman" w:hAnsiTheme="majorHAnsi" w:cs="Times New Roman"/>
          <w:color w:val="000000"/>
        </w:rPr>
        <w:t xml:space="preserve"> balances </w:t>
      </w:r>
      <w:r w:rsidR="00FE60C6" w:rsidRPr="00321558">
        <w:rPr>
          <w:rFonts w:asciiTheme="majorHAnsi" w:eastAsia="Times New Roman" w:hAnsiTheme="majorHAnsi" w:cs="Times New Roman"/>
          <w:noProof/>
          <w:color w:val="000000"/>
        </w:rPr>
        <w:t>from</w:t>
      </w:r>
      <w:r w:rsidR="00FE60C6">
        <w:rPr>
          <w:rFonts w:asciiTheme="majorHAnsi" w:eastAsia="Times New Roman" w:hAnsiTheme="majorHAnsi" w:cs="Times New Roman"/>
          <w:color w:val="000000"/>
        </w:rPr>
        <w:t xml:space="preserve"> </w:t>
      </w:r>
      <w:r w:rsidR="008716EE" w:rsidRPr="00F274CB">
        <w:rPr>
          <w:rFonts w:asciiTheme="majorHAnsi" w:eastAsia="Times New Roman" w:hAnsiTheme="majorHAnsi" w:cs="Times New Roman"/>
          <w:color w:val="000000"/>
        </w:rPr>
        <w:t xml:space="preserve">2008 – </w:t>
      </w:r>
      <w:del w:id="291" w:author="FANG, XIANG" w:date="2018-11-28T14:42:00Z">
        <w:r w:rsidR="008716EE" w:rsidRPr="00F274CB" w:rsidDel="00D966F3">
          <w:rPr>
            <w:rFonts w:asciiTheme="majorHAnsi" w:eastAsia="Times New Roman" w:hAnsiTheme="majorHAnsi" w:cs="Times New Roman"/>
            <w:color w:val="000000"/>
          </w:rPr>
          <w:delText>2015</w:delText>
        </w:r>
      </w:del>
      <w:ins w:id="292" w:author="FANG, XIANG" w:date="2018-11-28T14:42:00Z">
        <w:r w:rsidRPr="00F274CB">
          <w:rPr>
            <w:rFonts w:asciiTheme="majorHAnsi" w:eastAsia="Times New Roman" w:hAnsiTheme="majorHAnsi" w:cs="Times New Roman"/>
            <w:color w:val="000000"/>
          </w:rPr>
          <w:t>201</w:t>
        </w:r>
        <w:r>
          <w:rPr>
            <w:rFonts w:asciiTheme="majorHAnsi" w:eastAsia="Times New Roman" w:hAnsiTheme="majorHAnsi" w:cs="Times New Roman"/>
            <w:color w:val="000000"/>
          </w:rPr>
          <w:t>8</w:t>
        </w:r>
      </w:ins>
      <w:r w:rsidR="008716EE" w:rsidRPr="00F274CB">
        <w:rPr>
          <w:rFonts w:asciiTheme="majorHAnsi" w:eastAsia="Times New Roman" w:hAnsiTheme="majorHAnsi" w:cs="Times New Roman"/>
          <w:color w:val="000000"/>
        </w:rPr>
        <w:t xml:space="preserve">. </w:t>
      </w:r>
      <w:r w:rsidR="000A0635" w:rsidRPr="00F274CB">
        <w:rPr>
          <w:rFonts w:asciiTheme="majorHAnsi" w:eastAsia="Times New Roman" w:hAnsiTheme="majorHAnsi" w:cs="Times New Roman"/>
          <w:color w:val="000000"/>
        </w:rPr>
        <w:t>Given t</w:t>
      </w:r>
      <w:r w:rsidR="008716EE" w:rsidRPr="00F274CB">
        <w:rPr>
          <w:rFonts w:asciiTheme="majorHAnsi" w:eastAsia="Times New Roman" w:hAnsiTheme="majorHAnsi" w:cs="Times New Roman"/>
          <w:color w:val="000000"/>
        </w:rPr>
        <w:t xml:space="preserve">he </w:t>
      </w:r>
      <w:r w:rsidR="00BC03E4">
        <w:rPr>
          <w:rFonts w:asciiTheme="majorHAnsi" w:eastAsia="Times New Roman" w:hAnsiTheme="majorHAnsi" w:cs="Times New Roman"/>
          <w:color w:val="000000"/>
        </w:rPr>
        <w:t>operational linkage</w:t>
      </w:r>
      <w:r w:rsidR="00BC03E4" w:rsidRPr="00F274CB">
        <w:rPr>
          <w:rFonts w:asciiTheme="majorHAnsi" w:eastAsia="Times New Roman" w:hAnsiTheme="majorHAnsi" w:cs="Times New Roman"/>
          <w:color w:val="000000"/>
        </w:rPr>
        <w:t xml:space="preserve"> </w:t>
      </w:r>
      <w:r w:rsidR="00EC5E03">
        <w:rPr>
          <w:rFonts w:asciiTheme="majorHAnsi" w:eastAsia="Times New Roman" w:hAnsiTheme="majorHAnsi" w:cs="Times New Roman"/>
          <w:color w:val="000000"/>
        </w:rPr>
        <w:t xml:space="preserve">between </w:t>
      </w:r>
      <w:r w:rsidR="00EC5E03" w:rsidRPr="00321558">
        <w:rPr>
          <w:rFonts w:asciiTheme="majorHAnsi" w:eastAsia="Times New Roman" w:hAnsiTheme="majorHAnsi" w:cs="Times New Roman"/>
          <w:noProof/>
          <w:color w:val="000000"/>
        </w:rPr>
        <w:t>t</w:t>
      </w:r>
      <w:r w:rsidR="000A0635" w:rsidRPr="00F274CB">
        <w:rPr>
          <w:rFonts w:asciiTheme="majorHAnsi" w:eastAsia="Times New Roman" w:hAnsiTheme="majorHAnsi" w:cs="Times New Roman"/>
          <w:color w:val="000000"/>
        </w:rPr>
        <w:t>he two accounts</w:t>
      </w:r>
      <w:r w:rsidR="005A5075">
        <w:rPr>
          <w:rFonts w:asciiTheme="majorHAnsi" w:eastAsia="Times New Roman" w:hAnsiTheme="majorHAnsi" w:cs="Times New Roman"/>
          <w:color w:val="000000"/>
        </w:rPr>
        <w:t xml:space="preserve">, </w:t>
      </w:r>
      <w:r w:rsidR="000A0635" w:rsidRPr="00F274CB">
        <w:rPr>
          <w:rFonts w:asciiTheme="majorHAnsi" w:eastAsia="Times New Roman" w:hAnsiTheme="majorHAnsi" w:cs="Times New Roman"/>
          <w:color w:val="000000"/>
        </w:rPr>
        <w:t xml:space="preserve">the assumptions </w:t>
      </w:r>
      <w:r w:rsidR="006B7149" w:rsidRPr="00F274CB">
        <w:rPr>
          <w:rFonts w:asciiTheme="majorHAnsi" w:eastAsia="Times New Roman" w:hAnsiTheme="majorHAnsi" w:cs="Times New Roman"/>
          <w:color w:val="000000"/>
        </w:rPr>
        <w:t>applied to</w:t>
      </w:r>
      <w:r w:rsidR="000A0635" w:rsidRPr="00F274CB">
        <w:rPr>
          <w:rFonts w:asciiTheme="majorHAnsi" w:eastAsia="Times New Roman" w:hAnsiTheme="majorHAnsi" w:cs="Times New Roman"/>
          <w:color w:val="000000"/>
        </w:rPr>
        <w:t xml:space="preserve"> </w:t>
      </w:r>
      <w:r w:rsidR="005A5075">
        <w:rPr>
          <w:rFonts w:asciiTheme="majorHAnsi" w:eastAsia="Times New Roman" w:hAnsiTheme="majorHAnsi" w:cs="Times New Roman"/>
          <w:color w:val="000000"/>
        </w:rPr>
        <w:t>these products</w:t>
      </w:r>
      <w:r w:rsidR="000A0635" w:rsidRPr="00F274CB">
        <w:rPr>
          <w:rFonts w:asciiTheme="majorHAnsi" w:eastAsia="Times New Roman" w:hAnsiTheme="majorHAnsi" w:cs="Times New Roman"/>
          <w:color w:val="000000"/>
        </w:rPr>
        <w:t xml:space="preserve"> are the same. </w:t>
      </w:r>
    </w:p>
    <w:p w:rsidR="000A0635" w:rsidRPr="00F274CB" w:rsidDel="00D966F3" w:rsidRDefault="000A0635" w:rsidP="00DD16AB">
      <w:pPr>
        <w:rPr>
          <w:del w:id="293" w:author="FANG, XIANG" w:date="2018-11-28T14:43:00Z"/>
          <w:rFonts w:asciiTheme="majorHAnsi" w:eastAsia="Times New Roman" w:hAnsiTheme="majorHAnsi" w:cs="Times New Roman"/>
          <w:color w:val="000000"/>
        </w:rPr>
      </w:pPr>
      <w:del w:id="294" w:author="FANG, XIANG" w:date="2018-11-28T14:43:00Z">
        <w:r w:rsidRPr="00F274CB" w:rsidDel="00D966F3">
          <w:rPr>
            <w:rFonts w:asciiTheme="majorHAnsi" w:eastAsia="Times New Roman" w:hAnsiTheme="majorHAnsi" w:cs="Times New Roman"/>
            <w:color w:val="000000"/>
          </w:rPr>
          <w:delText>Figure III.B-4: Due to IB – Demand &amp; Investment (2008-2015)</w:delText>
        </w:r>
      </w:del>
    </w:p>
    <w:p w:rsidR="00474D28" w:rsidRPr="00F274CB" w:rsidDel="00D966F3" w:rsidRDefault="00474D28" w:rsidP="00DD16AB">
      <w:pPr>
        <w:rPr>
          <w:del w:id="295" w:author="FANG, XIANG" w:date="2018-11-28T14:43:00Z"/>
          <w:rFonts w:asciiTheme="majorHAnsi" w:eastAsia="Times New Roman" w:hAnsiTheme="majorHAnsi" w:cs="Times New Roman"/>
          <w:color w:val="000000"/>
        </w:rPr>
      </w:pPr>
      <w:del w:id="296" w:author="FANG, XIANG" w:date="2018-11-28T14:43:00Z">
        <w:r w:rsidRPr="00F274CB" w:rsidDel="00D966F3">
          <w:rPr>
            <w:rFonts w:asciiTheme="majorHAnsi" w:hAnsiTheme="majorHAnsi"/>
            <w:noProof/>
          </w:rPr>
          <w:lastRenderedPageBreak/>
          <w:drawing>
            <wp:inline distT="0" distB="0" distL="0" distR="0" wp14:anchorId="38AFC378" wp14:editId="49EA97E7">
              <wp:extent cx="5943600" cy="3524250"/>
              <wp:effectExtent l="0" t="0" r="0" b="0"/>
              <wp:docPr id="1042" name="Chart 10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del>
    </w:p>
    <w:p w:rsidR="000A0635" w:rsidRPr="00F274CB" w:rsidDel="00D966F3" w:rsidRDefault="000A0635" w:rsidP="00DD16AB">
      <w:pPr>
        <w:rPr>
          <w:del w:id="297" w:author="FANG, XIANG" w:date="2018-11-28T14:43:00Z"/>
          <w:rFonts w:asciiTheme="majorHAnsi" w:hAnsiTheme="majorHAnsi" w:cs="Times New Roman"/>
          <w:i/>
        </w:rPr>
      </w:pPr>
      <w:del w:id="298" w:author="FANG, XIANG" w:date="2018-11-28T14:43:00Z">
        <w:r w:rsidRPr="00F274CB" w:rsidDel="00D966F3">
          <w:rPr>
            <w:rFonts w:asciiTheme="majorHAnsi" w:hAnsiTheme="majorHAnsi" w:cs="Times New Roman"/>
            <w:i/>
          </w:rPr>
          <w:delText>Source: T24</w:delText>
        </w:r>
        <w:r w:rsidR="00FD48AA" w:rsidDel="00D966F3">
          <w:rPr>
            <w:rFonts w:asciiTheme="majorHAnsi" w:hAnsiTheme="majorHAnsi" w:cs="Times New Roman"/>
            <w:i/>
          </w:rPr>
          <w:delText xml:space="preserve"> System</w:delText>
        </w:r>
      </w:del>
    </w:p>
    <w:p w:rsidR="0016050C" w:rsidRDefault="0016050C" w:rsidP="0016050C">
      <w:pPr>
        <w:jc w:val="both"/>
      </w:pPr>
      <w:r>
        <w:t>For run-off assumption</w:t>
      </w:r>
      <w:r w:rsidR="00AC13DF">
        <w:t>s</w:t>
      </w:r>
      <w:r>
        <w:t xml:space="preserve">, </w:t>
      </w:r>
      <w:r w:rsidR="00AC13DF" w:rsidRPr="008623DA">
        <w:rPr>
          <w:noProof/>
        </w:rPr>
        <w:t>o</w:t>
      </w:r>
      <w:r w:rsidRPr="008623DA">
        <w:rPr>
          <w:noProof/>
        </w:rPr>
        <w:t>perational</w:t>
      </w:r>
      <w:r w:rsidRPr="00062EF4">
        <w:t xml:space="preserve"> and </w:t>
      </w:r>
      <w:r w:rsidR="00AC13DF" w:rsidRPr="008623DA">
        <w:rPr>
          <w:noProof/>
        </w:rPr>
        <w:t>e</w:t>
      </w:r>
      <w:r w:rsidRPr="008623DA">
        <w:rPr>
          <w:noProof/>
        </w:rPr>
        <w:t>xcess</w:t>
      </w:r>
      <w:r w:rsidRPr="00062EF4">
        <w:t xml:space="preserve"> </w:t>
      </w:r>
      <w:r w:rsidR="00AC13DF" w:rsidRPr="008623DA">
        <w:rPr>
          <w:noProof/>
        </w:rPr>
        <w:t>d</w:t>
      </w:r>
      <w:r w:rsidRPr="008623DA">
        <w:rPr>
          <w:noProof/>
        </w:rPr>
        <w:t>eposit</w:t>
      </w:r>
      <w:r w:rsidRPr="00062EF4">
        <w:t xml:space="preserve"> </w:t>
      </w:r>
      <w:r w:rsidR="00AC13DF" w:rsidRPr="008623DA">
        <w:rPr>
          <w:noProof/>
        </w:rPr>
        <w:t>m</w:t>
      </w:r>
      <w:r w:rsidRPr="008623DA">
        <w:rPr>
          <w:noProof/>
        </w:rPr>
        <w:t>ethodology</w:t>
      </w:r>
      <w:r>
        <w:t xml:space="preserve"> would be applied. </w:t>
      </w:r>
      <w:r w:rsidRPr="00146F6F">
        <w:t xml:space="preserve">Please refer to the documentation “BOC US Stress Wholesale </w:t>
      </w:r>
      <w:r w:rsidR="00EC5E03" w:rsidRPr="008623DA">
        <w:rPr>
          <w:noProof/>
        </w:rPr>
        <w:t>D</w:t>
      </w:r>
      <w:r w:rsidRPr="008623DA">
        <w:rPr>
          <w:noProof/>
        </w:rPr>
        <w:t>eposits</w:t>
      </w:r>
      <w:r w:rsidRPr="00146F6F">
        <w:t xml:space="preserve"> Runoff Assumption” and “BOC US Operational and Excess Deposit Methodology” in </w:t>
      </w:r>
      <w:r w:rsidR="00EC5E03">
        <w:t xml:space="preserve">the </w:t>
      </w:r>
      <w:r w:rsidR="00EC5E03" w:rsidRPr="008623DA">
        <w:rPr>
          <w:noProof/>
        </w:rPr>
        <w:t>a</w:t>
      </w:r>
      <w:r w:rsidRPr="008623DA">
        <w:rPr>
          <w:noProof/>
        </w:rPr>
        <w:t>ppendices</w:t>
      </w:r>
      <w:r>
        <w:t xml:space="preserve"> for details.</w:t>
      </w:r>
    </w:p>
    <w:p w:rsidR="00DD16AB" w:rsidRPr="00FE02A5" w:rsidRDefault="00CE3BDB" w:rsidP="00E8441B">
      <w:r w:rsidRPr="00FE02A5">
        <w:t>8.1.3</w:t>
      </w:r>
      <w:r w:rsidR="00DD16AB" w:rsidRPr="00FE02A5">
        <w:t xml:space="preserve"> Due to IB – Call Loans</w:t>
      </w:r>
    </w:p>
    <w:p w:rsidR="00DD16AB" w:rsidRPr="00F274CB" w:rsidRDefault="00DD16AB"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The</w:t>
      </w:r>
      <w:r w:rsidR="00EB736A" w:rsidRPr="00F274CB">
        <w:rPr>
          <w:rFonts w:asciiTheme="majorHAnsi" w:eastAsia="Times New Roman" w:hAnsiTheme="majorHAnsi" w:cs="Times New Roman"/>
          <w:color w:val="000000"/>
        </w:rPr>
        <w:t>se</w:t>
      </w:r>
      <w:r w:rsidRPr="00F274CB">
        <w:rPr>
          <w:rFonts w:asciiTheme="majorHAnsi" w:eastAsia="Times New Roman" w:hAnsiTheme="majorHAnsi" w:cs="Times New Roman"/>
          <w:color w:val="000000"/>
        </w:rPr>
        <w:t xml:space="preserve"> deposits are from BOC HO and BOC Grand </w:t>
      </w:r>
      <w:r w:rsidR="007261EF" w:rsidRPr="00F274CB">
        <w:rPr>
          <w:rFonts w:asciiTheme="majorHAnsi" w:eastAsia="Times New Roman" w:hAnsiTheme="majorHAnsi" w:cs="Times New Roman"/>
          <w:color w:val="000000"/>
        </w:rPr>
        <w:t xml:space="preserve">Cayman. </w:t>
      </w:r>
      <w:del w:id="299" w:author="FANG, XIANG" w:date="2018-11-28T15:00:00Z">
        <w:r w:rsidR="007261EF" w:rsidRPr="00F274CB" w:rsidDel="003D01FF">
          <w:rPr>
            <w:rFonts w:asciiTheme="majorHAnsi" w:eastAsia="Times New Roman" w:hAnsiTheme="majorHAnsi" w:cs="Times New Roman"/>
            <w:color w:val="000000"/>
          </w:rPr>
          <w:delText xml:space="preserve">As of Dec 31, 2015, </w:delText>
        </w:r>
        <w:r w:rsidRPr="00F274CB" w:rsidDel="003D01FF">
          <w:rPr>
            <w:rFonts w:asciiTheme="majorHAnsi" w:eastAsia="Times New Roman" w:hAnsiTheme="majorHAnsi" w:cs="Times New Roman"/>
            <w:color w:val="000000"/>
          </w:rPr>
          <w:delText>$6.3B</w:delText>
        </w:r>
      </w:del>
      <w:ins w:id="300" w:author="FANG, XIANG" w:date="2018-11-28T15:00:00Z">
        <w:r w:rsidR="003D01FF">
          <w:rPr>
            <w:rFonts w:asciiTheme="majorHAnsi" w:eastAsia="Times New Roman" w:hAnsiTheme="majorHAnsi" w:cs="Times New Roman"/>
            <w:color w:val="000000"/>
          </w:rPr>
          <w:t>The majority</w:t>
        </w:r>
      </w:ins>
      <w:r w:rsidR="005D09FD" w:rsidRPr="00421767">
        <w:rPr>
          <w:rFonts w:asciiTheme="majorHAnsi" w:eastAsia="Times New Roman" w:hAnsiTheme="majorHAnsi" w:cs="Times New Roman"/>
          <w:noProof/>
          <w:color w:val="000000"/>
        </w:rPr>
        <w:t xml:space="preserve"> </w:t>
      </w:r>
      <w:ins w:id="301" w:author="FANG, XIANG" w:date="2018-11-28T15:00:00Z">
        <w:r w:rsidR="003D01FF">
          <w:rPr>
            <w:rFonts w:asciiTheme="majorHAnsi" w:eastAsia="Times New Roman" w:hAnsiTheme="majorHAnsi" w:cs="Times New Roman"/>
            <w:noProof/>
            <w:color w:val="000000"/>
          </w:rPr>
          <w:t>of it</w:t>
        </w:r>
      </w:ins>
      <w:del w:id="302" w:author="FANG, XIANG" w:date="2018-11-28T15:00:00Z">
        <w:r w:rsidR="00EC5E03" w:rsidRPr="008623DA" w:rsidDel="003D01FF">
          <w:rPr>
            <w:rFonts w:asciiTheme="majorHAnsi" w:eastAsia="Times New Roman" w:hAnsiTheme="majorHAnsi" w:cs="Times New Roman"/>
            <w:noProof/>
            <w:color w:val="000000"/>
          </w:rPr>
          <w:delText>in</w:delText>
        </w:r>
      </w:del>
      <w:r w:rsidRPr="008623DA">
        <w:rPr>
          <w:rFonts w:asciiTheme="majorHAnsi" w:eastAsia="Times New Roman" w:hAnsiTheme="majorHAnsi" w:cs="Times New Roman"/>
          <w:noProof/>
          <w:color w:val="000000"/>
        </w:rPr>
        <w:t xml:space="preserve"> deposits</w:t>
      </w:r>
      <w:r w:rsidRPr="00F274CB">
        <w:rPr>
          <w:rFonts w:asciiTheme="majorHAnsi" w:eastAsia="Times New Roman" w:hAnsiTheme="majorHAnsi" w:cs="Times New Roman"/>
          <w:color w:val="000000"/>
        </w:rPr>
        <w:t xml:space="preserve"> </w:t>
      </w:r>
      <w:r w:rsidR="00E743CF">
        <w:rPr>
          <w:rFonts w:asciiTheme="majorHAnsi" w:eastAsia="Times New Roman" w:hAnsiTheme="majorHAnsi" w:cs="Times New Roman"/>
          <w:color w:val="000000"/>
        </w:rPr>
        <w:t>was</w:t>
      </w:r>
      <w:r w:rsidR="00E743CF" w:rsidRPr="00F274CB">
        <w:rPr>
          <w:rFonts w:asciiTheme="majorHAnsi" w:eastAsia="Times New Roman" w:hAnsiTheme="majorHAnsi" w:cs="Times New Roman"/>
          <w:color w:val="000000"/>
        </w:rPr>
        <w:t xml:space="preserve"> </w:t>
      </w:r>
      <w:r w:rsidRPr="008623DA">
        <w:rPr>
          <w:rFonts w:asciiTheme="majorHAnsi" w:eastAsia="Times New Roman" w:hAnsiTheme="majorHAnsi" w:cs="Times New Roman"/>
          <w:noProof/>
          <w:color w:val="000000"/>
        </w:rPr>
        <w:t>from</w:t>
      </w:r>
      <w:r w:rsidR="005D09FD" w:rsidRPr="008623DA">
        <w:rPr>
          <w:rFonts w:asciiTheme="majorHAnsi" w:eastAsia="Times New Roman" w:hAnsiTheme="majorHAnsi" w:cs="Times New Roman"/>
          <w:noProof/>
          <w:color w:val="000000"/>
        </w:rPr>
        <w:t xml:space="preserve"> the</w:t>
      </w:r>
      <w:r w:rsidR="00415DB3" w:rsidRPr="00F274CB">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single</w:t>
      </w:r>
      <w:r w:rsidR="00415DB3" w:rsidRPr="00F274CB">
        <w:rPr>
          <w:rFonts w:asciiTheme="majorHAnsi" w:eastAsia="Times New Roman" w:hAnsiTheme="majorHAnsi" w:cs="Times New Roman"/>
          <w:color w:val="000000"/>
        </w:rPr>
        <w:t xml:space="preserve"> </w:t>
      </w:r>
      <w:r w:rsidRPr="008623DA">
        <w:rPr>
          <w:rFonts w:asciiTheme="majorHAnsi" w:eastAsia="Times New Roman" w:hAnsiTheme="majorHAnsi" w:cs="Times New Roman"/>
          <w:noProof/>
          <w:color w:val="000000"/>
        </w:rPr>
        <w:t>counterparty</w:t>
      </w:r>
      <w:r w:rsidRPr="00F274CB">
        <w:rPr>
          <w:rFonts w:asciiTheme="majorHAnsi" w:eastAsia="Times New Roman" w:hAnsiTheme="majorHAnsi" w:cs="Times New Roman"/>
          <w:color w:val="000000"/>
        </w:rPr>
        <w:t xml:space="preserve"> BOC HO, on an</w:t>
      </w:r>
      <w:r w:rsidR="00EB736A" w:rsidRPr="00F274CB">
        <w:rPr>
          <w:rFonts w:asciiTheme="majorHAnsi" w:eastAsia="Times New Roman" w:hAnsiTheme="majorHAnsi" w:cs="Times New Roman"/>
          <w:color w:val="000000"/>
        </w:rPr>
        <w:t xml:space="preserve"> overnight </w:t>
      </w:r>
      <w:r w:rsidR="00EB736A" w:rsidRPr="00640C9E">
        <w:rPr>
          <w:rFonts w:asciiTheme="majorHAnsi" w:eastAsia="Times New Roman" w:hAnsiTheme="majorHAnsi" w:cs="Times New Roman"/>
          <w:noProof/>
          <w:color w:val="000000"/>
        </w:rPr>
        <w:t>basis</w:t>
      </w:r>
      <w:r w:rsidR="00640C9E">
        <w:rPr>
          <w:rFonts w:asciiTheme="majorHAnsi" w:eastAsia="Times New Roman" w:hAnsiTheme="majorHAnsi" w:cs="Times New Roman"/>
          <w:noProof/>
          <w:color w:val="000000"/>
        </w:rPr>
        <w:t>,</w:t>
      </w:r>
      <w:r w:rsidR="00EB736A" w:rsidRPr="00F274CB">
        <w:rPr>
          <w:rFonts w:asciiTheme="majorHAnsi" w:eastAsia="Times New Roman" w:hAnsiTheme="majorHAnsi" w:cs="Times New Roman"/>
          <w:color w:val="000000"/>
        </w:rPr>
        <w:t xml:space="preserve"> </w:t>
      </w:r>
      <w:r w:rsidR="005D09FD">
        <w:rPr>
          <w:rFonts w:asciiTheme="majorHAnsi" w:eastAsia="Times New Roman" w:hAnsiTheme="majorHAnsi" w:cs="Times New Roman"/>
          <w:color w:val="000000"/>
        </w:rPr>
        <w:t xml:space="preserve">and </w:t>
      </w:r>
      <w:r w:rsidR="00EB736A" w:rsidRPr="00F274CB">
        <w:rPr>
          <w:rFonts w:asciiTheme="majorHAnsi" w:eastAsia="Times New Roman" w:hAnsiTheme="majorHAnsi" w:cs="Times New Roman"/>
          <w:color w:val="000000"/>
        </w:rPr>
        <w:t xml:space="preserve">for </w:t>
      </w:r>
      <w:r w:rsidR="005D09FD">
        <w:rPr>
          <w:rFonts w:asciiTheme="majorHAnsi" w:eastAsia="Times New Roman" w:hAnsiTheme="majorHAnsi" w:cs="Times New Roman"/>
          <w:color w:val="000000"/>
        </w:rPr>
        <w:t xml:space="preserve">its </w:t>
      </w:r>
      <w:r w:rsidRPr="00F274CB">
        <w:rPr>
          <w:rFonts w:asciiTheme="majorHAnsi" w:eastAsia="Times New Roman" w:hAnsiTheme="majorHAnsi" w:cs="Times New Roman"/>
          <w:color w:val="000000"/>
        </w:rPr>
        <w:t xml:space="preserve">own liquidity purposes.  BOC HO </w:t>
      </w:r>
      <w:r w:rsidR="005D09FD" w:rsidRPr="008623DA">
        <w:rPr>
          <w:rFonts w:asciiTheme="majorHAnsi" w:eastAsia="Times New Roman" w:hAnsiTheme="majorHAnsi" w:cs="Times New Roman"/>
          <w:noProof/>
          <w:color w:val="000000"/>
        </w:rPr>
        <w:t>i</w:t>
      </w:r>
      <w:r w:rsidRPr="008623DA">
        <w:rPr>
          <w:rFonts w:asciiTheme="majorHAnsi" w:eastAsia="Times New Roman" w:hAnsiTheme="majorHAnsi" w:cs="Times New Roman"/>
          <w:noProof/>
          <w:color w:val="000000"/>
        </w:rPr>
        <w:t>nstructed</w:t>
      </w:r>
      <w:r w:rsidRPr="00F274CB">
        <w:rPr>
          <w:rFonts w:asciiTheme="majorHAnsi" w:eastAsia="Times New Roman" w:hAnsiTheme="majorHAnsi" w:cs="Times New Roman"/>
          <w:color w:val="000000"/>
        </w:rPr>
        <w:t xml:space="preserve"> BOCNY to retain full liquidity for this loan.</w:t>
      </w:r>
    </w:p>
    <w:p w:rsidR="00407F32" w:rsidRPr="00F274CB" w:rsidRDefault="00407F32" w:rsidP="006040FF">
      <w:pPr>
        <w:jc w:val="both"/>
        <w:rPr>
          <w:rFonts w:asciiTheme="majorHAnsi" w:eastAsia="Times New Roman" w:hAnsiTheme="majorHAnsi" w:cs="Times New Roman"/>
          <w:color w:val="000000"/>
        </w:rPr>
      </w:pPr>
      <w:del w:id="303" w:author="FANG, XIANG" w:date="2018-11-28T14:43:00Z">
        <w:r w:rsidRPr="00F274CB" w:rsidDel="00D966F3">
          <w:rPr>
            <w:rFonts w:asciiTheme="majorHAnsi" w:eastAsia="Times New Roman" w:hAnsiTheme="majorHAnsi" w:cs="Times New Roman"/>
            <w:color w:val="000000"/>
          </w:rPr>
          <w:delText>Figure III.B.-</w:delText>
        </w:r>
        <w:r w:rsidR="000A0635" w:rsidRPr="00F274CB" w:rsidDel="00D966F3">
          <w:rPr>
            <w:rFonts w:asciiTheme="majorHAnsi" w:eastAsia="Times New Roman" w:hAnsiTheme="majorHAnsi" w:cs="Times New Roman"/>
            <w:color w:val="000000"/>
          </w:rPr>
          <w:delText>5</w:delText>
        </w:r>
        <w:r w:rsidRPr="00F274CB" w:rsidDel="00D966F3">
          <w:rPr>
            <w:rFonts w:asciiTheme="majorHAnsi" w:eastAsia="Times New Roman" w:hAnsiTheme="majorHAnsi" w:cs="Times New Roman"/>
            <w:color w:val="000000"/>
          </w:rPr>
          <w:delText xml:space="preserve"> il</w:delText>
        </w:r>
        <w:r w:rsidR="008F4AE7" w:rsidRPr="00F274CB" w:rsidDel="00D966F3">
          <w:rPr>
            <w:rFonts w:asciiTheme="majorHAnsi" w:eastAsia="Times New Roman" w:hAnsiTheme="majorHAnsi" w:cs="Times New Roman"/>
            <w:color w:val="000000"/>
          </w:rPr>
          <w:delText>lustrates that</w:delText>
        </w:r>
      </w:del>
      <w:ins w:id="304" w:author="FANG, XIANG" w:date="2018-11-28T14:43:00Z">
        <w:r w:rsidR="00D966F3">
          <w:rPr>
            <w:rFonts w:asciiTheme="majorHAnsi" w:eastAsia="Times New Roman" w:hAnsiTheme="majorHAnsi" w:cs="Times New Roman"/>
            <w:color w:val="000000"/>
          </w:rPr>
          <w:t>T</w:t>
        </w:r>
      </w:ins>
      <w:del w:id="305" w:author="FANG, XIANG" w:date="2018-11-28T14:43:00Z">
        <w:r w:rsidR="008F4AE7" w:rsidRPr="00F274CB" w:rsidDel="00D966F3">
          <w:rPr>
            <w:rFonts w:asciiTheme="majorHAnsi" w:eastAsia="Times New Roman" w:hAnsiTheme="majorHAnsi" w:cs="Times New Roman"/>
            <w:color w:val="000000"/>
          </w:rPr>
          <w:delText xml:space="preserve"> t</w:delText>
        </w:r>
      </w:del>
      <w:r w:rsidR="008F4AE7" w:rsidRPr="00F274CB">
        <w:rPr>
          <w:rFonts w:asciiTheme="majorHAnsi" w:eastAsia="Times New Roman" w:hAnsiTheme="majorHAnsi" w:cs="Times New Roman"/>
          <w:color w:val="000000"/>
        </w:rPr>
        <w:t>his line i</w:t>
      </w:r>
      <w:r w:rsidR="00401BB6" w:rsidRPr="00F274CB">
        <w:rPr>
          <w:rFonts w:asciiTheme="majorHAnsi" w:eastAsia="Times New Roman" w:hAnsiTheme="majorHAnsi" w:cs="Times New Roman"/>
          <w:color w:val="000000"/>
        </w:rPr>
        <w:t xml:space="preserve">tem has very volatile balances </w:t>
      </w:r>
      <w:r w:rsidR="00141D27">
        <w:rPr>
          <w:rFonts w:asciiTheme="majorHAnsi" w:eastAsia="Times New Roman" w:hAnsiTheme="majorHAnsi" w:cs="Times New Roman"/>
          <w:color w:val="000000"/>
        </w:rPr>
        <w:t>historically</w:t>
      </w:r>
      <w:r w:rsidR="00401BB6" w:rsidRPr="00F274CB">
        <w:rPr>
          <w:rFonts w:asciiTheme="majorHAnsi" w:eastAsia="Times New Roman" w:hAnsiTheme="majorHAnsi" w:cs="Times New Roman"/>
          <w:color w:val="000000"/>
        </w:rPr>
        <w:t xml:space="preserve"> given BOC HO </w:t>
      </w:r>
      <w:r w:rsidR="00141D27">
        <w:rPr>
          <w:rFonts w:asciiTheme="majorHAnsi" w:eastAsia="Times New Roman" w:hAnsiTheme="majorHAnsi" w:cs="Times New Roman"/>
          <w:color w:val="000000"/>
        </w:rPr>
        <w:t>temporarily</w:t>
      </w:r>
      <w:r w:rsidR="00972D1B">
        <w:rPr>
          <w:rFonts w:asciiTheme="majorHAnsi" w:eastAsia="Times New Roman" w:hAnsiTheme="majorHAnsi" w:cs="Times New Roman"/>
          <w:color w:val="000000"/>
        </w:rPr>
        <w:t xml:space="preserve"> </w:t>
      </w:r>
      <w:r w:rsidR="00141D27">
        <w:rPr>
          <w:rFonts w:asciiTheme="majorHAnsi" w:eastAsia="Times New Roman" w:hAnsiTheme="majorHAnsi" w:cs="Times New Roman"/>
          <w:color w:val="000000"/>
        </w:rPr>
        <w:t>places these</w:t>
      </w:r>
      <w:r w:rsidR="00401BB6" w:rsidRPr="00F274CB">
        <w:rPr>
          <w:rFonts w:asciiTheme="majorHAnsi" w:eastAsia="Times New Roman" w:hAnsiTheme="majorHAnsi" w:cs="Times New Roman"/>
          <w:color w:val="000000"/>
        </w:rPr>
        <w:t xml:space="preserve"> deposits for its own liquidity management purpose</w:t>
      </w:r>
      <w:r w:rsidR="00141D27">
        <w:rPr>
          <w:rFonts w:asciiTheme="majorHAnsi" w:eastAsia="Times New Roman" w:hAnsiTheme="majorHAnsi" w:cs="Times New Roman"/>
          <w:color w:val="000000"/>
        </w:rPr>
        <w:t>s</w:t>
      </w:r>
      <w:r w:rsidR="00401BB6" w:rsidRPr="00F274CB">
        <w:rPr>
          <w:rFonts w:asciiTheme="majorHAnsi" w:eastAsia="Times New Roman" w:hAnsiTheme="majorHAnsi" w:cs="Times New Roman"/>
          <w:color w:val="000000"/>
        </w:rPr>
        <w:t>. BOC U.S. branches ha</w:t>
      </w:r>
      <w:r w:rsidR="00141D27">
        <w:rPr>
          <w:rFonts w:asciiTheme="majorHAnsi" w:eastAsia="Times New Roman" w:hAnsiTheme="majorHAnsi" w:cs="Times New Roman"/>
          <w:color w:val="000000"/>
        </w:rPr>
        <w:t>ve</w:t>
      </w:r>
      <w:r w:rsidR="00401BB6" w:rsidRPr="00F274CB">
        <w:rPr>
          <w:rFonts w:asciiTheme="majorHAnsi" w:eastAsia="Times New Roman" w:hAnsiTheme="majorHAnsi" w:cs="Times New Roman"/>
          <w:color w:val="000000"/>
        </w:rPr>
        <w:t xml:space="preserve"> no direct control over these deposits</w:t>
      </w:r>
      <w:r w:rsidR="005D09FD">
        <w:rPr>
          <w:rFonts w:asciiTheme="majorHAnsi" w:eastAsia="Times New Roman" w:hAnsiTheme="majorHAnsi" w:cs="Times New Roman"/>
          <w:color w:val="000000"/>
        </w:rPr>
        <w:t>, therefore</w:t>
      </w:r>
      <w:r w:rsidR="00F44852" w:rsidRPr="00F274CB">
        <w:rPr>
          <w:rFonts w:asciiTheme="majorHAnsi" w:eastAsia="Times New Roman" w:hAnsiTheme="majorHAnsi" w:cs="Times New Roman"/>
          <w:color w:val="000000"/>
        </w:rPr>
        <w:t xml:space="preserve"> </w:t>
      </w:r>
      <w:r w:rsidR="00972D1B">
        <w:rPr>
          <w:rFonts w:asciiTheme="majorHAnsi" w:eastAsia="Times New Roman" w:hAnsiTheme="majorHAnsi" w:cs="Times New Roman"/>
          <w:color w:val="000000"/>
        </w:rPr>
        <w:t>i</w:t>
      </w:r>
      <w:r w:rsidR="00F44852" w:rsidRPr="008623DA">
        <w:rPr>
          <w:rFonts w:asciiTheme="majorHAnsi" w:eastAsia="Times New Roman" w:hAnsiTheme="majorHAnsi" w:cs="Times New Roman"/>
          <w:noProof/>
          <w:color w:val="000000"/>
        </w:rPr>
        <w:t>t</w:t>
      </w:r>
      <w:r w:rsidR="00421767">
        <w:rPr>
          <w:rFonts w:asciiTheme="majorHAnsi" w:eastAsia="Times New Roman" w:hAnsiTheme="majorHAnsi" w:cs="Times New Roman"/>
          <w:noProof/>
          <w:color w:val="000000"/>
        </w:rPr>
        <w:t>'</w:t>
      </w:r>
      <w:r w:rsidR="005D09FD" w:rsidRPr="008623DA">
        <w:rPr>
          <w:rFonts w:asciiTheme="majorHAnsi" w:eastAsia="Times New Roman" w:hAnsiTheme="majorHAnsi" w:cs="Times New Roman"/>
          <w:noProof/>
          <w:color w:val="000000"/>
        </w:rPr>
        <w:t>s</w:t>
      </w:r>
      <w:r w:rsidR="00F44852" w:rsidRPr="00F274CB">
        <w:rPr>
          <w:rFonts w:asciiTheme="majorHAnsi" w:eastAsia="Times New Roman" w:hAnsiTheme="majorHAnsi" w:cs="Times New Roman"/>
          <w:color w:val="000000"/>
        </w:rPr>
        <w:t xml:space="preserve"> conservative to assume 100% run-off on this balance sheet item. </w:t>
      </w:r>
      <w:r w:rsidR="00401BB6" w:rsidRPr="00F274CB">
        <w:rPr>
          <w:rFonts w:asciiTheme="majorHAnsi" w:eastAsia="Times New Roman" w:hAnsiTheme="majorHAnsi" w:cs="Times New Roman"/>
          <w:color w:val="000000"/>
        </w:rPr>
        <w:t xml:space="preserve"> </w:t>
      </w:r>
    </w:p>
    <w:p w:rsidR="007261EF" w:rsidRPr="00F274CB" w:rsidDel="00D966F3" w:rsidRDefault="007261EF" w:rsidP="00DD16AB">
      <w:pPr>
        <w:rPr>
          <w:del w:id="306" w:author="FANG, XIANG" w:date="2018-11-28T14:43:00Z"/>
          <w:rFonts w:asciiTheme="majorHAnsi" w:eastAsia="Times New Roman" w:hAnsiTheme="majorHAnsi" w:cs="Times New Roman"/>
          <w:color w:val="000000"/>
        </w:rPr>
      </w:pPr>
      <w:del w:id="307" w:author="FANG, XIANG" w:date="2018-11-28T14:43:00Z">
        <w:r w:rsidRPr="00F274CB" w:rsidDel="00D966F3">
          <w:rPr>
            <w:rFonts w:asciiTheme="majorHAnsi" w:eastAsia="Times New Roman" w:hAnsiTheme="majorHAnsi" w:cs="Times New Roman"/>
            <w:color w:val="000000"/>
          </w:rPr>
          <w:delText xml:space="preserve">Figure III.B. - </w:delText>
        </w:r>
        <w:r w:rsidR="000A0635" w:rsidRPr="00F274CB" w:rsidDel="00D966F3">
          <w:rPr>
            <w:rFonts w:asciiTheme="majorHAnsi" w:eastAsia="Times New Roman" w:hAnsiTheme="majorHAnsi" w:cs="Times New Roman"/>
            <w:color w:val="000000"/>
          </w:rPr>
          <w:delText>5</w:delText>
        </w:r>
        <w:r w:rsidRPr="00F274CB" w:rsidDel="00D966F3">
          <w:rPr>
            <w:rFonts w:asciiTheme="majorHAnsi" w:eastAsia="Times New Roman" w:hAnsiTheme="majorHAnsi" w:cs="Times New Roman"/>
            <w:color w:val="000000"/>
          </w:rPr>
          <w:delText>: Deposits - Due to IB – Call Loans (2008-2015)</w:delText>
        </w:r>
      </w:del>
    </w:p>
    <w:p w:rsidR="007261EF" w:rsidRPr="00F274CB" w:rsidDel="00D966F3" w:rsidRDefault="007261EF" w:rsidP="00DD16AB">
      <w:pPr>
        <w:rPr>
          <w:del w:id="308" w:author="FANG, XIANG" w:date="2018-11-28T14:43:00Z"/>
          <w:rFonts w:asciiTheme="majorHAnsi" w:eastAsia="Times New Roman" w:hAnsiTheme="majorHAnsi" w:cs="Times New Roman"/>
          <w:color w:val="000000"/>
        </w:rPr>
      </w:pPr>
      <w:del w:id="309" w:author="FANG, XIANG" w:date="2018-11-28T14:43:00Z">
        <w:r w:rsidRPr="00F274CB" w:rsidDel="00D966F3">
          <w:rPr>
            <w:rFonts w:asciiTheme="majorHAnsi" w:hAnsiTheme="majorHAnsi"/>
            <w:noProof/>
          </w:rPr>
          <w:lastRenderedPageBreak/>
          <w:drawing>
            <wp:inline distT="0" distB="0" distL="0" distR="0" wp14:anchorId="4AF0B12A" wp14:editId="0EC96C8E">
              <wp:extent cx="5943600" cy="2722880"/>
              <wp:effectExtent l="0" t="0" r="0" b="127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del>
    </w:p>
    <w:p w:rsidR="00401BB6" w:rsidRPr="00F274CB" w:rsidDel="00D966F3" w:rsidRDefault="00401BB6" w:rsidP="00401BB6">
      <w:pPr>
        <w:rPr>
          <w:del w:id="310" w:author="FANG, XIANG" w:date="2018-11-28T14:43:00Z"/>
          <w:rFonts w:asciiTheme="majorHAnsi" w:hAnsiTheme="majorHAnsi" w:cs="Times New Roman"/>
          <w:i/>
        </w:rPr>
      </w:pPr>
      <w:del w:id="311" w:author="FANG, XIANG" w:date="2018-11-28T14:43:00Z">
        <w:r w:rsidRPr="00F274CB" w:rsidDel="00D966F3">
          <w:rPr>
            <w:rFonts w:asciiTheme="majorHAnsi" w:hAnsiTheme="majorHAnsi" w:cs="Times New Roman"/>
            <w:i/>
          </w:rPr>
          <w:delText>Source: T24</w:delText>
        </w:r>
        <w:r w:rsidR="00FD48AA" w:rsidDel="00D966F3">
          <w:rPr>
            <w:rFonts w:asciiTheme="majorHAnsi" w:hAnsiTheme="majorHAnsi" w:cs="Times New Roman"/>
            <w:i/>
          </w:rPr>
          <w:delText xml:space="preserve"> System</w:delText>
        </w:r>
      </w:del>
    </w:p>
    <w:p w:rsidR="00DD16AB" w:rsidRPr="00F274CB" w:rsidRDefault="00DD16AB" w:rsidP="00DD16AB">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DD16AB" w:rsidRPr="00F274CB" w:rsidRDefault="00EB736A" w:rsidP="00DD16AB">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A r</w:t>
      </w:r>
      <w:r w:rsidR="00DD16AB" w:rsidRPr="00F274CB">
        <w:rPr>
          <w:rFonts w:asciiTheme="majorHAnsi" w:eastAsia="Times New Roman" w:hAnsiTheme="majorHAnsi" w:cs="Times New Roman"/>
          <w:color w:val="000000"/>
        </w:rPr>
        <w:t xml:space="preserve">apid withdrawal due to home country stress or </w:t>
      </w:r>
      <w:r w:rsidR="005D09FD">
        <w:rPr>
          <w:rFonts w:asciiTheme="majorHAnsi" w:eastAsia="Times New Roman" w:hAnsiTheme="majorHAnsi" w:cs="Times New Roman"/>
          <w:color w:val="000000"/>
        </w:rPr>
        <w:t xml:space="preserve">business as usual (BAU) </w:t>
      </w:r>
      <w:r w:rsidR="00DD16AB" w:rsidRPr="00F274CB">
        <w:rPr>
          <w:rFonts w:asciiTheme="majorHAnsi" w:eastAsia="Times New Roman" w:hAnsiTheme="majorHAnsi" w:cs="Times New Roman"/>
          <w:color w:val="000000"/>
        </w:rPr>
        <w:t xml:space="preserve">reasons (e.g., </w:t>
      </w:r>
      <w:r w:rsidRPr="00F274CB">
        <w:rPr>
          <w:rFonts w:asciiTheme="majorHAnsi" w:eastAsia="Times New Roman" w:hAnsiTheme="majorHAnsi" w:cs="Times New Roman"/>
          <w:color w:val="000000"/>
        </w:rPr>
        <w:t>change in currency position) could occur.</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DD16AB" w:rsidRPr="00F274CB" w:rsidTr="00167665">
        <w:trPr>
          <w:trHeight w:val="225"/>
        </w:trPr>
        <w:tc>
          <w:tcPr>
            <w:tcW w:w="4230" w:type="dxa"/>
            <w:gridSpan w:val="2"/>
            <w:tcBorders>
              <w:top w:val="nil"/>
              <w:left w:val="nil"/>
              <w:right w:val="nil"/>
            </w:tcBorders>
            <w:shd w:val="clear" w:color="auto" w:fill="auto"/>
          </w:tcPr>
          <w:p w:rsidR="00DD16AB" w:rsidRPr="00F274CB" w:rsidRDefault="00DD16AB" w:rsidP="00167665">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DD16AB" w:rsidRPr="00F274CB" w:rsidRDefault="00DD16AB" w:rsidP="00167665">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DD16AB" w:rsidRPr="00F274CB" w:rsidTr="00167665">
        <w:trPr>
          <w:trHeight w:val="249"/>
        </w:trPr>
        <w:tc>
          <w:tcPr>
            <w:tcW w:w="455" w:type="dxa"/>
            <w:shd w:val="clear" w:color="auto" w:fill="F5B9A9"/>
            <w:vAlign w:val="center"/>
          </w:tcPr>
          <w:p w:rsidR="00DD16AB" w:rsidRPr="00F274CB" w:rsidRDefault="00DD16AB" w:rsidP="00167665">
            <w:pPr>
              <w:tabs>
                <w:tab w:val="left" w:pos="270"/>
              </w:tabs>
              <w:rPr>
                <w:rFonts w:asciiTheme="majorHAnsi" w:hAnsiTheme="majorHAnsi"/>
                <w:lang w:eastAsia="en-US"/>
              </w:rPr>
            </w:pPr>
          </w:p>
        </w:tc>
        <w:tc>
          <w:tcPr>
            <w:tcW w:w="3775" w:type="dxa"/>
            <w:shd w:val="clear" w:color="auto" w:fill="F5B9A9"/>
            <w:vAlign w:val="center"/>
          </w:tcPr>
          <w:p w:rsidR="00DD16AB" w:rsidRPr="00F274CB" w:rsidRDefault="00DD16AB" w:rsidP="00167665">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DD16AB" w:rsidRPr="00F274CB" w:rsidRDefault="00DD16AB" w:rsidP="00167665">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DD16AB" w:rsidRPr="00F274CB" w:rsidRDefault="00DD16AB" w:rsidP="00167665">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DD16AB" w:rsidRPr="00F274CB" w:rsidRDefault="00DD16AB" w:rsidP="00167665">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DD16AB" w:rsidRPr="00F274CB" w:rsidRDefault="00DD16AB" w:rsidP="00167665">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A52832" w:rsidRPr="00F274CB" w:rsidTr="00167665">
        <w:trPr>
          <w:cantSplit/>
          <w:trHeight w:val="1515"/>
        </w:trPr>
        <w:tc>
          <w:tcPr>
            <w:tcW w:w="455" w:type="dxa"/>
            <w:textDirection w:val="btLr"/>
            <w:vAlign w:val="center"/>
          </w:tcPr>
          <w:p w:rsidR="00A52832" w:rsidRPr="00F274CB" w:rsidRDefault="00A52832" w:rsidP="00DD16AB">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A52832" w:rsidRDefault="00A52832" w:rsidP="00DD16AB">
            <w:pPr>
              <w:tabs>
                <w:tab w:val="left" w:pos="270"/>
              </w:tabs>
              <w:rPr>
                <w:rFonts w:asciiTheme="majorHAnsi" w:hAnsiTheme="majorHAnsi"/>
                <w:lang w:eastAsia="en-US"/>
              </w:rPr>
            </w:pPr>
          </w:p>
          <w:p w:rsidR="003D1968" w:rsidRPr="00F274CB" w:rsidRDefault="003D1968" w:rsidP="00E8441B">
            <w:pPr>
              <w:tabs>
                <w:tab w:val="left" w:pos="270"/>
              </w:tabs>
              <w:rPr>
                <w:rFonts w:asciiTheme="majorHAnsi" w:hAnsiTheme="majorHAnsi"/>
                <w:lang w:eastAsia="en-US"/>
              </w:rPr>
            </w:pPr>
            <w:r w:rsidRPr="003D1968">
              <w:rPr>
                <w:rFonts w:asciiTheme="majorHAnsi" w:hAnsiTheme="majorHAnsi"/>
                <w:lang w:eastAsia="en-US"/>
              </w:rPr>
              <w:t>100% outflow on maturity</w:t>
            </w:r>
            <w:r w:rsidR="00807B54">
              <w:rPr>
                <w:rFonts w:asciiTheme="majorHAnsi" w:hAnsiTheme="majorHAnsi"/>
                <w:lang w:eastAsia="en-US"/>
              </w:rPr>
              <w:t xml:space="preserve">. To be conservative, it is assumed </w:t>
            </w:r>
            <w:r w:rsidRPr="003D1968">
              <w:rPr>
                <w:rFonts w:asciiTheme="majorHAnsi" w:hAnsiTheme="majorHAnsi"/>
                <w:lang w:eastAsia="en-US"/>
              </w:rPr>
              <w:t xml:space="preserve">BOC CUSO </w:t>
            </w:r>
            <w:r w:rsidR="00807B54">
              <w:rPr>
                <w:rFonts w:asciiTheme="majorHAnsi" w:hAnsiTheme="majorHAnsi"/>
                <w:lang w:eastAsia="en-US"/>
              </w:rPr>
              <w:t xml:space="preserve">is not allowed any rollover of wholesale term funds or deposits with counterparties. This aligns with LCR factor on wholesale funding. </w:t>
            </w:r>
            <w:r w:rsidRPr="008623DA">
              <w:rPr>
                <w:rFonts w:asciiTheme="majorHAnsi" w:hAnsiTheme="majorHAnsi"/>
                <w:noProof/>
                <w:lang w:eastAsia="en-US"/>
              </w:rPr>
              <w:t xml:space="preserve"> </w:t>
            </w:r>
          </w:p>
        </w:tc>
        <w:tc>
          <w:tcPr>
            <w:tcW w:w="1376" w:type="dxa"/>
            <w:vAlign w:val="center"/>
          </w:tcPr>
          <w:p w:rsidR="00A52832" w:rsidRPr="00F274CB" w:rsidRDefault="00A52832" w:rsidP="00DD16AB">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A52832" w:rsidRPr="00F274CB" w:rsidRDefault="00A52832" w:rsidP="00DD16AB">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A52832" w:rsidRPr="00F274CB" w:rsidRDefault="00A52832" w:rsidP="00DD16AB">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A52832" w:rsidRPr="00F274CB" w:rsidRDefault="00A52832" w:rsidP="00DD16AB">
            <w:pPr>
              <w:jc w:val="center"/>
              <w:rPr>
                <w:rFonts w:asciiTheme="majorHAnsi" w:hAnsiTheme="majorHAnsi"/>
                <w:color w:val="000000"/>
              </w:rPr>
            </w:pPr>
            <w:r w:rsidRPr="00F274CB">
              <w:rPr>
                <w:rFonts w:asciiTheme="majorHAnsi" w:hAnsiTheme="majorHAnsi"/>
                <w:color w:val="000000"/>
              </w:rPr>
              <w:t>100%</w:t>
            </w:r>
          </w:p>
        </w:tc>
      </w:tr>
      <w:tr w:rsidR="00A52832" w:rsidRPr="00F274CB" w:rsidTr="00EE785A">
        <w:trPr>
          <w:cantSplit/>
          <w:trHeight w:val="1515"/>
        </w:trPr>
        <w:tc>
          <w:tcPr>
            <w:tcW w:w="455" w:type="dxa"/>
            <w:textDirection w:val="btLr"/>
            <w:vAlign w:val="center"/>
          </w:tcPr>
          <w:p w:rsidR="00A52832" w:rsidRPr="00F274CB" w:rsidRDefault="00A52832" w:rsidP="00EE785A">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tcPr>
          <w:p w:rsidR="00A52832" w:rsidRPr="00F274CB" w:rsidRDefault="00A52832" w:rsidP="00EE785A">
            <w:pPr>
              <w:rPr>
                <w:rFonts w:asciiTheme="majorHAnsi" w:hAnsiTheme="majorHAnsi"/>
              </w:rPr>
            </w:pPr>
          </w:p>
        </w:tc>
        <w:tc>
          <w:tcPr>
            <w:tcW w:w="1376"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r>
      <w:tr w:rsidR="00A52832" w:rsidRPr="00F274CB" w:rsidTr="00167665">
        <w:trPr>
          <w:cantSplit/>
          <w:trHeight w:val="1515"/>
        </w:trPr>
        <w:tc>
          <w:tcPr>
            <w:tcW w:w="455" w:type="dxa"/>
            <w:textDirection w:val="btLr"/>
            <w:vAlign w:val="center"/>
          </w:tcPr>
          <w:p w:rsidR="00A52832" w:rsidRPr="00F274CB" w:rsidRDefault="00A52832" w:rsidP="00EE785A">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tcPr>
          <w:p w:rsidR="00A52832" w:rsidRPr="00F274CB" w:rsidRDefault="00A52832" w:rsidP="00EE785A">
            <w:pPr>
              <w:rPr>
                <w:rFonts w:asciiTheme="majorHAnsi" w:hAnsiTheme="majorHAnsi"/>
              </w:rPr>
            </w:pPr>
          </w:p>
        </w:tc>
        <w:tc>
          <w:tcPr>
            <w:tcW w:w="1376"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c>
          <w:tcPr>
            <w:tcW w:w="1376"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c>
          <w:tcPr>
            <w:tcW w:w="1377" w:type="dxa"/>
            <w:vAlign w:val="center"/>
          </w:tcPr>
          <w:p w:rsidR="00A52832" w:rsidRPr="00F274CB" w:rsidRDefault="00A52832" w:rsidP="00EE785A">
            <w:pPr>
              <w:jc w:val="center"/>
              <w:rPr>
                <w:rFonts w:asciiTheme="majorHAnsi" w:hAnsiTheme="majorHAnsi"/>
                <w:color w:val="000000"/>
              </w:rPr>
            </w:pPr>
            <w:r w:rsidRPr="00F274CB">
              <w:rPr>
                <w:rFonts w:asciiTheme="majorHAnsi" w:hAnsiTheme="majorHAnsi"/>
                <w:color w:val="000000"/>
              </w:rPr>
              <w:t>100%</w:t>
            </w:r>
          </w:p>
        </w:tc>
      </w:tr>
    </w:tbl>
    <w:p w:rsidR="00781767" w:rsidRPr="00F274CB" w:rsidRDefault="00781767" w:rsidP="00873163">
      <w:pPr>
        <w:rPr>
          <w:rFonts w:asciiTheme="majorHAnsi" w:hAnsiTheme="majorHAnsi" w:cs="Times New Roman"/>
        </w:rPr>
      </w:pPr>
    </w:p>
    <w:p w:rsidR="00BB3D5E" w:rsidRPr="00E8441B" w:rsidRDefault="00BB3D5E">
      <w:r w:rsidRPr="00E8441B">
        <w:t>8.1.4 Due to IB - Trade Finance</w:t>
      </w:r>
    </w:p>
    <w:p w:rsidR="00BB3D5E" w:rsidRPr="00460C1B" w:rsidRDefault="00BB3D5E" w:rsidP="00BB3D5E">
      <w:pPr>
        <w:jc w:val="both"/>
        <w:rPr>
          <w:rFonts w:asciiTheme="majorHAnsi" w:hAnsiTheme="majorHAnsi" w:cs="Times New Roman"/>
        </w:rPr>
      </w:pPr>
      <w:r w:rsidRPr="00D52997">
        <w:rPr>
          <w:rFonts w:asciiTheme="majorHAnsi" w:hAnsiTheme="majorHAnsi" w:cs="Times New Roman"/>
        </w:rPr>
        <w:t xml:space="preserve">This </w:t>
      </w:r>
      <w:r w:rsidRPr="00FE2C70">
        <w:rPr>
          <w:rFonts w:asciiTheme="majorHAnsi" w:hAnsiTheme="majorHAnsi" w:cs="Times New Roman"/>
        </w:rPr>
        <w:t xml:space="preserve">is </w:t>
      </w:r>
      <w:r w:rsidR="00781767" w:rsidRPr="00E8441B">
        <w:rPr>
          <w:rFonts w:asciiTheme="majorHAnsi" w:hAnsiTheme="majorHAnsi" w:cs="Times New Roman"/>
        </w:rPr>
        <w:t xml:space="preserve">a </w:t>
      </w:r>
      <w:r w:rsidRPr="00D52997">
        <w:rPr>
          <w:rFonts w:asciiTheme="majorHAnsi" w:hAnsiTheme="majorHAnsi" w:cs="Times New Roman"/>
        </w:rPr>
        <w:t>term fund</w:t>
      </w:r>
      <w:r w:rsidR="00781767" w:rsidRPr="00E8441B">
        <w:rPr>
          <w:rFonts w:asciiTheme="majorHAnsi" w:hAnsiTheme="majorHAnsi" w:cs="Times New Roman"/>
        </w:rPr>
        <w:t>ing loan</w:t>
      </w:r>
      <w:r w:rsidRPr="00FE2C70">
        <w:rPr>
          <w:rFonts w:asciiTheme="majorHAnsi" w:hAnsiTheme="majorHAnsi" w:cs="Times New Roman"/>
        </w:rPr>
        <w:t xml:space="preserve"> by</w:t>
      </w:r>
      <w:r w:rsidR="00781767" w:rsidRPr="00E8441B">
        <w:rPr>
          <w:rFonts w:asciiTheme="majorHAnsi" w:hAnsiTheme="majorHAnsi" w:cs="Times New Roman"/>
        </w:rPr>
        <w:t xml:space="preserve"> the</w:t>
      </w:r>
      <w:r w:rsidRPr="00D52997">
        <w:rPr>
          <w:rFonts w:asciiTheme="majorHAnsi" w:hAnsiTheme="majorHAnsi" w:cs="Times New Roman"/>
        </w:rPr>
        <w:t xml:space="preserve"> BOC Shanghai RMD Trading Unit, serv</w:t>
      </w:r>
      <w:r w:rsidR="00781767" w:rsidRPr="00E8441B">
        <w:rPr>
          <w:rFonts w:asciiTheme="majorHAnsi" w:hAnsiTheme="majorHAnsi" w:cs="Times New Roman"/>
        </w:rPr>
        <w:t xml:space="preserve">ing </w:t>
      </w:r>
      <w:r w:rsidRPr="00FE2C70">
        <w:rPr>
          <w:rFonts w:asciiTheme="majorHAnsi" w:hAnsiTheme="majorHAnsi" w:cs="Times New Roman"/>
        </w:rPr>
        <w:t xml:space="preserve">as </w:t>
      </w:r>
      <w:r w:rsidR="00781767" w:rsidRPr="00E8441B">
        <w:rPr>
          <w:rFonts w:asciiTheme="majorHAnsi" w:hAnsiTheme="majorHAnsi" w:cs="Times New Roman"/>
        </w:rPr>
        <w:t xml:space="preserve">a </w:t>
      </w:r>
      <w:r w:rsidRPr="00E8441B">
        <w:rPr>
          <w:rFonts w:asciiTheme="majorHAnsi" w:hAnsiTheme="majorHAnsi" w:cs="Times New Roman"/>
        </w:rPr>
        <w:t xml:space="preserve">funding source for some </w:t>
      </w:r>
      <w:r w:rsidR="00781767" w:rsidRPr="00E8441B">
        <w:rPr>
          <w:rFonts w:asciiTheme="majorHAnsi" w:hAnsiTheme="majorHAnsi" w:cs="Times New Roman"/>
        </w:rPr>
        <w:t>t</w:t>
      </w:r>
      <w:r w:rsidRPr="00D52997">
        <w:rPr>
          <w:rFonts w:asciiTheme="majorHAnsi" w:hAnsiTheme="majorHAnsi" w:cs="Times New Roman"/>
        </w:rPr>
        <w:t>rade finance loans. These loans are offered to</w:t>
      </w:r>
      <w:r w:rsidRPr="00FE2C70">
        <w:rPr>
          <w:rFonts w:asciiTheme="majorHAnsi" w:hAnsiTheme="majorHAnsi" w:cs="Times New Roman"/>
        </w:rPr>
        <w:t xml:space="preserve"> counter</w:t>
      </w:r>
      <w:r w:rsidRPr="00E8441B">
        <w:rPr>
          <w:rFonts w:asciiTheme="majorHAnsi" w:hAnsiTheme="majorHAnsi" w:cs="Times New Roman"/>
        </w:rPr>
        <w:t xml:space="preserve">parties within the BOC network and to third parties. They are relatively short-term and are intended for trade finance purposes. </w:t>
      </w:r>
      <w:r w:rsidRPr="00E8441B">
        <w:rPr>
          <w:rFonts w:asciiTheme="majorHAnsi" w:hAnsiTheme="majorHAnsi" w:cs="Times New Roman"/>
        </w:rPr>
        <w:lastRenderedPageBreak/>
        <w:t>Most</w:t>
      </w:r>
      <w:r w:rsidRPr="00D52997">
        <w:rPr>
          <w:rFonts w:asciiTheme="majorHAnsi" w:hAnsiTheme="majorHAnsi" w:cs="Times New Roman"/>
        </w:rPr>
        <w:t xml:space="preserve"> loans mature within one year. The specific</w:t>
      </w:r>
      <w:r w:rsidRPr="00460C1B">
        <w:rPr>
          <w:rFonts w:asciiTheme="majorHAnsi" w:hAnsiTheme="majorHAnsi" w:cs="Times New Roman"/>
        </w:rPr>
        <w:t xml:space="preserve"> products </w:t>
      </w:r>
      <w:r w:rsidR="0074477F">
        <w:rPr>
          <w:rFonts w:asciiTheme="majorHAnsi" w:hAnsiTheme="majorHAnsi" w:cs="Times New Roman"/>
        </w:rPr>
        <w:t xml:space="preserve">and options </w:t>
      </w:r>
      <w:r w:rsidRPr="00460C1B">
        <w:rPr>
          <w:rFonts w:asciiTheme="majorHAnsi" w:hAnsiTheme="majorHAnsi" w:cs="Times New Roman"/>
        </w:rPr>
        <w:t>offered include inward/outward document collections, bank acceptance</w:t>
      </w:r>
      <w:r w:rsidR="00DC4A4C">
        <w:rPr>
          <w:rFonts w:asciiTheme="majorHAnsi" w:hAnsiTheme="majorHAnsi" w:cs="Times New Roman"/>
        </w:rPr>
        <w:t>s</w:t>
      </w:r>
      <w:r w:rsidRPr="00460C1B">
        <w:rPr>
          <w:rFonts w:asciiTheme="majorHAnsi" w:hAnsiTheme="majorHAnsi" w:cs="Times New Roman"/>
        </w:rPr>
        <w:t xml:space="preserve">, </w:t>
      </w:r>
      <w:r w:rsidRPr="002D1816">
        <w:rPr>
          <w:rFonts w:asciiTheme="majorHAnsi" w:hAnsiTheme="majorHAnsi" w:cs="Times New Roman"/>
          <w:noProof/>
        </w:rPr>
        <w:t>short</w:t>
      </w:r>
      <w:r w:rsidR="00DC4A4C" w:rsidRPr="00E8441B">
        <w:rPr>
          <w:rFonts w:asciiTheme="majorHAnsi" w:hAnsiTheme="majorHAnsi" w:cs="Times New Roman"/>
          <w:noProof/>
        </w:rPr>
        <w:t>-</w:t>
      </w:r>
      <w:r w:rsidRPr="00746F81">
        <w:rPr>
          <w:rFonts w:asciiTheme="majorHAnsi" w:hAnsiTheme="majorHAnsi" w:cs="Times New Roman"/>
          <w:noProof/>
        </w:rPr>
        <w:t>term</w:t>
      </w:r>
      <w:r w:rsidRPr="00460C1B">
        <w:rPr>
          <w:rFonts w:asciiTheme="majorHAnsi" w:hAnsiTheme="majorHAnsi" w:cs="Times New Roman"/>
        </w:rPr>
        <w:t xml:space="preserve"> trade </w:t>
      </w:r>
      <w:r w:rsidRPr="002D1816">
        <w:rPr>
          <w:rFonts w:asciiTheme="majorHAnsi" w:hAnsiTheme="majorHAnsi" w:cs="Times New Roman"/>
          <w:noProof/>
        </w:rPr>
        <w:t>financ</w:t>
      </w:r>
      <w:r w:rsidR="0074477F" w:rsidRPr="00746F81">
        <w:rPr>
          <w:rFonts w:asciiTheme="majorHAnsi" w:hAnsiTheme="majorHAnsi" w:cs="Times New Roman"/>
          <w:noProof/>
        </w:rPr>
        <w:t>ing</w:t>
      </w:r>
      <w:r w:rsidRPr="00460C1B">
        <w:rPr>
          <w:rFonts w:asciiTheme="majorHAnsi" w:hAnsiTheme="majorHAnsi" w:cs="Times New Roman"/>
        </w:rPr>
        <w:t xml:space="preserve">, factoring, and due from IB/Affiliates. Please note, all the trade finance loans are non-recourse. </w:t>
      </w:r>
    </w:p>
    <w:p w:rsidR="00BB3D5E" w:rsidRPr="00460C1B" w:rsidRDefault="00BB3D5E" w:rsidP="00BB3D5E">
      <w:pPr>
        <w:rPr>
          <w:rFonts w:asciiTheme="majorHAnsi" w:hAnsiTheme="majorHAnsi" w:cs="Times New Roman"/>
        </w:rPr>
      </w:pPr>
      <w:r w:rsidRPr="00460C1B">
        <w:rPr>
          <w:rFonts w:asciiTheme="majorHAnsi" w:hAnsiTheme="majorHAnsi" w:cs="Times New Roman"/>
        </w:rPr>
        <w:t>Potential Liquidity Impacts</w:t>
      </w:r>
    </w:p>
    <w:p w:rsidR="00BB3D5E" w:rsidRPr="00460C1B" w:rsidRDefault="00BB3D5E" w:rsidP="00BB3D5E">
      <w:pPr>
        <w:rPr>
          <w:rFonts w:asciiTheme="majorHAnsi" w:hAnsiTheme="majorHAnsi" w:cs="Times New Roman"/>
        </w:rPr>
      </w:pPr>
      <w:r w:rsidRPr="00460C1B">
        <w:rPr>
          <w:rFonts w:asciiTheme="majorHAnsi" w:hAnsiTheme="majorHAnsi" w:cs="Times New Roman"/>
        </w:rPr>
        <w:t>Provides a potential outflow in times of stress as loans mature.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BB3D5E" w:rsidRPr="00F04587" w:rsidTr="00443F5C">
        <w:trPr>
          <w:trHeight w:val="225"/>
        </w:trPr>
        <w:tc>
          <w:tcPr>
            <w:tcW w:w="4230" w:type="dxa"/>
            <w:gridSpan w:val="2"/>
            <w:tcBorders>
              <w:top w:val="nil"/>
              <w:left w:val="nil"/>
              <w:right w:val="nil"/>
            </w:tcBorders>
            <w:shd w:val="clear" w:color="auto" w:fill="auto"/>
          </w:tcPr>
          <w:p w:rsidR="00BB3D5E" w:rsidRPr="00F04587" w:rsidRDefault="00BB3D5E" w:rsidP="00443F5C">
            <w:pPr>
              <w:rPr>
                <w:lang w:eastAsia="en-US"/>
              </w:rPr>
            </w:pPr>
          </w:p>
        </w:tc>
        <w:tc>
          <w:tcPr>
            <w:tcW w:w="5505" w:type="dxa"/>
            <w:gridSpan w:val="4"/>
            <w:tcBorders>
              <w:left w:val="nil"/>
            </w:tcBorders>
            <w:shd w:val="clear" w:color="auto" w:fill="A40000"/>
          </w:tcPr>
          <w:p w:rsidR="00BB3D5E" w:rsidRPr="00F04587" w:rsidRDefault="00BB3D5E" w:rsidP="00443F5C">
            <w:pPr>
              <w:rPr>
                <w:color w:val="FFFFFF" w:themeColor="background1"/>
                <w:lang w:eastAsia="en-US"/>
              </w:rPr>
            </w:pPr>
            <w:r w:rsidRPr="00F04587">
              <w:rPr>
                <w:lang w:eastAsia="en-US"/>
              </w:rPr>
              <w:t>Cash Inflow</w:t>
            </w:r>
          </w:p>
        </w:tc>
      </w:tr>
      <w:tr w:rsidR="00BB3D5E" w:rsidRPr="00F04587" w:rsidTr="00443F5C">
        <w:trPr>
          <w:trHeight w:val="249"/>
        </w:trPr>
        <w:tc>
          <w:tcPr>
            <w:tcW w:w="455" w:type="dxa"/>
            <w:shd w:val="clear" w:color="auto" w:fill="F5B9A9"/>
            <w:vAlign w:val="center"/>
          </w:tcPr>
          <w:p w:rsidR="00BB3D5E" w:rsidRPr="00F04587" w:rsidRDefault="00BB3D5E" w:rsidP="00443F5C">
            <w:pPr>
              <w:rPr>
                <w:lang w:eastAsia="en-US"/>
              </w:rPr>
            </w:pPr>
          </w:p>
        </w:tc>
        <w:tc>
          <w:tcPr>
            <w:tcW w:w="3775" w:type="dxa"/>
            <w:shd w:val="clear" w:color="auto" w:fill="F5B9A9"/>
            <w:vAlign w:val="center"/>
          </w:tcPr>
          <w:p w:rsidR="00BB3D5E" w:rsidRPr="00F04587" w:rsidRDefault="00BB3D5E" w:rsidP="00443F5C">
            <w:pPr>
              <w:rPr>
                <w:lang w:eastAsia="en-US"/>
              </w:rPr>
            </w:pPr>
            <w:r w:rsidRPr="00F04587">
              <w:rPr>
                <w:lang w:eastAsia="en-US"/>
              </w:rPr>
              <w:t>Assumptions</w:t>
            </w:r>
          </w:p>
        </w:tc>
        <w:tc>
          <w:tcPr>
            <w:tcW w:w="1376" w:type="dxa"/>
            <w:shd w:val="clear" w:color="auto" w:fill="F5B9A9"/>
            <w:vAlign w:val="center"/>
          </w:tcPr>
          <w:p w:rsidR="00BB3D5E" w:rsidRPr="00F04587" w:rsidRDefault="00BB3D5E" w:rsidP="00443F5C">
            <w:pPr>
              <w:rPr>
                <w:lang w:eastAsia="en-US"/>
              </w:rPr>
            </w:pPr>
            <w:r w:rsidRPr="00F04587">
              <w:rPr>
                <w:lang w:eastAsia="en-US"/>
              </w:rPr>
              <w:t>O/N</w:t>
            </w:r>
          </w:p>
        </w:tc>
        <w:tc>
          <w:tcPr>
            <w:tcW w:w="1376" w:type="dxa"/>
            <w:shd w:val="clear" w:color="auto" w:fill="F5B9A9"/>
            <w:vAlign w:val="center"/>
          </w:tcPr>
          <w:p w:rsidR="00BB3D5E" w:rsidRPr="00F04587" w:rsidRDefault="00BB3D5E" w:rsidP="00443F5C">
            <w:pPr>
              <w:rPr>
                <w:lang w:eastAsia="en-US"/>
              </w:rPr>
            </w:pPr>
            <w:r w:rsidRPr="00F04587">
              <w:rPr>
                <w:lang w:eastAsia="en-US"/>
              </w:rPr>
              <w:t>30 Day</w:t>
            </w:r>
          </w:p>
        </w:tc>
        <w:tc>
          <w:tcPr>
            <w:tcW w:w="1376" w:type="dxa"/>
            <w:shd w:val="clear" w:color="auto" w:fill="F5B9A9"/>
            <w:vAlign w:val="center"/>
          </w:tcPr>
          <w:p w:rsidR="00BB3D5E" w:rsidRPr="00F04587" w:rsidRDefault="00BB3D5E" w:rsidP="00443F5C">
            <w:pPr>
              <w:rPr>
                <w:lang w:eastAsia="en-US"/>
              </w:rPr>
            </w:pPr>
            <w:r w:rsidRPr="00F04587">
              <w:rPr>
                <w:lang w:eastAsia="en-US"/>
              </w:rPr>
              <w:t>90 Day</w:t>
            </w:r>
          </w:p>
        </w:tc>
        <w:tc>
          <w:tcPr>
            <w:tcW w:w="1377" w:type="dxa"/>
            <w:shd w:val="clear" w:color="auto" w:fill="F5B9A9"/>
            <w:vAlign w:val="center"/>
          </w:tcPr>
          <w:p w:rsidR="00BB3D5E" w:rsidRPr="00F04587" w:rsidRDefault="00BB3D5E" w:rsidP="00443F5C">
            <w:pPr>
              <w:rPr>
                <w:lang w:eastAsia="en-US"/>
              </w:rPr>
            </w:pPr>
            <w:r w:rsidRPr="00F04587">
              <w:rPr>
                <w:lang w:eastAsia="en-US"/>
              </w:rPr>
              <w:t>1 Year</w:t>
            </w:r>
          </w:p>
        </w:tc>
      </w:tr>
      <w:tr w:rsidR="00BB3D5E" w:rsidRPr="00F04587" w:rsidTr="00443F5C">
        <w:trPr>
          <w:cantSplit/>
          <w:trHeight w:val="1515"/>
        </w:trPr>
        <w:tc>
          <w:tcPr>
            <w:tcW w:w="455" w:type="dxa"/>
            <w:textDirection w:val="btLr"/>
            <w:vAlign w:val="center"/>
          </w:tcPr>
          <w:p w:rsidR="00BB3D5E" w:rsidRPr="00F04587" w:rsidRDefault="00BB3D5E" w:rsidP="00443F5C">
            <w:pPr>
              <w:rPr>
                <w:lang w:eastAsia="en-US"/>
              </w:rPr>
            </w:pPr>
            <w:r w:rsidRPr="00F04587">
              <w:rPr>
                <w:lang w:eastAsia="en-US"/>
              </w:rPr>
              <w:t>Idiosyncratic</w:t>
            </w:r>
          </w:p>
        </w:tc>
        <w:tc>
          <w:tcPr>
            <w:tcW w:w="3775" w:type="dxa"/>
            <w:vMerge w:val="restart"/>
            <w:vAlign w:val="center"/>
          </w:tcPr>
          <w:p w:rsidR="00BB3D5E" w:rsidRPr="00F04587" w:rsidRDefault="00807B54" w:rsidP="002D1816">
            <w:pPr>
              <w:rPr>
                <w:lang w:eastAsia="en-US"/>
              </w:rPr>
            </w:pPr>
            <w:r w:rsidRPr="00807B54">
              <w:rPr>
                <w:lang w:eastAsia="en-US"/>
              </w:rPr>
              <w:t>100% outflow on maturity. To be conservative, it is assumed BOC CUSO is not allowed any rollover of wholesale term funds or deposits with counterparties. This aligns with LCR factor on wholesale funding</w:t>
            </w:r>
            <w:r>
              <w:rPr>
                <w:lang w:eastAsia="en-US"/>
              </w:rPr>
              <w:t>.</w:t>
            </w:r>
            <w:r w:rsidRPr="002D1816">
              <w:rPr>
                <w:highlight w:val="cyan"/>
                <w:lang w:eastAsia="en-US"/>
              </w:rPr>
              <w:t xml:space="preserve"> </w:t>
            </w:r>
          </w:p>
        </w:tc>
        <w:tc>
          <w:tcPr>
            <w:tcW w:w="1376" w:type="dxa"/>
            <w:vAlign w:val="center"/>
          </w:tcPr>
          <w:p w:rsidR="00BB3D5E" w:rsidRPr="00F04587" w:rsidRDefault="00BB3D5E" w:rsidP="00443F5C">
            <w:r w:rsidRPr="00F04587">
              <w:t>100%</w:t>
            </w:r>
          </w:p>
        </w:tc>
        <w:tc>
          <w:tcPr>
            <w:tcW w:w="1376" w:type="dxa"/>
            <w:vAlign w:val="center"/>
          </w:tcPr>
          <w:p w:rsidR="00BB3D5E" w:rsidRPr="00F04587" w:rsidRDefault="00BB3D5E" w:rsidP="00443F5C">
            <w:r w:rsidRPr="00F04587">
              <w:t>100%</w:t>
            </w:r>
          </w:p>
        </w:tc>
        <w:tc>
          <w:tcPr>
            <w:tcW w:w="1376" w:type="dxa"/>
            <w:vAlign w:val="center"/>
          </w:tcPr>
          <w:p w:rsidR="00BB3D5E" w:rsidRPr="00F04587" w:rsidRDefault="00BB3D5E" w:rsidP="00443F5C">
            <w:r w:rsidRPr="00F04587">
              <w:t>100%</w:t>
            </w:r>
          </w:p>
        </w:tc>
        <w:tc>
          <w:tcPr>
            <w:tcW w:w="1377" w:type="dxa"/>
            <w:vAlign w:val="center"/>
          </w:tcPr>
          <w:p w:rsidR="00BB3D5E" w:rsidRPr="00F04587" w:rsidRDefault="00BB3D5E" w:rsidP="00443F5C">
            <w:r w:rsidRPr="00F04587">
              <w:t>100%</w:t>
            </w:r>
          </w:p>
        </w:tc>
      </w:tr>
      <w:tr w:rsidR="00BB3D5E" w:rsidRPr="00F04587" w:rsidTr="00443F5C">
        <w:trPr>
          <w:cantSplit/>
          <w:trHeight w:val="1515"/>
        </w:trPr>
        <w:tc>
          <w:tcPr>
            <w:tcW w:w="455" w:type="dxa"/>
            <w:textDirection w:val="btLr"/>
            <w:vAlign w:val="center"/>
          </w:tcPr>
          <w:p w:rsidR="00BB3D5E" w:rsidRPr="00F04587" w:rsidRDefault="00BB3D5E" w:rsidP="00443F5C">
            <w:pPr>
              <w:rPr>
                <w:lang w:eastAsia="en-US"/>
              </w:rPr>
            </w:pPr>
            <w:r w:rsidRPr="00F04587">
              <w:rPr>
                <w:lang w:eastAsia="en-US"/>
              </w:rPr>
              <w:t>Systemic</w:t>
            </w:r>
          </w:p>
        </w:tc>
        <w:tc>
          <w:tcPr>
            <w:tcW w:w="3775" w:type="dxa"/>
            <w:vMerge/>
            <w:vAlign w:val="center"/>
          </w:tcPr>
          <w:p w:rsidR="00BB3D5E" w:rsidRPr="00F04587" w:rsidRDefault="00BB3D5E" w:rsidP="00443F5C">
            <w:pPr>
              <w:rPr>
                <w:lang w:eastAsia="en-US"/>
              </w:rPr>
            </w:pPr>
          </w:p>
        </w:tc>
        <w:tc>
          <w:tcPr>
            <w:tcW w:w="1376" w:type="dxa"/>
            <w:vAlign w:val="center"/>
          </w:tcPr>
          <w:p w:rsidR="00BB3D5E" w:rsidRPr="00F04587" w:rsidRDefault="00BB3D5E" w:rsidP="00443F5C">
            <w:r w:rsidRPr="00F04587">
              <w:t>100%</w:t>
            </w:r>
          </w:p>
        </w:tc>
        <w:tc>
          <w:tcPr>
            <w:tcW w:w="1376" w:type="dxa"/>
            <w:vAlign w:val="center"/>
          </w:tcPr>
          <w:p w:rsidR="00BB3D5E" w:rsidRPr="00F04587" w:rsidRDefault="00BB3D5E" w:rsidP="00443F5C">
            <w:r w:rsidRPr="00F04587">
              <w:t>100%</w:t>
            </w:r>
          </w:p>
        </w:tc>
        <w:tc>
          <w:tcPr>
            <w:tcW w:w="1376" w:type="dxa"/>
            <w:vAlign w:val="center"/>
          </w:tcPr>
          <w:p w:rsidR="00BB3D5E" w:rsidRPr="00F04587" w:rsidRDefault="00BB3D5E" w:rsidP="00443F5C">
            <w:r w:rsidRPr="00F04587">
              <w:t>100%</w:t>
            </w:r>
          </w:p>
        </w:tc>
        <w:tc>
          <w:tcPr>
            <w:tcW w:w="1377" w:type="dxa"/>
            <w:vAlign w:val="center"/>
          </w:tcPr>
          <w:p w:rsidR="00BB3D5E" w:rsidRPr="00F04587" w:rsidRDefault="00BB3D5E" w:rsidP="00443F5C">
            <w:r w:rsidRPr="00F04587">
              <w:t>100%</w:t>
            </w:r>
          </w:p>
        </w:tc>
      </w:tr>
      <w:tr w:rsidR="00BB3D5E" w:rsidRPr="00F04587" w:rsidTr="00443F5C">
        <w:trPr>
          <w:cantSplit/>
          <w:trHeight w:val="1515"/>
        </w:trPr>
        <w:tc>
          <w:tcPr>
            <w:tcW w:w="455" w:type="dxa"/>
            <w:textDirection w:val="btLr"/>
            <w:vAlign w:val="center"/>
          </w:tcPr>
          <w:p w:rsidR="00BB3D5E" w:rsidRPr="00F04587" w:rsidRDefault="00BB3D5E" w:rsidP="00443F5C">
            <w:pPr>
              <w:rPr>
                <w:lang w:eastAsia="en-US"/>
              </w:rPr>
            </w:pPr>
            <w:r w:rsidRPr="00F04587">
              <w:rPr>
                <w:lang w:eastAsia="en-US"/>
              </w:rPr>
              <w:t>Combined</w:t>
            </w:r>
          </w:p>
        </w:tc>
        <w:tc>
          <w:tcPr>
            <w:tcW w:w="3775" w:type="dxa"/>
            <w:vMerge/>
            <w:vAlign w:val="center"/>
          </w:tcPr>
          <w:p w:rsidR="00BB3D5E" w:rsidRPr="00F04587" w:rsidRDefault="00BB3D5E" w:rsidP="00443F5C">
            <w:pPr>
              <w:rPr>
                <w:lang w:eastAsia="en-US"/>
              </w:rPr>
            </w:pPr>
          </w:p>
        </w:tc>
        <w:tc>
          <w:tcPr>
            <w:tcW w:w="1376" w:type="dxa"/>
            <w:vAlign w:val="center"/>
          </w:tcPr>
          <w:p w:rsidR="00BB3D5E" w:rsidRPr="00F04587" w:rsidRDefault="00BB3D5E" w:rsidP="00443F5C">
            <w:r w:rsidRPr="00F04587">
              <w:t>100%</w:t>
            </w:r>
          </w:p>
        </w:tc>
        <w:tc>
          <w:tcPr>
            <w:tcW w:w="1376" w:type="dxa"/>
            <w:vAlign w:val="center"/>
          </w:tcPr>
          <w:p w:rsidR="00BB3D5E" w:rsidRPr="00F04587" w:rsidRDefault="00BB3D5E" w:rsidP="00443F5C">
            <w:r w:rsidRPr="00F04587">
              <w:t>100%</w:t>
            </w:r>
          </w:p>
        </w:tc>
        <w:tc>
          <w:tcPr>
            <w:tcW w:w="1376" w:type="dxa"/>
            <w:vAlign w:val="center"/>
          </w:tcPr>
          <w:p w:rsidR="00BB3D5E" w:rsidRPr="00F04587" w:rsidRDefault="00BB3D5E" w:rsidP="00443F5C">
            <w:r w:rsidRPr="00F04587">
              <w:t>100%</w:t>
            </w:r>
          </w:p>
        </w:tc>
        <w:tc>
          <w:tcPr>
            <w:tcW w:w="1377" w:type="dxa"/>
            <w:vAlign w:val="center"/>
          </w:tcPr>
          <w:p w:rsidR="00BB3D5E" w:rsidRPr="00F04587" w:rsidRDefault="00BB3D5E" w:rsidP="00443F5C">
            <w:r w:rsidRPr="00F04587">
              <w:t>100%</w:t>
            </w:r>
          </w:p>
        </w:tc>
      </w:tr>
    </w:tbl>
    <w:p w:rsidR="0074477F" w:rsidRDefault="0074477F" w:rsidP="00460C1B">
      <w:pPr>
        <w:rPr>
          <w:rFonts w:asciiTheme="majorHAnsi" w:hAnsiTheme="majorHAnsi" w:cs="Times New Roman"/>
        </w:rPr>
      </w:pPr>
    </w:p>
    <w:p w:rsidR="00EE785A" w:rsidRPr="00E8441B" w:rsidRDefault="00CE3BDB" w:rsidP="00460C1B">
      <w:r w:rsidRPr="00E8441B">
        <w:t>8.1.</w:t>
      </w:r>
      <w:r w:rsidR="000C42F8" w:rsidRPr="00E8441B">
        <w:t xml:space="preserve">5 </w:t>
      </w:r>
      <w:r w:rsidR="00EE785A" w:rsidRPr="00E8441B">
        <w:t xml:space="preserve">Due to Affiliate </w:t>
      </w:r>
      <w:r w:rsidR="00BB3D5E" w:rsidRPr="00E8441B">
        <w:t xml:space="preserve">-  Demand and </w:t>
      </w:r>
      <w:r w:rsidR="00EE785A" w:rsidRPr="00E8441B">
        <w:t>Investment</w:t>
      </w:r>
    </w:p>
    <w:p w:rsidR="00EE785A" w:rsidRDefault="00BB3D5E">
      <w:pPr>
        <w:jc w:val="both"/>
        <w:rPr>
          <w:rFonts w:asciiTheme="majorHAnsi" w:eastAsia="Times New Roman" w:hAnsiTheme="majorHAnsi" w:cs="Times New Roman"/>
          <w:color w:val="000000"/>
        </w:rPr>
        <w:pPrChange w:id="312" w:author="MA, YUANYUAN" w:date="2018-06-01T13:51:00Z">
          <w:pPr/>
        </w:pPrChange>
      </w:pPr>
      <w:r w:rsidRPr="00BB3D5E">
        <w:rPr>
          <w:rFonts w:asciiTheme="majorHAnsi" w:eastAsia="Times New Roman" w:hAnsiTheme="majorHAnsi" w:cs="Times New Roman"/>
          <w:color w:val="000000"/>
        </w:rPr>
        <w:t xml:space="preserve">This line </w:t>
      </w:r>
      <w:r w:rsidRPr="002D1816">
        <w:rPr>
          <w:rFonts w:asciiTheme="majorHAnsi" w:eastAsia="Times New Roman" w:hAnsiTheme="majorHAnsi" w:cs="Times New Roman"/>
          <w:noProof/>
          <w:color w:val="000000"/>
        </w:rPr>
        <w:t>item</w:t>
      </w:r>
      <w:r w:rsidRPr="00BB3D5E">
        <w:rPr>
          <w:rFonts w:asciiTheme="majorHAnsi" w:eastAsia="Times New Roman" w:hAnsiTheme="majorHAnsi" w:cs="Times New Roman"/>
          <w:color w:val="000000"/>
        </w:rPr>
        <w:t xml:space="preserve"> is </w:t>
      </w:r>
      <w:r w:rsidRPr="002D1816">
        <w:rPr>
          <w:rFonts w:asciiTheme="majorHAnsi" w:eastAsia="Times New Roman" w:hAnsiTheme="majorHAnsi" w:cs="Times New Roman"/>
          <w:noProof/>
          <w:color w:val="000000"/>
        </w:rPr>
        <w:t>comp</w:t>
      </w:r>
      <w:r w:rsidR="0074477F" w:rsidRPr="00807B54">
        <w:rPr>
          <w:rFonts w:asciiTheme="majorHAnsi" w:eastAsia="Times New Roman" w:hAnsiTheme="majorHAnsi" w:cs="Times New Roman"/>
          <w:noProof/>
          <w:color w:val="000000"/>
        </w:rPr>
        <w:t>rised</w:t>
      </w:r>
      <w:r w:rsidRPr="00BB3D5E">
        <w:rPr>
          <w:rFonts w:asciiTheme="majorHAnsi" w:eastAsia="Times New Roman" w:hAnsiTheme="majorHAnsi" w:cs="Times New Roman"/>
          <w:color w:val="000000"/>
        </w:rPr>
        <w:t xml:space="preserve"> of demand deposits (non-interest bearing) and investment account from affiliates. </w:t>
      </w:r>
      <w:r w:rsidRPr="00807B54">
        <w:rPr>
          <w:rFonts w:asciiTheme="majorHAnsi" w:eastAsia="Times New Roman" w:hAnsiTheme="majorHAnsi" w:cs="Times New Roman"/>
          <w:noProof/>
          <w:color w:val="000000"/>
        </w:rPr>
        <w:t>D</w:t>
      </w:r>
      <w:r w:rsidR="00EE785A" w:rsidRPr="00807B54">
        <w:rPr>
          <w:rFonts w:asciiTheme="majorHAnsi" w:eastAsia="Times New Roman" w:hAnsiTheme="majorHAnsi" w:cs="Times New Roman"/>
          <w:noProof/>
          <w:color w:val="000000"/>
        </w:rPr>
        <w:t>eposits</w:t>
      </w:r>
      <w:r w:rsidR="00EE785A" w:rsidRPr="00F274CB">
        <w:rPr>
          <w:rFonts w:asciiTheme="majorHAnsi" w:eastAsia="Times New Roman" w:hAnsiTheme="majorHAnsi" w:cs="Times New Roman"/>
          <w:color w:val="000000"/>
        </w:rPr>
        <w:t xml:space="preserve"> from affiliates once above the balance of $ 50K will be swept </w:t>
      </w:r>
      <w:r w:rsidR="008623DA" w:rsidRPr="002D1816">
        <w:rPr>
          <w:rFonts w:asciiTheme="majorHAnsi" w:eastAsia="Times New Roman" w:hAnsiTheme="majorHAnsi" w:cs="Times New Roman"/>
          <w:noProof/>
          <w:color w:val="000000"/>
        </w:rPr>
        <w:t>in</w:t>
      </w:r>
      <w:r w:rsidR="00EE785A" w:rsidRPr="00807B54">
        <w:rPr>
          <w:rFonts w:asciiTheme="majorHAnsi" w:eastAsia="Times New Roman" w:hAnsiTheme="majorHAnsi" w:cs="Times New Roman"/>
          <w:noProof/>
          <w:color w:val="000000"/>
        </w:rPr>
        <w:t>to</w:t>
      </w:r>
      <w:r w:rsidR="008623DA" w:rsidRPr="00807B54">
        <w:rPr>
          <w:rFonts w:asciiTheme="majorHAnsi" w:eastAsia="Times New Roman" w:hAnsiTheme="majorHAnsi" w:cs="Times New Roman"/>
          <w:noProof/>
          <w:color w:val="000000"/>
        </w:rPr>
        <w:t xml:space="preserve"> </w:t>
      </w:r>
      <w:r w:rsidR="00EE785A" w:rsidRPr="00F274CB">
        <w:rPr>
          <w:rFonts w:asciiTheme="majorHAnsi" w:eastAsia="Times New Roman" w:hAnsiTheme="majorHAnsi" w:cs="Times New Roman"/>
          <w:color w:val="000000"/>
        </w:rPr>
        <w:t>investment accounts automatically on a daily basis for interest income.</w:t>
      </w:r>
      <w:r w:rsidR="008A77CD">
        <w:rPr>
          <w:rFonts w:asciiTheme="majorHAnsi" w:eastAsia="Times New Roman" w:hAnsiTheme="majorHAnsi" w:cs="Times New Roman"/>
          <w:color w:val="000000"/>
        </w:rPr>
        <w:t xml:space="preserve"> </w:t>
      </w:r>
      <w:r w:rsidR="00EE785A" w:rsidRPr="00F274CB">
        <w:rPr>
          <w:rFonts w:asciiTheme="majorHAnsi" w:eastAsia="Times New Roman" w:hAnsiTheme="majorHAnsi" w:cs="Times New Roman"/>
          <w:color w:val="000000"/>
        </w:rPr>
        <w:t>These accounts are maintained for operational USD clearing purposes.</w:t>
      </w:r>
    </w:p>
    <w:p w:rsidR="005B7A50" w:rsidRPr="00F274CB" w:rsidRDefault="005B7A50">
      <w:pPr>
        <w:jc w:val="both"/>
        <w:rPr>
          <w:rFonts w:asciiTheme="majorHAnsi" w:eastAsia="Times New Roman" w:hAnsiTheme="majorHAnsi" w:cs="Times New Roman"/>
          <w:color w:val="000000"/>
        </w:rPr>
        <w:pPrChange w:id="313" w:author="MA, YUANYUAN" w:date="2018-06-01T13:51:00Z">
          <w:pPr/>
        </w:pPrChange>
      </w:pPr>
      <w:r w:rsidRPr="005B7A50">
        <w:rPr>
          <w:rFonts w:asciiTheme="majorHAnsi" w:eastAsia="Times New Roman" w:hAnsiTheme="majorHAnsi" w:cs="Times New Roman"/>
          <w:color w:val="000000"/>
        </w:rPr>
        <w:t xml:space="preserve">For run-off assumption, </w:t>
      </w:r>
      <w:r w:rsidR="00D44857">
        <w:rPr>
          <w:rFonts w:asciiTheme="majorHAnsi" w:eastAsia="Times New Roman" w:hAnsiTheme="majorHAnsi" w:cs="Times New Roman"/>
          <w:color w:val="000000"/>
        </w:rPr>
        <w:t xml:space="preserve">the </w:t>
      </w:r>
      <w:r w:rsidR="00D44857" w:rsidRPr="002D1816">
        <w:rPr>
          <w:rFonts w:asciiTheme="majorHAnsi" w:eastAsia="Times New Roman" w:hAnsiTheme="majorHAnsi" w:cs="Times New Roman"/>
          <w:noProof/>
          <w:color w:val="000000"/>
        </w:rPr>
        <w:t>o</w:t>
      </w:r>
      <w:r w:rsidRPr="00807B54">
        <w:rPr>
          <w:rFonts w:asciiTheme="majorHAnsi" w:eastAsia="Times New Roman" w:hAnsiTheme="majorHAnsi" w:cs="Times New Roman"/>
          <w:noProof/>
          <w:color w:val="000000"/>
        </w:rPr>
        <w:t>perational</w:t>
      </w:r>
      <w:r w:rsidRPr="005B7A50">
        <w:rPr>
          <w:rFonts w:asciiTheme="majorHAnsi" w:eastAsia="Times New Roman" w:hAnsiTheme="majorHAnsi" w:cs="Times New Roman"/>
          <w:color w:val="000000"/>
        </w:rPr>
        <w:t xml:space="preserve"> and </w:t>
      </w:r>
      <w:r w:rsidR="00D44857" w:rsidRPr="00807B54">
        <w:rPr>
          <w:rFonts w:asciiTheme="majorHAnsi" w:eastAsia="Times New Roman" w:hAnsiTheme="majorHAnsi" w:cs="Times New Roman"/>
          <w:noProof/>
          <w:color w:val="000000"/>
        </w:rPr>
        <w:t>e</w:t>
      </w:r>
      <w:r w:rsidRPr="00807B54">
        <w:rPr>
          <w:rFonts w:asciiTheme="majorHAnsi" w:eastAsia="Times New Roman" w:hAnsiTheme="majorHAnsi" w:cs="Times New Roman"/>
          <w:noProof/>
          <w:color w:val="000000"/>
        </w:rPr>
        <w:t>xcess</w:t>
      </w:r>
      <w:r w:rsidRPr="005B7A50">
        <w:rPr>
          <w:rFonts w:asciiTheme="majorHAnsi" w:eastAsia="Times New Roman" w:hAnsiTheme="majorHAnsi" w:cs="Times New Roman"/>
          <w:color w:val="000000"/>
        </w:rPr>
        <w:t xml:space="preserve"> </w:t>
      </w:r>
      <w:r w:rsidR="00D44857" w:rsidRPr="002D1816">
        <w:rPr>
          <w:rFonts w:asciiTheme="majorHAnsi" w:eastAsia="Times New Roman" w:hAnsiTheme="majorHAnsi" w:cs="Times New Roman"/>
          <w:noProof/>
          <w:color w:val="000000"/>
        </w:rPr>
        <w:t>d</w:t>
      </w:r>
      <w:r w:rsidRPr="00807B54">
        <w:rPr>
          <w:rFonts w:asciiTheme="majorHAnsi" w:eastAsia="Times New Roman" w:hAnsiTheme="majorHAnsi" w:cs="Times New Roman"/>
          <w:noProof/>
          <w:color w:val="000000"/>
        </w:rPr>
        <w:t>eposit</w:t>
      </w:r>
      <w:r w:rsidRPr="005B7A50">
        <w:rPr>
          <w:rFonts w:asciiTheme="majorHAnsi" w:eastAsia="Times New Roman" w:hAnsiTheme="majorHAnsi" w:cs="Times New Roman"/>
          <w:color w:val="000000"/>
        </w:rPr>
        <w:t xml:space="preserve"> </w:t>
      </w:r>
      <w:r w:rsidR="00D44857" w:rsidRPr="002D1816">
        <w:rPr>
          <w:rFonts w:asciiTheme="majorHAnsi" w:eastAsia="Times New Roman" w:hAnsiTheme="majorHAnsi" w:cs="Times New Roman"/>
          <w:noProof/>
          <w:color w:val="000000"/>
        </w:rPr>
        <w:t>m</w:t>
      </w:r>
      <w:r w:rsidRPr="00807B54">
        <w:rPr>
          <w:rFonts w:asciiTheme="majorHAnsi" w:eastAsia="Times New Roman" w:hAnsiTheme="majorHAnsi" w:cs="Times New Roman"/>
          <w:noProof/>
          <w:color w:val="000000"/>
        </w:rPr>
        <w:t>ethodology</w:t>
      </w:r>
      <w:r w:rsidRPr="005B7A50">
        <w:rPr>
          <w:rFonts w:asciiTheme="majorHAnsi" w:eastAsia="Times New Roman" w:hAnsiTheme="majorHAnsi" w:cs="Times New Roman"/>
          <w:color w:val="000000"/>
        </w:rPr>
        <w:t xml:space="preserve"> w</w:t>
      </w:r>
      <w:r w:rsidR="00D44857">
        <w:rPr>
          <w:rFonts w:asciiTheme="majorHAnsi" w:eastAsia="Times New Roman" w:hAnsiTheme="majorHAnsi" w:cs="Times New Roman"/>
          <w:color w:val="000000"/>
        </w:rPr>
        <w:t xml:space="preserve">ill </w:t>
      </w:r>
      <w:r w:rsidRPr="005B7A50">
        <w:rPr>
          <w:rFonts w:asciiTheme="majorHAnsi" w:eastAsia="Times New Roman" w:hAnsiTheme="majorHAnsi" w:cs="Times New Roman"/>
          <w:color w:val="000000"/>
        </w:rPr>
        <w:t xml:space="preserve">be applied to this item. Please refer to the documentation “BOC US Stress Wholesale </w:t>
      </w:r>
      <w:r w:rsidR="00D44857" w:rsidRPr="00807B54">
        <w:rPr>
          <w:rFonts w:asciiTheme="majorHAnsi" w:eastAsia="Times New Roman" w:hAnsiTheme="majorHAnsi" w:cs="Times New Roman"/>
          <w:noProof/>
          <w:color w:val="000000"/>
        </w:rPr>
        <w:t>D</w:t>
      </w:r>
      <w:r w:rsidRPr="00807B54">
        <w:rPr>
          <w:rFonts w:asciiTheme="majorHAnsi" w:eastAsia="Times New Roman" w:hAnsiTheme="majorHAnsi" w:cs="Times New Roman"/>
          <w:noProof/>
          <w:color w:val="000000"/>
        </w:rPr>
        <w:t>eposits</w:t>
      </w:r>
      <w:r w:rsidRPr="005B7A50">
        <w:rPr>
          <w:rFonts w:asciiTheme="majorHAnsi" w:eastAsia="Times New Roman" w:hAnsiTheme="majorHAnsi" w:cs="Times New Roman"/>
          <w:color w:val="000000"/>
        </w:rPr>
        <w:t xml:space="preserve"> Runoff Assumption” and “BOC US Operational and Excess Deposit Methodology” in </w:t>
      </w:r>
      <w:r w:rsidR="00D44857">
        <w:rPr>
          <w:rFonts w:asciiTheme="majorHAnsi" w:eastAsia="Times New Roman" w:hAnsiTheme="majorHAnsi" w:cs="Times New Roman"/>
          <w:color w:val="000000"/>
        </w:rPr>
        <w:t xml:space="preserve">the </w:t>
      </w:r>
      <w:r w:rsidR="00D44857" w:rsidRPr="002D1816">
        <w:rPr>
          <w:rFonts w:asciiTheme="majorHAnsi" w:eastAsia="Times New Roman" w:hAnsiTheme="majorHAnsi" w:cs="Times New Roman"/>
          <w:noProof/>
          <w:color w:val="000000"/>
        </w:rPr>
        <w:t>a</w:t>
      </w:r>
      <w:r w:rsidRPr="00807B54">
        <w:rPr>
          <w:rFonts w:asciiTheme="majorHAnsi" w:eastAsia="Times New Roman" w:hAnsiTheme="majorHAnsi" w:cs="Times New Roman"/>
          <w:noProof/>
          <w:color w:val="000000"/>
        </w:rPr>
        <w:t>ppendices</w:t>
      </w:r>
      <w:r w:rsidRPr="005B7A50">
        <w:rPr>
          <w:rFonts w:asciiTheme="majorHAnsi" w:eastAsia="Times New Roman" w:hAnsiTheme="majorHAnsi" w:cs="Times New Roman"/>
          <w:color w:val="000000"/>
        </w:rPr>
        <w:t xml:space="preserve"> for details.</w:t>
      </w:r>
    </w:p>
    <w:p w:rsidR="00EE785A" w:rsidRPr="00FE02A5" w:rsidRDefault="00572FF8" w:rsidP="00E8441B">
      <w:r w:rsidRPr="00FE02A5">
        <w:t>8.2</w:t>
      </w:r>
      <w:r w:rsidR="00EE785A" w:rsidRPr="00FE02A5">
        <w:t xml:space="preserve"> Due to 3rd Parties</w:t>
      </w:r>
      <w:r w:rsidR="006765FF" w:rsidRPr="00FE02A5">
        <w:t xml:space="preserve"> FI</w:t>
      </w:r>
      <w:r w:rsidR="002B6EC3" w:rsidRPr="00FE02A5">
        <w:t>s</w:t>
      </w:r>
    </w:p>
    <w:p w:rsidR="00572FF8" w:rsidRPr="00F274CB" w:rsidRDefault="00A52832">
      <w:pPr>
        <w:spacing w:after="0" w:line="240" w:lineRule="auto"/>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Due to 3</w:t>
      </w:r>
      <w:r w:rsidRPr="00F274CB">
        <w:rPr>
          <w:rFonts w:asciiTheme="majorHAnsi" w:eastAsia="Times New Roman" w:hAnsiTheme="majorHAnsi" w:cs="Times New Roman"/>
          <w:color w:val="000000"/>
          <w:vertAlign w:val="superscript"/>
        </w:rPr>
        <w:t>rd</w:t>
      </w:r>
      <w:r w:rsidRPr="00F274CB">
        <w:rPr>
          <w:rFonts w:asciiTheme="majorHAnsi" w:eastAsia="Times New Roman" w:hAnsiTheme="majorHAnsi" w:cs="Times New Roman"/>
          <w:color w:val="000000"/>
        </w:rPr>
        <w:t xml:space="preserve"> Party liabilities consist</w:t>
      </w:r>
      <w:r w:rsidR="006765FF" w:rsidRPr="00F274CB">
        <w:rPr>
          <w:rFonts w:asciiTheme="majorHAnsi" w:eastAsia="Times New Roman" w:hAnsiTheme="majorHAnsi" w:cs="Times New Roman"/>
          <w:color w:val="000000"/>
        </w:rPr>
        <w:t>s</w:t>
      </w:r>
      <w:r w:rsidRPr="00F274CB">
        <w:rPr>
          <w:rFonts w:asciiTheme="majorHAnsi" w:eastAsia="Times New Roman" w:hAnsiTheme="majorHAnsi" w:cs="Times New Roman"/>
          <w:color w:val="000000"/>
        </w:rPr>
        <w:t xml:space="preserve"> of </w:t>
      </w:r>
      <w:r w:rsidR="00EE785A" w:rsidRPr="00F274CB">
        <w:rPr>
          <w:rFonts w:asciiTheme="majorHAnsi" w:eastAsia="Times New Roman" w:hAnsiTheme="majorHAnsi" w:cs="Times New Roman"/>
          <w:color w:val="000000"/>
        </w:rPr>
        <w:t xml:space="preserve">USD placed </w:t>
      </w:r>
      <w:r w:rsidR="008A77CD">
        <w:rPr>
          <w:rFonts w:asciiTheme="majorHAnsi" w:eastAsia="Times New Roman" w:hAnsiTheme="majorHAnsi" w:cs="Times New Roman"/>
          <w:color w:val="000000"/>
        </w:rPr>
        <w:t>in</w:t>
      </w:r>
      <w:r w:rsidR="008A77CD" w:rsidRPr="00F274CB">
        <w:rPr>
          <w:rFonts w:asciiTheme="majorHAnsi" w:eastAsia="Times New Roman" w:hAnsiTheme="majorHAnsi" w:cs="Times New Roman"/>
          <w:color w:val="000000"/>
        </w:rPr>
        <w:t xml:space="preserve"> </w:t>
      </w:r>
      <w:r w:rsidR="00EE785A" w:rsidRPr="00F274CB">
        <w:rPr>
          <w:rFonts w:asciiTheme="majorHAnsi" w:eastAsia="Times New Roman" w:hAnsiTheme="majorHAnsi" w:cs="Times New Roman"/>
          <w:color w:val="000000"/>
        </w:rPr>
        <w:t xml:space="preserve">BOC (both </w:t>
      </w:r>
      <w:r w:rsidR="001D0A78">
        <w:rPr>
          <w:rFonts w:asciiTheme="majorHAnsi" w:eastAsia="Times New Roman" w:hAnsiTheme="majorHAnsi" w:cs="Times New Roman"/>
          <w:color w:val="000000"/>
        </w:rPr>
        <w:t>d</w:t>
      </w:r>
      <w:r w:rsidR="001D0A78" w:rsidRPr="00F274CB">
        <w:rPr>
          <w:rFonts w:asciiTheme="majorHAnsi" w:eastAsia="Times New Roman" w:hAnsiTheme="majorHAnsi" w:cs="Times New Roman"/>
          <w:color w:val="000000"/>
        </w:rPr>
        <w:t xml:space="preserve">emand </w:t>
      </w:r>
      <w:r w:rsidR="00EE785A" w:rsidRPr="00F274CB">
        <w:rPr>
          <w:rFonts w:asciiTheme="majorHAnsi" w:eastAsia="Times New Roman" w:hAnsiTheme="majorHAnsi" w:cs="Times New Roman"/>
          <w:color w:val="000000"/>
        </w:rPr>
        <w:t xml:space="preserve">and </w:t>
      </w:r>
      <w:r w:rsidR="001D0A78" w:rsidRPr="002D1816">
        <w:rPr>
          <w:rFonts w:asciiTheme="majorHAnsi" w:eastAsia="Times New Roman" w:hAnsiTheme="majorHAnsi" w:cs="Times New Roman"/>
          <w:noProof/>
          <w:color w:val="000000"/>
        </w:rPr>
        <w:t>i</w:t>
      </w:r>
      <w:r w:rsidR="00EE785A" w:rsidRPr="00746F81">
        <w:rPr>
          <w:rFonts w:asciiTheme="majorHAnsi" w:eastAsia="Times New Roman" w:hAnsiTheme="majorHAnsi" w:cs="Times New Roman"/>
          <w:noProof/>
          <w:color w:val="000000"/>
        </w:rPr>
        <w:t>nvestment</w:t>
      </w:r>
      <w:r w:rsidR="00EE785A" w:rsidRPr="00F274CB">
        <w:rPr>
          <w:rFonts w:asciiTheme="majorHAnsi" w:eastAsia="Times New Roman" w:hAnsiTheme="majorHAnsi" w:cs="Times New Roman"/>
          <w:color w:val="000000"/>
        </w:rPr>
        <w:t xml:space="preserve"> </w:t>
      </w:r>
      <w:r w:rsidR="001D0A78" w:rsidRPr="002D1816">
        <w:rPr>
          <w:rFonts w:asciiTheme="majorHAnsi" w:eastAsia="Times New Roman" w:hAnsiTheme="majorHAnsi" w:cs="Times New Roman"/>
          <w:noProof/>
          <w:color w:val="000000"/>
        </w:rPr>
        <w:t>a</w:t>
      </w:r>
      <w:r w:rsidR="00EE785A" w:rsidRPr="00746F81">
        <w:rPr>
          <w:rFonts w:asciiTheme="majorHAnsi" w:eastAsia="Times New Roman" w:hAnsiTheme="majorHAnsi" w:cs="Times New Roman"/>
          <w:noProof/>
          <w:color w:val="000000"/>
        </w:rPr>
        <w:t>ccounts</w:t>
      </w:r>
      <w:r w:rsidR="00EE785A" w:rsidRPr="00F274CB">
        <w:rPr>
          <w:rFonts w:asciiTheme="majorHAnsi" w:eastAsia="Times New Roman" w:hAnsiTheme="majorHAnsi" w:cs="Times New Roman"/>
          <w:color w:val="000000"/>
        </w:rPr>
        <w:t>) by FI</w:t>
      </w:r>
      <w:r w:rsidRPr="00F274CB">
        <w:rPr>
          <w:rFonts w:asciiTheme="majorHAnsi" w:eastAsia="Times New Roman" w:hAnsiTheme="majorHAnsi" w:cs="Times New Roman"/>
          <w:color w:val="000000"/>
        </w:rPr>
        <w:t>s</w:t>
      </w:r>
      <w:r w:rsidR="00EE785A" w:rsidRPr="00F274CB">
        <w:rPr>
          <w:rFonts w:asciiTheme="majorHAnsi" w:eastAsia="Times New Roman" w:hAnsiTheme="majorHAnsi" w:cs="Times New Roman"/>
          <w:color w:val="000000"/>
        </w:rPr>
        <w:t xml:space="preserve"> or </w:t>
      </w:r>
      <w:r w:rsidR="001D0A78">
        <w:rPr>
          <w:rFonts w:asciiTheme="majorHAnsi" w:eastAsia="Times New Roman" w:hAnsiTheme="majorHAnsi" w:cs="Times New Roman"/>
          <w:color w:val="000000"/>
        </w:rPr>
        <w:t>n</w:t>
      </w:r>
      <w:r w:rsidR="001D0A78" w:rsidRPr="00F274CB">
        <w:rPr>
          <w:rFonts w:asciiTheme="majorHAnsi" w:eastAsia="Times New Roman" w:hAnsiTheme="majorHAnsi" w:cs="Times New Roman"/>
          <w:color w:val="000000"/>
        </w:rPr>
        <w:t>on</w:t>
      </w:r>
      <w:r w:rsidR="00EE785A" w:rsidRPr="00F274CB">
        <w:rPr>
          <w:rFonts w:asciiTheme="majorHAnsi" w:eastAsia="Times New Roman" w:hAnsiTheme="majorHAnsi" w:cs="Times New Roman"/>
          <w:color w:val="000000"/>
        </w:rPr>
        <w:t>-bank FI</w:t>
      </w:r>
      <w:r w:rsidRPr="00F274CB">
        <w:rPr>
          <w:rFonts w:asciiTheme="majorHAnsi" w:eastAsia="Times New Roman" w:hAnsiTheme="majorHAnsi" w:cs="Times New Roman"/>
          <w:color w:val="000000"/>
        </w:rPr>
        <w:t>s</w:t>
      </w:r>
      <w:r w:rsidR="00EE785A" w:rsidRPr="00F274CB">
        <w:rPr>
          <w:rFonts w:asciiTheme="majorHAnsi" w:eastAsia="Times New Roman" w:hAnsiTheme="majorHAnsi" w:cs="Times New Roman"/>
          <w:color w:val="000000"/>
        </w:rPr>
        <w:t xml:space="preserve"> based onshore or offshore to which BOC provides USD clearing services. BOC is the largest provider of USD clearing services among the Chinese banks.</w:t>
      </w:r>
    </w:p>
    <w:p w:rsidR="00401BB6" w:rsidRPr="00F274CB" w:rsidRDefault="00401BB6">
      <w:pPr>
        <w:spacing w:after="0" w:line="240" w:lineRule="auto"/>
        <w:jc w:val="both"/>
        <w:rPr>
          <w:rFonts w:asciiTheme="majorHAnsi" w:eastAsia="Times New Roman" w:hAnsiTheme="majorHAnsi" w:cs="Times New Roman"/>
          <w:color w:val="000000"/>
        </w:rPr>
      </w:pPr>
    </w:p>
    <w:p w:rsidR="00D56B1D" w:rsidRDefault="00401BB6">
      <w:pPr>
        <w:spacing w:after="0" w:line="240" w:lineRule="auto"/>
        <w:jc w:val="both"/>
        <w:rPr>
          <w:rFonts w:asciiTheme="majorHAnsi" w:hAnsiTheme="majorHAnsi" w:cs="Times New Roman"/>
        </w:rPr>
        <w:pPrChange w:id="314" w:author="MA, YUANYUAN" w:date="2018-06-01T13:51:00Z">
          <w:pPr>
            <w:spacing w:after="0" w:line="240" w:lineRule="auto"/>
          </w:pPr>
        </w:pPrChange>
      </w:pPr>
      <w:del w:id="315" w:author="FANG, XIANG" w:date="2018-11-28T14:45:00Z">
        <w:r w:rsidRPr="00F274CB" w:rsidDel="00D966F3">
          <w:rPr>
            <w:rFonts w:asciiTheme="majorHAnsi" w:eastAsia="Times New Roman" w:hAnsiTheme="majorHAnsi" w:cs="Times New Roman"/>
            <w:color w:val="000000"/>
          </w:rPr>
          <w:delText>Figure III.B.-</w:delText>
        </w:r>
        <w:r w:rsidR="00A8146F" w:rsidDel="00D966F3">
          <w:rPr>
            <w:rFonts w:asciiTheme="majorHAnsi" w:eastAsia="Times New Roman" w:hAnsiTheme="majorHAnsi" w:cs="Times New Roman"/>
            <w:color w:val="000000"/>
          </w:rPr>
          <w:delText>6</w:delText>
        </w:r>
        <w:r w:rsidR="00A8146F" w:rsidRPr="00F274CB" w:rsidDel="00D966F3">
          <w:rPr>
            <w:rFonts w:asciiTheme="majorHAnsi" w:eastAsia="Times New Roman" w:hAnsiTheme="majorHAnsi" w:cs="Times New Roman"/>
            <w:color w:val="000000"/>
          </w:rPr>
          <w:delText xml:space="preserve"> </w:delText>
        </w:r>
        <w:r w:rsidR="001D0A78" w:rsidDel="00D966F3">
          <w:rPr>
            <w:rFonts w:asciiTheme="majorHAnsi" w:eastAsia="Times New Roman" w:hAnsiTheme="majorHAnsi" w:cs="Times New Roman"/>
            <w:color w:val="000000"/>
          </w:rPr>
          <w:delText xml:space="preserve"> </w:delText>
        </w:r>
        <w:r w:rsidR="008A77CD" w:rsidDel="00D966F3">
          <w:rPr>
            <w:rFonts w:asciiTheme="majorHAnsi" w:eastAsia="Times New Roman" w:hAnsiTheme="majorHAnsi" w:cs="Times New Roman"/>
            <w:color w:val="000000"/>
          </w:rPr>
          <w:delText xml:space="preserve"> </w:delText>
        </w:r>
        <w:r w:rsidRPr="00F274CB" w:rsidDel="00D966F3">
          <w:rPr>
            <w:rFonts w:asciiTheme="majorHAnsi" w:hAnsiTheme="majorHAnsi"/>
          </w:rPr>
          <w:delText>details t</w:delText>
        </w:r>
      </w:del>
      <w:ins w:id="316" w:author="FANG, XIANG" w:date="2018-11-28T14:45:00Z">
        <w:r w:rsidR="00D966F3">
          <w:rPr>
            <w:rFonts w:asciiTheme="majorHAnsi" w:eastAsia="Times New Roman" w:hAnsiTheme="majorHAnsi" w:cs="Times New Roman"/>
            <w:color w:val="000000"/>
          </w:rPr>
          <w:t>T</w:t>
        </w:r>
      </w:ins>
      <w:r w:rsidRPr="00F274CB">
        <w:rPr>
          <w:rFonts w:asciiTheme="majorHAnsi" w:hAnsiTheme="majorHAnsi"/>
        </w:rPr>
        <w:t>otal BOC U.S. branch deposit balances due to 3</w:t>
      </w:r>
      <w:r w:rsidRPr="00F274CB">
        <w:rPr>
          <w:rFonts w:asciiTheme="majorHAnsi" w:hAnsiTheme="majorHAnsi"/>
          <w:vertAlign w:val="superscript"/>
        </w:rPr>
        <w:t>rd</w:t>
      </w:r>
      <w:r w:rsidRPr="00F274CB">
        <w:rPr>
          <w:rFonts w:asciiTheme="majorHAnsi" w:hAnsiTheme="majorHAnsi"/>
        </w:rPr>
        <w:t xml:space="preserve"> party FI </w:t>
      </w:r>
      <w:del w:id="317" w:author="FANG, XIANG" w:date="2018-11-28T14:45:00Z">
        <w:r w:rsidRPr="00F274CB" w:rsidDel="00D966F3">
          <w:rPr>
            <w:rFonts w:asciiTheme="majorHAnsi" w:hAnsiTheme="majorHAnsi"/>
          </w:rPr>
          <w:delText>by product type between January 2008 and December 2015.  The ch</w:delText>
        </w:r>
        <w:r w:rsidRPr="00F47167" w:rsidDel="00D966F3">
          <w:rPr>
            <w:rFonts w:asciiTheme="majorHAnsi" w:hAnsiTheme="majorHAnsi"/>
          </w:rPr>
          <w:delText xml:space="preserve">art </w:delText>
        </w:r>
        <w:r w:rsidR="001D0A78" w:rsidRPr="00F47167" w:rsidDel="00D966F3">
          <w:rPr>
            <w:rFonts w:asciiTheme="majorHAnsi" w:hAnsiTheme="majorHAnsi"/>
          </w:rPr>
          <w:delText xml:space="preserve">exhibits </w:delText>
        </w:r>
      </w:del>
      <w:ins w:id="318" w:author="FANG, XIANG" w:date="2018-11-28T14:45:00Z">
        <w:r w:rsidR="00D966F3">
          <w:rPr>
            <w:rFonts w:asciiTheme="majorHAnsi" w:hAnsiTheme="majorHAnsi"/>
          </w:rPr>
          <w:t xml:space="preserve">has </w:t>
        </w:r>
      </w:ins>
      <w:del w:id="319" w:author="FANG, XIANG" w:date="2018-11-28T14:46:00Z">
        <w:r w:rsidR="00B211CD" w:rsidRPr="00F47167" w:rsidDel="00D966F3">
          <w:rPr>
            <w:rFonts w:asciiTheme="majorHAnsi" w:hAnsiTheme="majorHAnsi"/>
          </w:rPr>
          <w:delText xml:space="preserve">the most significant item, </w:delText>
        </w:r>
        <w:r w:rsidR="001D0A78" w:rsidRPr="00F47167" w:rsidDel="00D966F3">
          <w:rPr>
            <w:rFonts w:asciiTheme="majorHAnsi" w:hAnsiTheme="majorHAnsi"/>
            <w:noProof/>
          </w:rPr>
          <w:delText>d</w:delText>
        </w:r>
        <w:r w:rsidR="00B211CD" w:rsidRPr="00F47167" w:rsidDel="00D966F3">
          <w:rPr>
            <w:rFonts w:asciiTheme="majorHAnsi" w:hAnsiTheme="majorHAnsi"/>
            <w:noProof/>
          </w:rPr>
          <w:delText>ue</w:delText>
        </w:r>
        <w:r w:rsidR="00B211CD" w:rsidRPr="00F47167" w:rsidDel="00D966F3">
          <w:rPr>
            <w:rFonts w:asciiTheme="majorHAnsi" w:hAnsiTheme="majorHAnsi"/>
          </w:rPr>
          <w:delText xml:space="preserve"> to bank investment non-U.S.</w:delText>
        </w:r>
        <w:r w:rsidR="008A77CD" w:rsidRPr="00F47167" w:rsidDel="00D966F3">
          <w:rPr>
            <w:rFonts w:asciiTheme="majorHAnsi" w:hAnsiTheme="majorHAnsi"/>
          </w:rPr>
          <w:delText xml:space="preserve">, </w:delText>
        </w:r>
        <w:r w:rsidR="001D0A78" w:rsidRPr="00F47167" w:rsidDel="00D966F3">
          <w:rPr>
            <w:rFonts w:asciiTheme="majorHAnsi" w:hAnsiTheme="majorHAnsi"/>
            <w:noProof/>
          </w:rPr>
          <w:delText>with</w:delText>
        </w:r>
        <w:r w:rsidR="00746F81" w:rsidRPr="00F47167" w:rsidDel="00D966F3">
          <w:rPr>
            <w:rFonts w:asciiTheme="majorHAnsi" w:hAnsiTheme="majorHAnsi"/>
            <w:noProof/>
          </w:rPr>
          <w:delText xml:space="preserve"> </w:delText>
        </w:r>
      </w:del>
      <w:r w:rsidR="003675DB" w:rsidRPr="00F47167">
        <w:rPr>
          <w:rFonts w:asciiTheme="majorHAnsi" w:hAnsiTheme="majorHAnsi"/>
        </w:rPr>
        <w:t>high volatility</w:t>
      </w:r>
      <w:r w:rsidR="00B211CD" w:rsidRPr="00F47167">
        <w:rPr>
          <w:rFonts w:asciiTheme="majorHAnsi" w:hAnsiTheme="majorHAnsi"/>
        </w:rPr>
        <w:t xml:space="preserve"> throug</w:t>
      </w:r>
      <w:r w:rsidR="008A77CD" w:rsidRPr="00F47167">
        <w:rPr>
          <w:rFonts w:asciiTheme="majorHAnsi" w:hAnsiTheme="majorHAnsi"/>
        </w:rPr>
        <w:t>h</w:t>
      </w:r>
      <w:r w:rsidR="00746F81" w:rsidRPr="00F47167">
        <w:rPr>
          <w:rFonts w:asciiTheme="majorHAnsi" w:hAnsiTheme="majorHAnsi"/>
        </w:rPr>
        <w:t>out</w:t>
      </w:r>
      <w:r w:rsidR="008A77CD" w:rsidRPr="00F47167">
        <w:rPr>
          <w:rFonts w:asciiTheme="majorHAnsi" w:hAnsiTheme="majorHAnsi"/>
        </w:rPr>
        <w:t xml:space="preserve"> this </w:t>
      </w:r>
      <w:r w:rsidR="00B211CD" w:rsidRPr="00F47167">
        <w:rPr>
          <w:rFonts w:asciiTheme="majorHAnsi" w:hAnsiTheme="majorHAnsi"/>
        </w:rPr>
        <w:t xml:space="preserve">period. The line item </w:t>
      </w:r>
      <w:r w:rsidR="001D0A78" w:rsidRPr="00F47167">
        <w:rPr>
          <w:rFonts w:asciiTheme="majorHAnsi" w:hAnsiTheme="majorHAnsi"/>
        </w:rPr>
        <w:t xml:space="preserve">banker </w:t>
      </w:r>
      <w:r w:rsidR="00B211CD" w:rsidRPr="00F47167">
        <w:rPr>
          <w:rFonts w:asciiTheme="majorHAnsi" w:hAnsiTheme="majorHAnsi"/>
        </w:rPr>
        <w:t xml:space="preserve">deposits </w:t>
      </w:r>
      <w:r w:rsidR="001D0A78" w:rsidRPr="00F47167">
        <w:rPr>
          <w:rFonts w:asciiTheme="majorHAnsi" w:hAnsiTheme="majorHAnsi"/>
        </w:rPr>
        <w:t xml:space="preserve">investment </w:t>
      </w:r>
      <w:r w:rsidR="00B211CD" w:rsidRPr="00F47167">
        <w:rPr>
          <w:rFonts w:asciiTheme="majorHAnsi" w:hAnsiTheme="majorHAnsi"/>
        </w:rPr>
        <w:t xml:space="preserve">U.S. has </w:t>
      </w:r>
      <w:r w:rsidR="001F52C2" w:rsidRPr="00F47167">
        <w:rPr>
          <w:rFonts w:asciiTheme="majorHAnsi" w:hAnsiTheme="majorHAnsi"/>
        </w:rPr>
        <w:t xml:space="preserve">been relatively </w:t>
      </w:r>
      <w:r w:rsidR="00B211CD" w:rsidRPr="00F47167">
        <w:rPr>
          <w:rFonts w:asciiTheme="majorHAnsi" w:hAnsiTheme="majorHAnsi"/>
        </w:rPr>
        <w:t xml:space="preserve">stable since 2013. </w:t>
      </w:r>
      <w:r w:rsidR="000E4348" w:rsidRPr="00F47167">
        <w:rPr>
          <w:rFonts w:asciiTheme="majorHAnsi" w:hAnsiTheme="majorHAnsi"/>
        </w:rPr>
        <w:t>Both of the</w:t>
      </w:r>
      <w:r w:rsidR="001F52C2" w:rsidRPr="00F47167">
        <w:rPr>
          <w:rFonts w:asciiTheme="majorHAnsi" w:hAnsiTheme="majorHAnsi"/>
        </w:rPr>
        <w:t>se</w:t>
      </w:r>
      <w:r w:rsidR="000E4348" w:rsidRPr="00F47167">
        <w:rPr>
          <w:rFonts w:asciiTheme="majorHAnsi" w:hAnsiTheme="majorHAnsi"/>
        </w:rPr>
        <w:t xml:space="preserve"> line items </w:t>
      </w:r>
      <w:r w:rsidR="001F52C2" w:rsidRPr="00F47167">
        <w:rPr>
          <w:rFonts w:asciiTheme="majorHAnsi" w:hAnsiTheme="majorHAnsi"/>
        </w:rPr>
        <w:lastRenderedPageBreak/>
        <w:t>are described</w:t>
      </w:r>
      <w:r w:rsidR="000E4348" w:rsidRPr="00F47167">
        <w:rPr>
          <w:rFonts w:asciiTheme="majorHAnsi" w:hAnsiTheme="majorHAnsi"/>
        </w:rPr>
        <w:t xml:space="preserve"> in more detail </w:t>
      </w:r>
      <w:r w:rsidR="001D0A78" w:rsidRPr="00F47167">
        <w:rPr>
          <w:rFonts w:asciiTheme="majorHAnsi" w:hAnsiTheme="majorHAnsi"/>
        </w:rPr>
        <w:t xml:space="preserve">in </w:t>
      </w:r>
      <w:r w:rsidR="000E4348" w:rsidRPr="00F47167">
        <w:rPr>
          <w:rFonts w:asciiTheme="majorHAnsi" w:hAnsiTheme="majorHAnsi" w:cs="Times New Roman"/>
        </w:rPr>
        <w:t>8.2.5 Bankers Deposits – Investment U.S. Customers and 8.2.6</w:t>
      </w:r>
      <w:r w:rsidR="00BE1824" w:rsidRPr="00E8441B">
        <w:rPr>
          <w:rFonts w:asciiTheme="majorHAnsi" w:hAnsiTheme="majorHAnsi" w:cs="Times New Roman"/>
        </w:rPr>
        <w:t xml:space="preserve"> </w:t>
      </w:r>
      <w:r w:rsidR="008A77CD" w:rsidRPr="00F47167">
        <w:rPr>
          <w:rFonts w:asciiTheme="majorHAnsi" w:hAnsiTheme="majorHAnsi" w:cs="Times New Roman"/>
        </w:rPr>
        <w:t>due</w:t>
      </w:r>
      <w:r w:rsidR="002411F9" w:rsidRPr="00F47167">
        <w:rPr>
          <w:rFonts w:asciiTheme="majorHAnsi" w:hAnsiTheme="majorHAnsi" w:cs="Times New Roman"/>
        </w:rPr>
        <w:t xml:space="preserve"> to </w:t>
      </w:r>
      <w:r w:rsidR="008A77CD" w:rsidRPr="00F47167">
        <w:rPr>
          <w:rFonts w:asciiTheme="majorHAnsi" w:hAnsiTheme="majorHAnsi" w:cs="Times New Roman"/>
        </w:rPr>
        <w:t xml:space="preserve">bank investment </w:t>
      </w:r>
      <w:r w:rsidR="00BE1824" w:rsidRPr="00E8441B">
        <w:rPr>
          <w:rFonts w:asciiTheme="majorHAnsi" w:hAnsiTheme="majorHAnsi" w:cs="Times New Roman"/>
          <w:noProof/>
        </w:rPr>
        <w:t xml:space="preserve">in </w:t>
      </w:r>
      <w:r w:rsidR="008A77CD" w:rsidRPr="00F47167">
        <w:rPr>
          <w:rFonts w:asciiTheme="majorHAnsi" w:hAnsiTheme="majorHAnsi" w:cs="Times New Roman"/>
          <w:noProof/>
        </w:rPr>
        <w:t>non</w:t>
      </w:r>
      <w:r w:rsidR="002411F9" w:rsidRPr="00F47167">
        <w:rPr>
          <w:rFonts w:asciiTheme="majorHAnsi" w:hAnsiTheme="majorHAnsi" w:cs="Times New Roman"/>
        </w:rPr>
        <w:t>-U.S.</w:t>
      </w:r>
      <w:r w:rsidR="002411F9" w:rsidRPr="00F274CB">
        <w:rPr>
          <w:rFonts w:asciiTheme="majorHAnsi" w:hAnsiTheme="majorHAnsi" w:cs="Times New Roman"/>
        </w:rPr>
        <w:t xml:space="preserve"> </w:t>
      </w:r>
    </w:p>
    <w:p w:rsidR="001D0A78" w:rsidRDefault="001D0A78" w:rsidP="000C42F8">
      <w:pPr>
        <w:spacing w:after="0" w:line="240" w:lineRule="auto"/>
        <w:rPr>
          <w:rFonts w:asciiTheme="majorHAnsi" w:hAnsiTheme="majorHAnsi" w:cs="Times New Roman"/>
        </w:rPr>
      </w:pPr>
    </w:p>
    <w:p w:rsidR="00461738" w:rsidRPr="00F274CB" w:rsidDel="00D966F3" w:rsidRDefault="00B211CD" w:rsidP="000C42F8">
      <w:pPr>
        <w:spacing w:after="0" w:line="240" w:lineRule="auto"/>
        <w:rPr>
          <w:del w:id="320" w:author="FANG, XIANG" w:date="2018-11-28T14:45:00Z"/>
          <w:rFonts w:asciiTheme="majorHAnsi" w:eastAsia="Times New Roman" w:hAnsiTheme="majorHAnsi" w:cs="Times New Roman"/>
          <w:color w:val="000000"/>
        </w:rPr>
      </w:pPr>
      <w:del w:id="321" w:author="FANG, XIANG" w:date="2018-11-28T14:45:00Z">
        <w:r w:rsidRPr="00F274CB" w:rsidDel="00D966F3">
          <w:rPr>
            <w:rFonts w:asciiTheme="majorHAnsi" w:eastAsia="Times New Roman" w:hAnsiTheme="majorHAnsi" w:cs="Times New Roman"/>
            <w:color w:val="000000"/>
          </w:rPr>
          <w:delText xml:space="preserve">Figure III.B. - </w:delText>
        </w:r>
        <w:r w:rsidR="000A0635" w:rsidRPr="00F274CB" w:rsidDel="00D966F3">
          <w:rPr>
            <w:rFonts w:asciiTheme="majorHAnsi" w:eastAsia="Times New Roman" w:hAnsiTheme="majorHAnsi" w:cs="Times New Roman"/>
            <w:color w:val="000000"/>
          </w:rPr>
          <w:delText>6</w:delText>
        </w:r>
        <w:r w:rsidRPr="00F274CB" w:rsidDel="00D966F3">
          <w:rPr>
            <w:rFonts w:asciiTheme="majorHAnsi" w:eastAsia="Times New Roman" w:hAnsiTheme="majorHAnsi" w:cs="Times New Roman"/>
            <w:color w:val="000000"/>
          </w:rPr>
          <w:delText>: Deposits - Due to 3</w:delText>
        </w:r>
        <w:r w:rsidRPr="00F274CB" w:rsidDel="00D966F3">
          <w:rPr>
            <w:rFonts w:asciiTheme="majorHAnsi" w:eastAsia="Times New Roman" w:hAnsiTheme="majorHAnsi" w:cs="Times New Roman"/>
            <w:color w:val="000000"/>
            <w:vertAlign w:val="superscript"/>
          </w:rPr>
          <w:delText>rd</w:delText>
        </w:r>
        <w:r w:rsidRPr="00F274CB" w:rsidDel="00D966F3">
          <w:rPr>
            <w:rFonts w:asciiTheme="majorHAnsi" w:eastAsia="Times New Roman" w:hAnsiTheme="majorHAnsi" w:cs="Times New Roman"/>
            <w:color w:val="000000"/>
          </w:rPr>
          <w:delText xml:space="preserve"> party (2008-2015)</w:delText>
        </w:r>
        <w:r w:rsidR="00401BB6" w:rsidRPr="00F274CB" w:rsidDel="00D966F3">
          <w:rPr>
            <w:rFonts w:asciiTheme="majorHAnsi" w:hAnsiTheme="majorHAnsi"/>
            <w:noProof/>
          </w:rPr>
          <w:drawing>
            <wp:inline distT="0" distB="0" distL="0" distR="0" wp14:anchorId="43D020CF" wp14:editId="22878542">
              <wp:extent cx="6172200" cy="3962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del>
    </w:p>
    <w:p w:rsidR="0042406B" w:rsidRPr="00F274CB" w:rsidDel="00D966F3" w:rsidRDefault="0042406B" w:rsidP="0042406B">
      <w:pPr>
        <w:rPr>
          <w:del w:id="322" w:author="FANG, XIANG" w:date="2018-11-28T14:45:00Z"/>
          <w:rFonts w:asciiTheme="majorHAnsi" w:hAnsiTheme="majorHAnsi" w:cs="Times New Roman"/>
          <w:i/>
        </w:rPr>
      </w:pPr>
      <w:del w:id="323" w:author="FANG, XIANG" w:date="2018-11-28T14:45:00Z">
        <w:r w:rsidRPr="00F274CB" w:rsidDel="00D966F3">
          <w:rPr>
            <w:rFonts w:asciiTheme="majorHAnsi" w:hAnsiTheme="majorHAnsi" w:cs="Times New Roman"/>
            <w:i/>
          </w:rPr>
          <w:delText>Source: T24</w:delText>
        </w:r>
        <w:r w:rsidR="00FD48AA" w:rsidDel="00D966F3">
          <w:rPr>
            <w:rFonts w:asciiTheme="majorHAnsi" w:hAnsiTheme="majorHAnsi" w:cs="Times New Roman"/>
            <w:i/>
          </w:rPr>
          <w:delText xml:space="preserve"> System</w:delText>
        </w:r>
      </w:del>
    </w:p>
    <w:p w:rsidR="00EE785A" w:rsidRPr="0084561E" w:rsidRDefault="00EE785A">
      <w:r w:rsidRPr="0084561E">
        <w:t>8.2</w:t>
      </w:r>
      <w:r w:rsidR="00CE3BDB" w:rsidRPr="0084561E">
        <w:t>.1</w:t>
      </w:r>
      <w:r w:rsidRPr="0084561E">
        <w:t xml:space="preserve"> Due to Banks – Demand </w:t>
      </w:r>
      <w:r w:rsidR="006A0121" w:rsidRPr="0084561E">
        <w:t>and Investment</w:t>
      </w:r>
    </w:p>
    <w:p w:rsidR="006A0121" w:rsidRDefault="00A52832" w:rsidP="006040FF">
      <w:pPr>
        <w:jc w:val="both"/>
        <w:rPr>
          <w:rFonts w:asciiTheme="majorHAnsi" w:eastAsia="Times New Roman" w:hAnsiTheme="majorHAnsi" w:cs="Times New Roman"/>
          <w:color w:val="000000"/>
        </w:rPr>
      </w:pPr>
      <w:r w:rsidRPr="003A02CB">
        <w:rPr>
          <w:rFonts w:asciiTheme="majorHAnsi" w:eastAsia="Times New Roman" w:hAnsiTheme="majorHAnsi" w:cs="Times New Roman"/>
          <w:noProof/>
          <w:color w:val="000000"/>
        </w:rPr>
        <w:t>These</w:t>
      </w:r>
      <w:r w:rsidR="00055BF1" w:rsidRPr="003A02CB">
        <w:rPr>
          <w:rFonts w:asciiTheme="majorHAnsi" w:eastAsia="Times New Roman" w:hAnsiTheme="majorHAnsi" w:cs="Times New Roman"/>
          <w:noProof/>
          <w:color w:val="000000"/>
        </w:rPr>
        <w:t xml:space="preserve"> </w:t>
      </w:r>
      <w:r w:rsidRPr="00F274CB">
        <w:rPr>
          <w:rFonts w:asciiTheme="majorHAnsi" w:eastAsia="Times New Roman" w:hAnsiTheme="majorHAnsi" w:cs="Times New Roman"/>
          <w:color w:val="000000"/>
        </w:rPr>
        <w:t>consist of d</w:t>
      </w:r>
      <w:r w:rsidR="00EE785A" w:rsidRPr="00F274CB">
        <w:rPr>
          <w:rFonts w:asciiTheme="majorHAnsi" w:eastAsia="Times New Roman" w:hAnsiTheme="majorHAnsi" w:cs="Times New Roman"/>
          <w:color w:val="000000"/>
        </w:rPr>
        <w:t xml:space="preserve">eposits from banks </w:t>
      </w:r>
      <w:r w:rsidR="00055BF1">
        <w:rPr>
          <w:rFonts w:asciiTheme="majorHAnsi" w:eastAsia="Times New Roman" w:hAnsiTheme="majorHAnsi" w:cs="Times New Roman"/>
          <w:color w:val="000000"/>
        </w:rPr>
        <w:t xml:space="preserve">both in the </w:t>
      </w:r>
      <w:r w:rsidR="00EE785A" w:rsidRPr="00F274CB">
        <w:rPr>
          <w:rFonts w:asciiTheme="majorHAnsi" w:eastAsia="Times New Roman" w:hAnsiTheme="majorHAnsi" w:cs="Times New Roman"/>
          <w:color w:val="000000"/>
        </w:rPr>
        <w:t>U.S.</w:t>
      </w:r>
      <w:r w:rsidR="006A0121">
        <w:rPr>
          <w:rFonts w:asciiTheme="majorHAnsi" w:eastAsia="Times New Roman" w:hAnsiTheme="majorHAnsi" w:cs="Times New Roman"/>
          <w:color w:val="000000"/>
        </w:rPr>
        <w:t xml:space="preserve"> </w:t>
      </w:r>
      <w:r w:rsidR="00055BF1">
        <w:rPr>
          <w:rFonts w:asciiTheme="majorHAnsi" w:eastAsia="Times New Roman" w:hAnsiTheme="majorHAnsi" w:cs="Times New Roman"/>
          <w:color w:val="000000"/>
        </w:rPr>
        <w:t xml:space="preserve">as well as </w:t>
      </w:r>
      <w:r w:rsidR="00055BF1" w:rsidRPr="00AE050F">
        <w:rPr>
          <w:rFonts w:asciiTheme="majorHAnsi" w:eastAsia="Times New Roman" w:hAnsiTheme="majorHAnsi" w:cs="Times New Roman"/>
          <w:noProof/>
          <w:color w:val="000000"/>
        </w:rPr>
        <w:t>those</w:t>
      </w:r>
      <w:r w:rsidR="007D2451" w:rsidRPr="00E8441B">
        <w:rPr>
          <w:rFonts w:asciiTheme="majorHAnsi" w:eastAsia="Times New Roman" w:hAnsiTheme="majorHAnsi" w:cs="Times New Roman"/>
          <w:noProof/>
          <w:color w:val="000000"/>
        </w:rPr>
        <w:t xml:space="preserve"> located </w:t>
      </w:r>
      <w:r w:rsidR="00055BF1" w:rsidRPr="00AE050F">
        <w:rPr>
          <w:rFonts w:asciiTheme="majorHAnsi" w:eastAsia="Times New Roman" w:hAnsiTheme="majorHAnsi" w:cs="Times New Roman"/>
          <w:noProof/>
          <w:color w:val="000000"/>
        </w:rPr>
        <w:t>off-shore</w:t>
      </w:r>
      <w:r w:rsidR="00055BF1">
        <w:rPr>
          <w:rFonts w:asciiTheme="majorHAnsi" w:eastAsia="Times New Roman" w:hAnsiTheme="majorHAnsi" w:cs="Times New Roman"/>
          <w:color w:val="000000"/>
        </w:rPr>
        <w:t xml:space="preserve">. </w:t>
      </w:r>
      <w:r w:rsidR="006A0121" w:rsidRPr="006A0121">
        <w:rPr>
          <w:rFonts w:asciiTheme="majorHAnsi" w:eastAsia="Times New Roman" w:hAnsiTheme="majorHAnsi" w:cs="Times New Roman"/>
          <w:color w:val="000000"/>
        </w:rPr>
        <w:t xml:space="preserve">These accounts are assumed to be operational </w:t>
      </w:r>
      <w:r w:rsidR="006A0121" w:rsidRPr="00073187">
        <w:rPr>
          <w:rFonts w:asciiTheme="majorHAnsi" w:eastAsia="Times New Roman" w:hAnsiTheme="majorHAnsi" w:cs="Times New Roman"/>
          <w:noProof/>
          <w:color w:val="000000"/>
        </w:rPr>
        <w:t>account</w:t>
      </w:r>
      <w:r w:rsidR="002359EE" w:rsidRPr="000C7092">
        <w:rPr>
          <w:rFonts w:asciiTheme="majorHAnsi" w:eastAsia="Times New Roman" w:hAnsiTheme="majorHAnsi" w:cs="Times New Roman"/>
          <w:noProof/>
          <w:color w:val="000000"/>
        </w:rPr>
        <w:t xml:space="preserve">s </w:t>
      </w:r>
      <w:r w:rsidR="006A0121" w:rsidRPr="000C7092">
        <w:rPr>
          <w:rFonts w:asciiTheme="majorHAnsi" w:eastAsia="Times New Roman" w:hAnsiTheme="majorHAnsi" w:cs="Times New Roman"/>
          <w:noProof/>
          <w:color w:val="000000"/>
        </w:rPr>
        <w:t>for</w:t>
      </w:r>
      <w:r w:rsidR="006A0121" w:rsidRPr="006A0121">
        <w:rPr>
          <w:rFonts w:asciiTheme="majorHAnsi" w:eastAsia="Times New Roman" w:hAnsiTheme="majorHAnsi" w:cs="Times New Roman"/>
          <w:color w:val="000000"/>
        </w:rPr>
        <w:t xml:space="preserve"> clearing</w:t>
      </w:r>
      <w:r w:rsidR="002359EE">
        <w:rPr>
          <w:rFonts w:asciiTheme="majorHAnsi" w:eastAsia="Times New Roman" w:hAnsiTheme="majorHAnsi" w:cs="Times New Roman"/>
          <w:color w:val="000000"/>
        </w:rPr>
        <w:t xml:space="preserve"> </w:t>
      </w:r>
      <w:r w:rsidR="002359EE" w:rsidRPr="00073187">
        <w:rPr>
          <w:rFonts w:asciiTheme="majorHAnsi" w:eastAsia="Times New Roman" w:hAnsiTheme="majorHAnsi" w:cs="Times New Roman"/>
          <w:noProof/>
          <w:color w:val="000000"/>
        </w:rPr>
        <w:t>purposes.</w:t>
      </w:r>
    </w:p>
    <w:p w:rsidR="0045308E" w:rsidRPr="0045308E" w:rsidRDefault="000F723B" w:rsidP="006040FF">
      <w:pPr>
        <w:jc w:val="both"/>
        <w:rPr>
          <w:rFonts w:asciiTheme="majorHAnsi" w:eastAsia="Times New Roman" w:hAnsiTheme="majorHAnsi" w:cs="Times New Roman"/>
          <w:color w:val="000000"/>
        </w:rPr>
      </w:pPr>
      <w:r>
        <w:rPr>
          <w:rFonts w:asciiTheme="majorHAnsi" w:eastAsia="Times New Roman" w:hAnsiTheme="majorHAnsi" w:cs="Times New Roman"/>
          <w:color w:val="000000"/>
        </w:rPr>
        <w:t>T</w:t>
      </w:r>
      <w:r w:rsidR="0045308E" w:rsidRPr="0045308E">
        <w:rPr>
          <w:rFonts w:asciiTheme="majorHAnsi" w:eastAsia="Times New Roman" w:hAnsiTheme="majorHAnsi" w:cs="Times New Roman"/>
          <w:color w:val="000000"/>
        </w:rPr>
        <w:t xml:space="preserve">he deposit balance in </w:t>
      </w:r>
      <w:r w:rsidR="00A636B8">
        <w:rPr>
          <w:rFonts w:asciiTheme="majorHAnsi" w:eastAsia="Times New Roman" w:hAnsiTheme="majorHAnsi" w:cs="Times New Roman"/>
          <w:color w:val="000000"/>
        </w:rPr>
        <w:t xml:space="preserve">a </w:t>
      </w:r>
      <w:r w:rsidR="0045308E" w:rsidRPr="0045308E">
        <w:rPr>
          <w:rFonts w:asciiTheme="majorHAnsi" w:eastAsia="Times New Roman" w:hAnsiTheme="majorHAnsi" w:cs="Times New Roman"/>
          <w:color w:val="000000"/>
        </w:rPr>
        <w:t xml:space="preserve">demand account will be swept </w:t>
      </w:r>
      <w:r w:rsidR="009E27D0">
        <w:rPr>
          <w:rFonts w:asciiTheme="majorHAnsi" w:eastAsia="Times New Roman" w:hAnsiTheme="majorHAnsi" w:cs="Times New Roman"/>
          <w:color w:val="000000"/>
        </w:rPr>
        <w:t>in</w:t>
      </w:r>
      <w:r w:rsidR="0045308E" w:rsidRPr="0045308E">
        <w:rPr>
          <w:rFonts w:asciiTheme="majorHAnsi" w:eastAsia="Times New Roman" w:hAnsiTheme="majorHAnsi" w:cs="Times New Roman"/>
          <w:color w:val="000000"/>
        </w:rPr>
        <w:t>to their investment account automatically at the end of</w:t>
      </w:r>
      <w:r w:rsidR="00FE39D1">
        <w:rPr>
          <w:rFonts w:asciiTheme="majorHAnsi" w:eastAsia="Times New Roman" w:hAnsiTheme="majorHAnsi" w:cs="Times New Roman"/>
          <w:color w:val="000000"/>
        </w:rPr>
        <w:t xml:space="preserve"> the</w:t>
      </w:r>
      <w:r w:rsidR="0045308E" w:rsidRPr="0045308E">
        <w:rPr>
          <w:rFonts w:asciiTheme="majorHAnsi" w:eastAsia="Times New Roman" w:hAnsiTheme="majorHAnsi" w:cs="Times New Roman"/>
          <w:color w:val="000000"/>
        </w:rPr>
        <w:t xml:space="preserve"> </w:t>
      </w:r>
      <w:r w:rsidR="0045308E" w:rsidRPr="00073187">
        <w:rPr>
          <w:rFonts w:asciiTheme="majorHAnsi" w:eastAsia="Times New Roman" w:hAnsiTheme="majorHAnsi" w:cs="Times New Roman"/>
          <w:noProof/>
          <w:color w:val="000000"/>
        </w:rPr>
        <w:t>day</w:t>
      </w:r>
      <w:r w:rsidR="0045308E" w:rsidRPr="0045308E">
        <w:rPr>
          <w:rFonts w:asciiTheme="majorHAnsi" w:eastAsia="Times New Roman" w:hAnsiTheme="majorHAnsi" w:cs="Times New Roman"/>
          <w:color w:val="000000"/>
        </w:rPr>
        <w:t xml:space="preserve"> for interest income once above a certain </w:t>
      </w:r>
      <w:r w:rsidR="0045308E" w:rsidRPr="00073187">
        <w:rPr>
          <w:rFonts w:asciiTheme="majorHAnsi" w:eastAsia="Times New Roman" w:hAnsiTheme="majorHAnsi" w:cs="Times New Roman"/>
          <w:noProof/>
          <w:color w:val="000000"/>
        </w:rPr>
        <w:t>level</w:t>
      </w:r>
      <w:r w:rsidR="009E27D0" w:rsidRPr="000C7092">
        <w:rPr>
          <w:rFonts w:asciiTheme="majorHAnsi" w:eastAsia="Times New Roman" w:hAnsiTheme="majorHAnsi" w:cs="Times New Roman"/>
          <w:noProof/>
          <w:color w:val="000000"/>
        </w:rPr>
        <w:t xml:space="preserve">; </w:t>
      </w:r>
      <w:r w:rsidR="00A636B8" w:rsidRPr="00073187">
        <w:rPr>
          <w:rFonts w:asciiTheme="majorHAnsi" w:eastAsia="Times New Roman" w:hAnsiTheme="majorHAnsi" w:cs="Times New Roman"/>
          <w:noProof/>
          <w:color w:val="000000"/>
        </w:rPr>
        <w:t>they</w:t>
      </w:r>
      <w:r w:rsidR="0045308E" w:rsidRPr="0045308E">
        <w:rPr>
          <w:rFonts w:asciiTheme="majorHAnsi" w:eastAsia="Times New Roman" w:hAnsiTheme="majorHAnsi" w:cs="Times New Roman"/>
          <w:color w:val="000000"/>
        </w:rPr>
        <w:t xml:space="preserve"> will be swept back </w:t>
      </w:r>
      <w:r w:rsidR="009E27D0">
        <w:rPr>
          <w:rFonts w:asciiTheme="majorHAnsi" w:eastAsia="Times New Roman" w:hAnsiTheme="majorHAnsi" w:cs="Times New Roman"/>
          <w:color w:val="000000"/>
        </w:rPr>
        <w:t>in</w:t>
      </w:r>
      <w:r w:rsidR="0045308E" w:rsidRPr="0045308E">
        <w:rPr>
          <w:rFonts w:asciiTheme="majorHAnsi" w:eastAsia="Times New Roman" w:hAnsiTheme="majorHAnsi" w:cs="Times New Roman"/>
          <w:color w:val="000000"/>
        </w:rPr>
        <w:t xml:space="preserve">to </w:t>
      </w:r>
      <w:r w:rsidR="00A636B8">
        <w:rPr>
          <w:rFonts w:asciiTheme="majorHAnsi" w:eastAsia="Times New Roman" w:hAnsiTheme="majorHAnsi" w:cs="Times New Roman"/>
          <w:color w:val="000000"/>
        </w:rPr>
        <w:t xml:space="preserve">a </w:t>
      </w:r>
      <w:r w:rsidR="0045308E" w:rsidRPr="0045308E">
        <w:rPr>
          <w:rFonts w:asciiTheme="majorHAnsi" w:eastAsia="Times New Roman" w:hAnsiTheme="majorHAnsi" w:cs="Times New Roman"/>
          <w:color w:val="000000"/>
        </w:rPr>
        <w:t xml:space="preserve">demand account at the beginning of </w:t>
      </w:r>
      <w:r w:rsidR="00055BF1">
        <w:rPr>
          <w:rFonts w:asciiTheme="majorHAnsi" w:eastAsia="Times New Roman" w:hAnsiTheme="majorHAnsi" w:cs="Times New Roman"/>
          <w:color w:val="000000"/>
        </w:rPr>
        <w:t xml:space="preserve">the </w:t>
      </w:r>
      <w:r w:rsidR="0045308E" w:rsidRPr="0045308E">
        <w:rPr>
          <w:rFonts w:asciiTheme="majorHAnsi" w:eastAsia="Times New Roman" w:hAnsiTheme="majorHAnsi" w:cs="Times New Roman"/>
          <w:color w:val="000000"/>
        </w:rPr>
        <w:t>next business day for clearing activity.</w:t>
      </w:r>
      <w:r w:rsidR="00D56B1D" w:rsidRPr="00D56B1D">
        <w:rPr>
          <w:rFonts w:asciiTheme="majorHAnsi" w:eastAsia="Times New Roman" w:hAnsiTheme="majorHAnsi" w:cs="Times New Roman"/>
          <w:color w:val="000000"/>
        </w:rPr>
        <w:t xml:space="preserve"> </w:t>
      </w:r>
      <w:r w:rsidR="00D56B1D" w:rsidRPr="00F274CB">
        <w:rPr>
          <w:rFonts w:asciiTheme="majorHAnsi" w:eastAsia="Times New Roman" w:hAnsiTheme="majorHAnsi" w:cs="Times New Roman"/>
          <w:color w:val="000000"/>
        </w:rPr>
        <w:t>These accounts are maintained for operational USD clearing purposes.</w:t>
      </w:r>
    </w:p>
    <w:p w:rsidR="006A0121" w:rsidRDefault="0045308E" w:rsidP="006040FF">
      <w:pPr>
        <w:jc w:val="both"/>
        <w:rPr>
          <w:rFonts w:asciiTheme="majorHAnsi" w:eastAsia="Times New Roman" w:hAnsiTheme="majorHAnsi" w:cs="Times New Roman"/>
          <w:color w:val="000000"/>
        </w:rPr>
      </w:pPr>
      <w:r w:rsidRPr="0045308E">
        <w:rPr>
          <w:rFonts w:asciiTheme="majorHAnsi" w:eastAsia="Times New Roman" w:hAnsiTheme="majorHAnsi" w:cs="Times New Roman"/>
          <w:color w:val="000000"/>
        </w:rPr>
        <w:t xml:space="preserve">For run-off assumption, </w:t>
      </w:r>
      <w:r w:rsidR="00821531" w:rsidRPr="000C7092">
        <w:rPr>
          <w:rFonts w:asciiTheme="majorHAnsi" w:eastAsia="Times New Roman" w:hAnsiTheme="majorHAnsi" w:cs="Times New Roman"/>
          <w:noProof/>
          <w:color w:val="000000"/>
        </w:rPr>
        <w:t>o</w:t>
      </w:r>
      <w:r w:rsidRPr="000C7092">
        <w:rPr>
          <w:rFonts w:asciiTheme="majorHAnsi" w:eastAsia="Times New Roman" w:hAnsiTheme="majorHAnsi" w:cs="Times New Roman"/>
          <w:noProof/>
          <w:color w:val="000000"/>
        </w:rPr>
        <w:t>perational</w:t>
      </w:r>
      <w:r w:rsidRPr="0045308E">
        <w:rPr>
          <w:rFonts w:asciiTheme="majorHAnsi" w:eastAsia="Times New Roman" w:hAnsiTheme="majorHAnsi" w:cs="Times New Roman"/>
          <w:color w:val="000000"/>
        </w:rPr>
        <w:t xml:space="preserve"> and </w:t>
      </w:r>
      <w:r w:rsidR="00821531" w:rsidRPr="000C7092">
        <w:rPr>
          <w:rFonts w:asciiTheme="majorHAnsi" w:eastAsia="Times New Roman" w:hAnsiTheme="majorHAnsi" w:cs="Times New Roman"/>
          <w:noProof/>
          <w:color w:val="000000"/>
        </w:rPr>
        <w:t>e</w:t>
      </w:r>
      <w:r w:rsidRPr="000C7092">
        <w:rPr>
          <w:rFonts w:asciiTheme="majorHAnsi" w:eastAsia="Times New Roman" w:hAnsiTheme="majorHAnsi" w:cs="Times New Roman"/>
          <w:noProof/>
          <w:color w:val="000000"/>
        </w:rPr>
        <w:t>xcess</w:t>
      </w:r>
      <w:r w:rsidRPr="0045308E">
        <w:rPr>
          <w:rFonts w:asciiTheme="majorHAnsi" w:eastAsia="Times New Roman" w:hAnsiTheme="majorHAnsi" w:cs="Times New Roman"/>
          <w:color w:val="000000"/>
        </w:rPr>
        <w:t xml:space="preserve"> </w:t>
      </w:r>
      <w:r w:rsidR="00821531" w:rsidRPr="000C7092">
        <w:rPr>
          <w:rFonts w:asciiTheme="majorHAnsi" w:eastAsia="Times New Roman" w:hAnsiTheme="majorHAnsi" w:cs="Times New Roman"/>
          <w:noProof/>
          <w:color w:val="000000"/>
        </w:rPr>
        <w:t>d</w:t>
      </w:r>
      <w:r w:rsidRPr="000C7092">
        <w:rPr>
          <w:rFonts w:asciiTheme="majorHAnsi" w:eastAsia="Times New Roman" w:hAnsiTheme="majorHAnsi" w:cs="Times New Roman"/>
          <w:noProof/>
          <w:color w:val="000000"/>
        </w:rPr>
        <w:t>eposit</w:t>
      </w:r>
      <w:r w:rsidRPr="0045308E">
        <w:rPr>
          <w:rFonts w:asciiTheme="majorHAnsi" w:eastAsia="Times New Roman" w:hAnsiTheme="majorHAnsi" w:cs="Times New Roman"/>
          <w:color w:val="000000"/>
        </w:rPr>
        <w:t xml:space="preserve"> </w:t>
      </w:r>
      <w:r w:rsidR="00821531" w:rsidRPr="000C7092">
        <w:rPr>
          <w:rFonts w:asciiTheme="majorHAnsi" w:eastAsia="Times New Roman" w:hAnsiTheme="majorHAnsi" w:cs="Times New Roman"/>
          <w:noProof/>
          <w:color w:val="000000"/>
        </w:rPr>
        <w:t>m</w:t>
      </w:r>
      <w:r w:rsidRPr="000C7092">
        <w:rPr>
          <w:rFonts w:asciiTheme="majorHAnsi" w:eastAsia="Times New Roman" w:hAnsiTheme="majorHAnsi" w:cs="Times New Roman"/>
          <w:noProof/>
          <w:color w:val="000000"/>
        </w:rPr>
        <w:t>ethodology</w:t>
      </w:r>
      <w:r w:rsidRPr="0045308E">
        <w:rPr>
          <w:rFonts w:asciiTheme="majorHAnsi" w:eastAsia="Times New Roman" w:hAnsiTheme="majorHAnsi" w:cs="Times New Roman"/>
          <w:color w:val="000000"/>
        </w:rPr>
        <w:t xml:space="preserve"> would be applied to this item. Refer to the documentation “BOC US Stress Wholesale </w:t>
      </w:r>
      <w:r w:rsidR="00821531" w:rsidRPr="000C7092">
        <w:rPr>
          <w:rFonts w:asciiTheme="majorHAnsi" w:eastAsia="Times New Roman" w:hAnsiTheme="majorHAnsi" w:cs="Times New Roman"/>
          <w:noProof/>
          <w:color w:val="000000"/>
        </w:rPr>
        <w:t>D</w:t>
      </w:r>
      <w:r w:rsidRPr="000C7092">
        <w:rPr>
          <w:rFonts w:asciiTheme="majorHAnsi" w:eastAsia="Times New Roman" w:hAnsiTheme="majorHAnsi" w:cs="Times New Roman"/>
          <w:noProof/>
          <w:color w:val="000000"/>
        </w:rPr>
        <w:t>eposits</w:t>
      </w:r>
      <w:r w:rsidRPr="0045308E">
        <w:rPr>
          <w:rFonts w:asciiTheme="majorHAnsi" w:eastAsia="Times New Roman" w:hAnsiTheme="majorHAnsi" w:cs="Times New Roman"/>
          <w:color w:val="000000"/>
        </w:rPr>
        <w:t xml:space="preserve"> Runoff Assumption” and “BOC US Operational and Excess Deposit Methodology” in </w:t>
      </w:r>
      <w:r w:rsidR="00141D22" w:rsidRPr="00AE050F">
        <w:rPr>
          <w:rFonts w:asciiTheme="majorHAnsi" w:eastAsia="Times New Roman" w:hAnsiTheme="majorHAnsi" w:cs="Times New Roman"/>
          <w:noProof/>
          <w:color w:val="000000"/>
        </w:rPr>
        <w:t>the</w:t>
      </w:r>
      <w:r w:rsidR="007D2451">
        <w:rPr>
          <w:rFonts w:asciiTheme="majorHAnsi" w:eastAsia="Times New Roman" w:hAnsiTheme="majorHAnsi" w:cs="Times New Roman"/>
          <w:noProof/>
          <w:color w:val="000000"/>
        </w:rPr>
        <w:t xml:space="preserve"> </w:t>
      </w:r>
      <w:r w:rsidR="007D2451" w:rsidRPr="00073187">
        <w:rPr>
          <w:rFonts w:asciiTheme="majorHAnsi" w:eastAsia="Times New Roman" w:hAnsiTheme="majorHAnsi" w:cs="Times New Roman"/>
          <w:noProof/>
          <w:color w:val="000000"/>
        </w:rPr>
        <w:t>a</w:t>
      </w:r>
      <w:r w:rsidRPr="000C7092">
        <w:rPr>
          <w:rFonts w:asciiTheme="majorHAnsi" w:eastAsia="Times New Roman" w:hAnsiTheme="majorHAnsi" w:cs="Times New Roman"/>
          <w:noProof/>
          <w:color w:val="000000"/>
        </w:rPr>
        <w:t>ppendices</w:t>
      </w:r>
      <w:r w:rsidRPr="0045308E">
        <w:rPr>
          <w:rFonts w:asciiTheme="majorHAnsi" w:eastAsia="Times New Roman" w:hAnsiTheme="majorHAnsi" w:cs="Times New Roman"/>
          <w:color w:val="000000"/>
        </w:rPr>
        <w:t xml:space="preserve"> for </w:t>
      </w:r>
      <w:r w:rsidR="00821531">
        <w:rPr>
          <w:rFonts w:asciiTheme="majorHAnsi" w:eastAsia="Times New Roman" w:hAnsiTheme="majorHAnsi" w:cs="Times New Roman"/>
          <w:color w:val="000000"/>
        </w:rPr>
        <w:t xml:space="preserve">more </w:t>
      </w:r>
      <w:r w:rsidRPr="0045308E">
        <w:rPr>
          <w:rFonts w:asciiTheme="majorHAnsi" w:eastAsia="Times New Roman" w:hAnsiTheme="majorHAnsi" w:cs="Times New Roman"/>
          <w:color w:val="000000"/>
        </w:rPr>
        <w:t>detail</w:t>
      </w:r>
      <w:r w:rsidR="00177C8D">
        <w:rPr>
          <w:rFonts w:asciiTheme="majorHAnsi" w:eastAsia="Times New Roman" w:hAnsiTheme="majorHAnsi" w:cs="Times New Roman"/>
          <w:color w:val="000000"/>
        </w:rPr>
        <w:t>.</w:t>
      </w:r>
    </w:p>
    <w:p w:rsidR="0089353E" w:rsidRPr="0084561E" w:rsidRDefault="0089353E">
      <w:r w:rsidRPr="0084561E">
        <w:t xml:space="preserve">8.2.2 Due to Banks - CME </w:t>
      </w:r>
    </w:p>
    <w:p w:rsidR="0089353E" w:rsidRPr="0089353E" w:rsidRDefault="0089353E" w:rsidP="006040FF">
      <w:pPr>
        <w:jc w:val="both"/>
        <w:rPr>
          <w:rFonts w:asciiTheme="majorHAnsi" w:hAnsiTheme="majorHAnsi" w:cs="Times New Roman"/>
        </w:rPr>
      </w:pPr>
      <w:r w:rsidRPr="0089353E">
        <w:rPr>
          <w:rFonts w:asciiTheme="majorHAnsi" w:hAnsiTheme="majorHAnsi" w:cs="Times New Roman"/>
        </w:rPr>
        <w:t xml:space="preserve">Chicago Mercantile Exchange (CME) places funds at BOCNY for purposes of its customer settlement activity. Balances are considered to be fully operational as per BOCNY’s </w:t>
      </w:r>
      <w:r w:rsidR="00065C57" w:rsidRPr="00073187">
        <w:rPr>
          <w:rFonts w:asciiTheme="majorHAnsi" w:hAnsiTheme="majorHAnsi" w:cs="Times New Roman"/>
          <w:noProof/>
        </w:rPr>
        <w:t>o</w:t>
      </w:r>
      <w:r w:rsidRPr="00073187">
        <w:rPr>
          <w:rFonts w:asciiTheme="majorHAnsi" w:hAnsiTheme="majorHAnsi" w:cs="Times New Roman"/>
          <w:noProof/>
        </w:rPr>
        <w:t>perational</w:t>
      </w:r>
      <w:r w:rsidRPr="0089353E">
        <w:rPr>
          <w:rFonts w:asciiTheme="majorHAnsi" w:hAnsiTheme="majorHAnsi" w:cs="Times New Roman"/>
        </w:rPr>
        <w:t xml:space="preserve"> </w:t>
      </w:r>
      <w:r w:rsidR="00065C57" w:rsidRPr="000C7092">
        <w:rPr>
          <w:rFonts w:asciiTheme="majorHAnsi" w:hAnsiTheme="majorHAnsi" w:cs="Times New Roman"/>
          <w:noProof/>
        </w:rPr>
        <w:t>d</w:t>
      </w:r>
      <w:r w:rsidRPr="00073187">
        <w:rPr>
          <w:rFonts w:asciiTheme="majorHAnsi" w:hAnsiTheme="majorHAnsi" w:cs="Times New Roman"/>
          <w:noProof/>
        </w:rPr>
        <w:t>eposit</w:t>
      </w:r>
      <w:r w:rsidRPr="0089353E">
        <w:rPr>
          <w:rFonts w:asciiTheme="majorHAnsi" w:hAnsiTheme="majorHAnsi" w:cs="Times New Roman"/>
        </w:rPr>
        <w:t xml:space="preserve"> </w:t>
      </w:r>
      <w:r w:rsidR="00065C57" w:rsidRPr="000C7092">
        <w:rPr>
          <w:rFonts w:asciiTheme="majorHAnsi" w:hAnsiTheme="majorHAnsi" w:cs="Times New Roman"/>
          <w:noProof/>
        </w:rPr>
        <w:t>m</w:t>
      </w:r>
      <w:r w:rsidRPr="00073187">
        <w:rPr>
          <w:rFonts w:asciiTheme="majorHAnsi" w:hAnsiTheme="majorHAnsi" w:cs="Times New Roman"/>
          <w:noProof/>
        </w:rPr>
        <w:t>ethodology</w:t>
      </w:r>
      <w:r w:rsidRPr="0089353E">
        <w:rPr>
          <w:rFonts w:asciiTheme="majorHAnsi" w:hAnsiTheme="majorHAnsi" w:cs="Times New Roman"/>
        </w:rPr>
        <w:t xml:space="preserve"> given the account’s purpose to collect and hold customer margin requirements.  CME has multiple relationships with BOCNY including the provision </w:t>
      </w:r>
      <w:r w:rsidR="00C06047" w:rsidRPr="000C7092">
        <w:rPr>
          <w:rFonts w:asciiTheme="majorHAnsi" w:hAnsiTheme="majorHAnsi" w:cs="Times New Roman"/>
          <w:noProof/>
        </w:rPr>
        <w:t>for</w:t>
      </w:r>
      <w:r w:rsidRPr="0089353E">
        <w:rPr>
          <w:rFonts w:asciiTheme="majorHAnsi" w:hAnsiTheme="majorHAnsi" w:cs="Times New Roman"/>
        </w:rPr>
        <w:t xml:space="preserve"> a large line of credit. </w:t>
      </w:r>
    </w:p>
    <w:p w:rsidR="0089353E" w:rsidRPr="0089353E" w:rsidRDefault="0089353E" w:rsidP="006040FF">
      <w:pPr>
        <w:jc w:val="both"/>
        <w:rPr>
          <w:rFonts w:asciiTheme="majorHAnsi" w:hAnsiTheme="majorHAnsi" w:cs="Times New Roman"/>
        </w:rPr>
      </w:pPr>
      <w:r w:rsidRPr="0089353E">
        <w:rPr>
          <w:rFonts w:asciiTheme="majorHAnsi" w:hAnsiTheme="majorHAnsi" w:cs="Times New Roman"/>
        </w:rPr>
        <w:lastRenderedPageBreak/>
        <w:t xml:space="preserve">CME is a designated systemically important financial market utility and can be subject to increased sensitivity to market and credit risk events. </w:t>
      </w:r>
    </w:p>
    <w:p w:rsidR="008D0976" w:rsidRPr="00E8441B" w:rsidRDefault="00177C8D" w:rsidP="00E8441B">
      <w:pPr>
        <w:rPr>
          <w:rFonts w:asciiTheme="majorHAnsi" w:eastAsia="Times New Roman" w:hAnsiTheme="majorHAnsi" w:cs="Times New Roman"/>
          <w:color w:val="000000"/>
          <w:lang w:eastAsia="en-US"/>
        </w:rPr>
      </w:pPr>
      <w:r w:rsidRPr="00E8441B">
        <w:rPr>
          <w:rFonts w:asciiTheme="majorHAnsi" w:eastAsia="Times New Roman" w:hAnsiTheme="majorHAnsi" w:cs="Times New Roman"/>
          <w:color w:val="000000"/>
          <w:lang w:eastAsia="en-US"/>
        </w:rPr>
        <w:t>8.2.3 Due to Non-Bank FI - Demand and Investment</w:t>
      </w:r>
    </w:p>
    <w:p w:rsidR="00654B34" w:rsidRPr="00E8441B" w:rsidRDefault="00177C8D">
      <w:pPr>
        <w:jc w:val="both"/>
        <w:rPr>
          <w:rFonts w:asciiTheme="majorHAnsi" w:eastAsia="Times New Roman" w:hAnsiTheme="majorHAnsi" w:cs="Times New Roman"/>
          <w:color w:val="000000"/>
          <w:lang w:eastAsia="en-US"/>
        </w:rPr>
        <w:pPrChange w:id="324" w:author="MA, YUANYUAN" w:date="2018-06-01T13:51:00Z">
          <w:pPr/>
        </w:pPrChange>
      </w:pPr>
      <w:r w:rsidRPr="00E8441B">
        <w:rPr>
          <w:rFonts w:asciiTheme="majorHAnsi" w:eastAsia="Times New Roman" w:hAnsiTheme="majorHAnsi" w:cs="Times New Roman"/>
          <w:color w:val="000000"/>
          <w:lang w:eastAsia="en-US"/>
        </w:rPr>
        <w:t>These</w:t>
      </w:r>
      <w:r w:rsidR="00BE1824" w:rsidRPr="00E8441B">
        <w:rPr>
          <w:rFonts w:asciiTheme="majorHAnsi" w:eastAsia="Times New Roman" w:hAnsiTheme="majorHAnsi" w:cs="Times New Roman"/>
          <w:color w:val="000000"/>
          <w:lang w:eastAsia="en-US"/>
        </w:rPr>
        <w:t xml:space="preserve"> </w:t>
      </w:r>
      <w:r w:rsidRPr="00E8441B">
        <w:rPr>
          <w:rFonts w:asciiTheme="majorHAnsi" w:eastAsia="Times New Roman" w:hAnsiTheme="majorHAnsi" w:cs="Times New Roman"/>
          <w:color w:val="000000"/>
          <w:lang w:eastAsia="en-US"/>
        </w:rPr>
        <w:t>deposits</w:t>
      </w:r>
      <w:r w:rsidR="00BE1824" w:rsidRPr="00E8441B">
        <w:rPr>
          <w:rFonts w:asciiTheme="majorHAnsi" w:eastAsia="Times New Roman" w:hAnsiTheme="majorHAnsi" w:cs="Times New Roman"/>
          <w:color w:val="000000"/>
          <w:lang w:eastAsia="en-US"/>
        </w:rPr>
        <w:t xml:space="preserve"> are </w:t>
      </w:r>
      <w:r w:rsidRPr="00E8441B">
        <w:rPr>
          <w:rFonts w:asciiTheme="majorHAnsi" w:eastAsia="Times New Roman" w:hAnsiTheme="majorHAnsi" w:cs="Times New Roman"/>
          <w:color w:val="000000"/>
          <w:lang w:eastAsia="en-US"/>
        </w:rPr>
        <w:t>from non-bank FIs</w:t>
      </w:r>
      <w:r w:rsidR="00CB411C" w:rsidRPr="00E8441B">
        <w:rPr>
          <w:rFonts w:asciiTheme="majorHAnsi" w:eastAsia="Times New Roman" w:hAnsiTheme="majorHAnsi" w:cs="Times New Roman"/>
          <w:color w:val="000000"/>
          <w:lang w:eastAsia="en-US"/>
        </w:rPr>
        <w:t xml:space="preserve"> </w:t>
      </w:r>
      <w:r w:rsidR="00BE1824" w:rsidRPr="00E8441B">
        <w:rPr>
          <w:rFonts w:asciiTheme="majorHAnsi" w:eastAsia="Times New Roman" w:hAnsiTheme="majorHAnsi" w:cs="Times New Roman"/>
          <w:color w:val="000000"/>
          <w:lang w:eastAsia="en-US"/>
        </w:rPr>
        <w:t xml:space="preserve">and </w:t>
      </w:r>
      <w:r w:rsidR="00CB411C" w:rsidRPr="00E8441B">
        <w:rPr>
          <w:rFonts w:asciiTheme="majorHAnsi" w:eastAsia="Times New Roman" w:hAnsiTheme="majorHAnsi" w:cs="Times New Roman"/>
          <w:color w:val="000000"/>
          <w:lang w:eastAsia="en-US"/>
        </w:rPr>
        <w:t xml:space="preserve">are </w:t>
      </w:r>
      <w:r w:rsidRPr="00E8441B">
        <w:rPr>
          <w:rFonts w:asciiTheme="majorHAnsi" w:eastAsia="Times New Roman" w:hAnsiTheme="majorHAnsi" w:cs="Times New Roman"/>
          <w:color w:val="000000"/>
          <w:lang w:eastAsia="en-US"/>
        </w:rPr>
        <w:t xml:space="preserve">primarily </w:t>
      </w:r>
      <w:r w:rsidR="000F723B" w:rsidRPr="00E8441B">
        <w:rPr>
          <w:rFonts w:asciiTheme="majorHAnsi" w:eastAsia="Times New Roman" w:hAnsiTheme="majorHAnsi" w:cs="Times New Roman"/>
          <w:color w:val="000000"/>
          <w:lang w:eastAsia="en-US"/>
        </w:rPr>
        <w:t>sovereign</w:t>
      </w:r>
      <w:r w:rsidRPr="00E8441B">
        <w:rPr>
          <w:rFonts w:asciiTheme="majorHAnsi" w:eastAsia="Times New Roman" w:hAnsiTheme="majorHAnsi" w:cs="Times New Roman"/>
          <w:color w:val="000000"/>
          <w:lang w:eastAsia="en-US"/>
        </w:rPr>
        <w:t xml:space="preserve"> funds. </w:t>
      </w:r>
      <w:r w:rsidR="001737BD" w:rsidRPr="00E8441B">
        <w:rPr>
          <w:rFonts w:asciiTheme="majorHAnsi" w:eastAsia="Times New Roman" w:hAnsiTheme="majorHAnsi" w:cs="Times New Roman"/>
          <w:color w:val="000000"/>
          <w:lang w:eastAsia="en-US"/>
        </w:rPr>
        <w:t>These</w:t>
      </w:r>
      <w:r w:rsidR="00BE1824" w:rsidRPr="00E8441B">
        <w:rPr>
          <w:rFonts w:asciiTheme="majorHAnsi" w:eastAsia="Times New Roman" w:hAnsiTheme="majorHAnsi" w:cs="Times New Roman"/>
          <w:color w:val="000000"/>
          <w:lang w:eastAsia="en-US"/>
        </w:rPr>
        <w:t xml:space="preserve"> accounts are maintained for ope</w:t>
      </w:r>
      <w:r w:rsidR="001737BD" w:rsidRPr="00E8441B">
        <w:rPr>
          <w:rFonts w:asciiTheme="majorHAnsi" w:eastAsia="Times New Roman" w:hAnsiTheme="majorHAnsi" w:cs="Times New Roman"/>
          <w:color w:val="000000"/>
          <w:lang w:eastAsia="en-US"/>
        </w:rPr>
        <w:t>rational clearing purposes.</w:t>
      </w:r>
    </w:p>
    <w:p w:rsidR="00177C8D" w:rsidRPr="00E8441B" w:rsidRDefault="000F723B">
      <w:pPr>
        <w:jc w:val="both"/>
        <w:rPr>
          <w:rFonts w:asciiTheme="majorHAnsi" w:hAnsiTheme="majorHAnsi" w:cs="Times New Roman"/>
        </w:rPr>
        <w:pPrChange w:id="325" w:author="MA, YUANYUAN" w:date="2018-06-01T13:51:00Z">
          <w:pPr/>
        </w:pPrChange>
      </w:pPr>
      <w:r w:rsidRPr="00E8441B">
        <w:rPr>
          <w:rFonts w:asciiTheme="majorHAnsi" w:hAnsiTheme="majorHAnsi" w:cs="Times New Roman"/>
        </w:rPr>
        <w:t>T</w:t>
      </w:r>
      <w:r w:rsidR="001737BD" w:rsidRPr="00E8441B">
        <w:rPr>
          <w:rFonts w:asciiTheme="majorHAnsi" w:hAnsiTheme="majorHAnsi" w:cs="Times New Roman"/>
        </w:rPr>
        <w:t>he deposit balance in a demand account will be swept into their investment account automatically at the end of</w:t>
      </w:r>
      <w:r w:rsidR="007C2FD3" w:rsidRPr="00E8441B">
        <w:rPr>
          <w:rFonts w:asciiTheme="majorHAnsi" w:hAnsiTheme="majorHAnsi" w:cs="Times New Roman"/>
        </w:rPr>
        <w:t xml:space="preserve"> the</w:t>
      </w:r>
      <w:r w:rsidR="00D24307" w:rsidRPr="00E8441B">
        <w:rPr>
          <w:rFonts w:asciiTheme="majorHAnsi" w:hAnsiTheme="majorHAnsi" w:cs="Times New Roman"/>
        </w:rPr>
        <w:t xml:space="preserve"> </w:t>
      </w:r>
      <w:r w:rsidR="001737BD" w:rsidRPr="00E8441B">
        <w:rPr>
          <w:rFonts w:asciiTheme="majorHAnsi" w:hAnsiTheme="majorHAnsi" w:cs="Times New Roman"/>
        </w:rPr>
        <w:t xml:space="preserve">day for interest income once above a certain level; they will be swept back into a demand account at the beginning of next business day for clearing activity. </w:t>
      </w:r>
    </w:p>
    <w:p w:rsidR="001A3C0D" w:rsidRDefault="00177C8D">
      <w:pPr>
        <w:jc w:val="both"/>
        <w:rPr>
          <w:rFonts w:asciiTheme="majorHAnsi" w:hAnsiTheme="majorHAnsi" w:cs="Times New Roman"/>
        </w:rPr>
      </w:pPr>
      <w:r w:rsidRPr="00177C8D">
        <w:rPr>
          <w:rFonts w:asciiTheme="majorHAnsi" w:hAnsiTheme="majorHAnsi" w:cs="Times New Roman"/>
        </w:rPr>
        <w:t xml:space="preserve">For run-off assumption, </w:t>
      </w:r>
      <w:r w:rsidR="00D24307" w:rsidRPr="00CB411C">
        <w:rPr>
          <w:rFonts w:asciiTheme="majorHAnsi" w:hAnsiTheme="majorHAnsi" w:cs="Times New Roman"/>
          <w:noProof/>
        </w:rPr>
        <w:t>O</w:t>
      </w:r>
      <w:r w:rsidRPr="00CB411C">
        <w:rPr>
          <w:rFonts w:asciiTheme="majorHAnsi" w:hAnsiTheme="majorHAnsi" w:cs="Times New Roman"/>
          <w:noProof/>
        </w:rPr>
        <w:t>perational</w:t>
      </w:r>
      <w:r w:rsidRPr="00177C8D">
        <w:rPr>
          <w:rFonts w:asciiTheme="majorHAnsi" w:hAnsiTheme="majorHAnsi" w:cs="Times New Roman"/>
        </w:rPr>
        <w:t xml:space="preserve"> and </w:t>
      </w:r>
      <w:r w:rsidR="00D24307" w:rsidRPr="00CB411C">
        <w:rPr>
          <w:rFonts w:asciiTheme="majorHAnsi" w:hAnsiTheme="majorHAnsi" w:cs="Times New Roman"/>
          <w:noProof/>
        </w:rPr>
        <w:t>E</w:t>
      </w:r>
      <w:r w:rsidRPr="00CB411C">
        <w:rPr>
          <w:rFonts w:asciiTheme="majorHAnsi" w:hAnsiTheme="majorHAnsi" w:cs="Times New Roman"/>
          <w:noProof/>
        </w:rPr>
        <w:t>xcess</w:t>
      </w:r>
      <w:r w:rsidRPr="00177C8D">
        <w:rPr>
          <w:rFonts w:asciiTheme="majorHAnsi" w:hAnsiTheme="majorHAnsi" w:cs="Times New Roman"/>
        </w:rPr>
        <w:t xml:space="preserve"> </w:t>
      </w:r>
      <w:r w:rsidR="00D24307">
        <w:rPr>
          <w:rFonts w:asciiTheme="majorHAnsi" w:hAnsiTheme="majorHAnsi" w:cs="Times New Roman"/>
          <w:noProof/>
        </w:rPr>
        <w:t>D</w:t>
      </w:r>
      <w:r w:rsidRPr="00830503">
        <w:rPr>
          <w:rFonts w:asciiTheme="majorHAnsi" w:hAnsiTheme="majorHAnsi" w:cs="Times New Roman"/>
          <w:noProof/>
        </w:rPr>
        <w:t>eposit</w:t>
      </w:r>
      <w:r w:rsidRPr="00177C8D">
        <w:rPr>
          <w:rFonts w:asciiTheme="majorHAnsi" w:hAnsiTheme="majorHAnsi" w:cs="Times New Roman"/>
        </w:rPr>
        <w:t xml:space="preserve"> </w:t>
      </w:r>
      <w:r w:rsidR="00D24307" w:rsidRPr="00CB411C">
        <w:rPr>
          <w:rFonts w:asciiTheme="majorHAnsi" w:hAnsiTheme="majorHAnsi" w:cs="Times New Roman"/>
          <w:noProof/>
        </w:rPr>
        <w:t>M</w:t>
      </w:r>
      <w:r w:rsidRPr="00CB411C">
        <w:rPr>
          <w:rFonts w:asciiTheme="majorHAnsi" w:hAnsiTheme="majorHAnsi" w:cs="Times New Roman"/>
          <w:noProof/>
        </w:rPr>
        <w:t>ethodology</w:t>
      </w:r>
      <w:r w:rsidRPr="00177C8D">
        <w:rPr>
          <w:rFonts w:asciiTheme="majorHAnsi" w:hAnsiTheme="majorHAnsi" w:cs="Times New Roman"/>
        </w:rPr>
        <w:t xml:space="preserve"> would be applied. Please refer to the documentation “BOC US Stress Wholesale </w:t>
      </w:r>
      <w:r w:rsidR="00141D22" w:rsidRPr="00CB411C">
        <w:rPr>
          <w:rFonts w:asciiTheme="majorHAnsi" w:hAnsiTheme="majorHAnsi" w:cs="Times New Roman"/>
          <w:noProof/>
        </w:rPr>
        <w:t>D</w:t>
      </w:r>
      <w:r w:rsidRPr="00CB411C">
        <w:rPr>
          <w:rFonts w:asciiTheme="majorHAnsi" w:hAnsiTheme="majorHAnsi" w:cs="Times New Roman"/>
          <w:noProof/>
        </w:rPr>
        <w:t>eposits</w:t>
      </w:r>
      <w:r w:rsidRPr="00177C8D">
        <w:rPr>
          <w:rFonts w:asciiTheme="majorHAnsi" w:hAnsiTheme="majorHAnsi" w:cs="Times New Roman"/>
        </w:rPr>
        <w:t xml:space="preserve"> Runoff Assumption” and “BOC US Operational and Excess Deposit Methodology” </w:t>
      </w:r>
      <w:r w:rsidR="00141D22" w:rsidRPr="0089353E">
        <w:rPr>
          <w:rFonts w:asciiTheme="majorHAnsi" w:hAnsiTheme="majorHAnsi" w:cs="Times New Roman"/>
        </w:rPr>
        <w:t>in</w:t>
      </w:r>
      <w:r w:rsidR="00141D22">
        <w:rPr>
          <w:rFonts w:asciiTheme="majorHAnsi" w:hAnsiTheme="majorHAnsi" w:cs="Times New Roman"/>
        </w:rPr>
        <w:t xml:space="preserve"> the</w:t>
      </w:r>
      <w:r w:rsidR="00141D22" w:rsidRPr="0089353E">
        <w:rPr>
          <w:rFonts w:asciiTheme="majorHAnsi" w:hAnsiTheme="majorHAnsi" w:cs="Times New Roman"/>
        </w:rPr>
        <w:t xml:space="preserve"> </w:t>
      </w:r>
      <w:r w:rsidR="00141D22">
        <w:rPr>
          <w:rFonts w:asciiTheme="majorHAnsi" w:hAnsiTheme="majorHAnsi" w:cs="Times New Roman"/>
        </w:rPr>
        <w:t>a</w:t>
      </w:r>
      <w:r w:rsidR="00141D22" w:rsidRPr="0089353E">
        <w:rPr>
          <w:rFonts w:asciiTheme="majorHAnsi" w:hAnsiTheme="majorHAnsi" w:cs="Times New Roman"/>
        </w:rPr>
        <w:t xml:space="preserve">ppendices for </w:t>
      </w:r>
      <w:r w:rsidR="00141D22" w:rsidRPr="00D52997">
        <w:rPr>
          <w:rFonts w:asciiTheme="majorHAnsi" w:hAnsiTheme="majorHAnsi" w:cs="Times New Roman"/>
          <w:noProof/>
        </w:rPr>
        <w:t>details</w:t>
      </w:r>
      <w:r w:rsidRPr="00177C8D">
        <w:rPr>
          <w:rFonts w:asciiTheme="majorHAnsi" w:hAnsiTheme="majorHAnsi" w:cs="Times New Roman"/>
        </w:rPr>
        <w:t>.</w:t>
      </w:r>
    </w:p>
    <w:p w:rsidR="00482E3F" w:rsidRPr="00E8441B" w:rsidRDefault="00482E3F" w:rsidP="00E8441B">
      <w:r w:rsidRPr="00E8441B">
        <w:t>8.2.4 Due to Third-Party FI - Term Funding</w:t>
      </w:r>
    </w:p>
    <w:p w:rsidR="00482E3F" w:rsidRPr="006040FF" w:rsidRDefault="00482E3F" w:rsidP="00482E3F">
      <w:pPr>
        <w:jc w:val="both"/>
        <w:rPr>
          <w:lang w:eastAsia="en-US"/>
        </w:rPr>
      </w:pPr>
      <w:r w:rsidRPr="006040FF">
        <w:rPr>
          <w:lang w:eastAsia="en-US"/>
        </w:rPr>
        <w:t xml:space="preserve">This line item </w:t>
      </w:r>
      <w:r w:rsidRPr="00D52997">
        <w:rPr>
          <w:noProof/>
          <w:lang w:eastAsia="en-US"/>
        </w:rPr>
        <w:t>include</w:t>
      </w:r>
      <w:r w:rsidR="007D787B" w:rsidRPr="00CB411C">
        <w:rPr>
          <w:noProof/>
          <w:lang w:eastAsia="en-US"/>
        </w:rPr>
        <w:t>s</w:t>
      </w:r>
      <w:r w:rsidRPr="006040FF">
        <w:rPr>
          <w:lang w:eastAsia="en-US"/>
        </w:rPr>
        <w:t xml:space="preserve">, </w:t>
      </w:r>
      <w:r w:rsidR="007D787B" w:rsidRPr="00CB411C">
        <w:rPr>
          <w:noProof/>
          <w:lang w:eastAsia="en-US"/>
        </w:rPr>
        <w:t>e</w:t>
      </w:r>
      <w:r w:rsidRPr="00CB411C">
        <w:rPr>
          <w:noProof/>
          <w:lang w:eastAsia="en-US"/>
        </w:rPr>
        <w:t>uro</w:t>
      </w:r>
      <w:r w:rsidRPr="006040FF">
        <w:rPr>
          <w:lang w:eastAsia="en-US"/>
        </w:rPr>
        <w:t xml:space="preserve"> fund</w:t>
      </w:r>
      <w:r w:rsidR="007D787B">
        <w:rPr>
          <w:lang w:eastAsia="en-US"/>
        </w:rPr>
        <w:t>s</w:t>
      </w:r>
      <w:r w:rsidRPr="006040FF">
        <w:rPr>
          <w:lang w:eastAsia="en-US"/>
        </w:rPr>
        <w:t xml:space="preserve"> borrowed, </w:t>
      </w:r>
      <w:r w:rsidR="007D787B">
        <w:rPr>
          <w:lang w:eastAsia="en-US"/>
        </w:rPr>
        <w:t xml:space="preserve">fed </w:t>
      </w:r>
      <w:r w:rsidR="007D787B" w:rsidRPr="00D52997">
        <w:rPr>
          <w:noProof/>
          <w:lang w:eastAsia="en-US"/>
        </w:rPr>
        <w:t>f</w:t>
      </w:r>
      <w:r w:rsidRPr="00CB411C">
        <w:rPr>
          <w:noProof/>
          <w:lang w:eastAsia="en-US"/>
        </w:rPr>
        <w:t>und</w:t>
      </w:r>
      <w:r w:rsidR="007D787B" w:rsidRPr="00CB411C">
        <w:rPr>
          <w:noProof/>
          <w:lang w:eastAsia="en-US"/>
        </w:rPr>
        <w:t>s</w:t>
      </w:r>
      <w:r w:rsidRPr="006040FF">
        <w:rPr>
          <w:lang w:eastAsia="en-US"/>
        </w:rPr>
        <w:t xml:space="preserve"> </w:t>
      </w:r>
      <w:r w:rsidR="007D787B" w:rsidRPr="00D52997">
        <w:rPr>
          <w:noProof/>
          <w:lang w:eastAsia="en-US"/>
        </w:rPr>
        <w:t>p</w:t>
      </w:r>
      <w:r w:rsidRPr="00CB411C">
        <w:rPr>
          <w:noProof/>
          <w:lang w:eastAsia="en-US"/>
        </w:rPr>
        <w:t>urchased</w:t>
      </w:r>
      <w:r w:rsidRPr="006040FF">
        <w:rPr>
          <w:lang w:eastAsia="en-US"/>
        </w:rPr>
        <w:t xml:space="preserve">, </w:t>
      </w:r>
      <w:r w:rsidR="007D787B" w:rsidRPr="00D52997">
        <w:rPr>
          <w:noProof/>
          <w:lang w:eastAsia="en-US"/>
        </w:rPr>
        <w:t>t</w:t>
      </w:r>
      <w:r w:rsidRPr="00CB411C">
        <w:rPr>
          <w:noProof/>
          <w:lang w:eastAsia="en-US"/>
        </w:rPr>
        <w:t>ime</w:t>
      </w:r>
      <w:r w:rsidRPr="006040FF">
        <w:rPr>
          <w:lang w:eastAsia="en-US"/>
        </w:rPr>
        <w:t xml:space="preserve"> </w:t>
      </w:r>
      <w:r w:rsidR="007D787B" w:rsidRPr="00D52997">
        <w:rPr>
          <w:noProof/>
          <w:lang w:eastAsia="en-US"/>
        </w:rPr>
        <w:t>d</w:t>
      </w:r>
      <w:r w:rsidRPr="00CB411C">
        <w:rPr>
          <w:noProof/>
          <w:lang w:eastAsia="en-US"/>
        </w:rPr>
        <w:t>eposit</w:t>
      </w:r>
      <w:r w:rsidR="00654B34" w:rsidRPr="00CB411C">
        <w:rPr>
          <w:noProof/>
          <w:lang w:eastAsia="en-US"/>
        </w:rPr>
        <w:t>s</w:t>
      </w:r>
      <w:r w:rsidR="00654B34">
        <w:rPr>
          <w:lang w:eastAsia="en-US"/>
        </w:rPr>
        <w:t xml:space="preserve"> f</w:t>
      </w:r>
      <w:r w:rsidR="007D787B">
        <w:rPr>
          <w:lang w:eastAsia="en-US"/>
        </w:rPr>
        <w:t>r</w:t>
      </w:r>
      <w:r w:rsidRPr="006040FF">
        <w:rPr>
          <w:lang w:eastAsia="en-US"/>
        </w:rPr>
        <w:t xml:space="preserve">om </w:t>
      </w:r>
      <w:r w:rsidR="007D787B" w:rsidRPr="00CB411C">
        <w:rPr>
          <w:noProof/>
          <w:lang w:eastAsia="en-US"/>
        </w:rPr>
        <w:t>t</w:t>
      </w:r>
      <w:r w:rsidRPr="00CB411C">
        <w:rPr>
          <w:noProof/>
          <w:lang w:eastAsia="en-US"/>
        </w:rPr>
        <w:t>hird</w:t>
      </w:r>
      <w:r w:rsidRPr="006040FF">
        <w:rPr>
          <w:lang w:eastAsia="en-US"/>
        </w:rPr>
        <w:t>-</w:t>
      </w:r>
      <w:r w:rsidR="007D787B" w:rsidRPr="00CB411C">
        <w:rPr>
          <w:noProof/>
          <w:lang w:eastAsia="en-US"/>
        </w:rPr>
        <w:t>p</w:t>
      </w:r>
      <w:r w:rsidRPr="00CB411C">
        <w:rPr>
          <w:noProof/>
          <w:lang w:eastAsia="en-US"/>
        </w:rPr>
        <w:t>arty</w:t>
      </w:r>
      <w:r w:rsidRPr="006040FF">
        <w:rPr>
          <w:lang w:eastAsia="en-US"/>
        </w:rPr>
        <w:t xml:space="preserve"> FI</w:t>
      </w:r>
      <w:r w:rsidR="00CE3797">
        <w:rPr>
          <w:lang w:eastAsia="en-US"/>
        </w:rPr>
        <w:t>s</w:t>
      </w:r>
      <w:r w:rsidRPr="006040FF">
        <w:rPr>
          <w:lang w:eastAsia="en-US"/>
        </w:rPr>
        <w:t xml:space="preserve">, and </w:t>
      </w:r>
      <w:r w:rsidR="007D787B" w:rsidRPr="00CB411C">
        <w:rPr>
          <w:noProof/>
          <w:lang w:eastAsia="en-US"/>
        </w:rPr>
        <w:t>c</w:t>
      </w:r>
      <w:r w:rsidRPr="00CB411C">
        <w:rPr>
          <w:noProof/>
          <w:lang w:eastAsia="en-US"/>
        </w:rPr>
        <w:t>all</w:t>
      </w:r>
      <w:r w:rsidRPr="006040FF">
        <w:rPr>
          <w:lang w:eastAsia="en-US"/>
        </w:rPr>
        <w:t xml:space="preserve"> </w:t>
      </w:r>
      <w:r w:rsidR="007D787B" w:rsidRPr="00D52997">
        <w:rPr>
          <w:noProof/>
          <w:lang w:eastAsia="en-US"/>
        </w:rPr>
        <w:t>l</w:t>
      </w:r>
      <w:r w:rsidRPr="00CB411C">
        <w:rPr>
          <w:noProof/>
          <w:lang w:eastAsia="en-US"/>
        </w:rPr>
        <w:t>oan</w:t>
      </w:r>
      <w:r w:rsidR="007D787B" w:rsidRPr="00CB411C">
        <w:rPr>
          <w:noProof/>
          <w:lang w:eastAsia="en-US"/>
        </w:rPr>
        <w:t>s</w:t>
      </w:r>
      <w:r w:rsidRPr="006040FF">
        <w:rPr>
          <w:lang w:eastAsia="en-US"/>
        </w:rPr>
        <w:t xml:space="preserve"> from </w:t>
      </w:r>
      <w:r w:rsidR="007D787B" w:rsidRPr="00D52997">
        <w:rPr>
          <w:noProof/>
          <w:lang w:eastAsia="en-US"/>
        </w:rPr>
        <w:t>t</w:t>
      </w:r>
      <w:r w:rsidRPr="00CB411C">
        <w:rPr>
          <w:noProof/>
          <w:lang w:eastAsia="en-US"/>
        </w:rPr>
        <w:t>hird</w:t>
      </w:r>
      <w:r w:rsidRPr="006040FF">
        <w:rPr>
          <w:lang w:eastAsia="en-US"/>
        </w:rPr>
        <w:t>-</w:t>
      </w:r>
      <w:r w:rsidR="007D787B" w:rsidRPr="00D52997">
        <w:rPr>
          <w:noProof/>
          <w:lang w:eastAsia="en-US"/>
        </w:rPr>
        <w:t>p</w:t>
      </w:r>
      <w:r w:rsidRPr="00CB411C">
        <w:rPr>
          <w:noProof/>
          <w:lang w:eastAsia="en-US"/>
        </w:rPr>
        <w:t>arty</w:t>
      </w:r>
      <w:r w:rsidRPr="006040FF">
        <w:rPr>
          <w:lang w:eastAsia="en-US"/>
        </w:rPr>
        <w:t xml:space="preserve"> FI</w:t>
      </w:r>
      <w:r w:rsidR="00CE3797">
        <w:rPr>
          <w:lang w:eastAsia="en-US"/>
        </w:rPr>
        <w:t>s</w:t>
      </w:r>
      <w:r w:rsidRPr="006040FF">
        <w:rPr>
          <w:lang w:eastAsia="en-US"/>
        </w:rPr>
        <w:t xml:space="preserve">. </w:t>
      </w:r>
    </w:p>
    <w:p w:rsidR="00482E3F" w:rsidRPr="006040FF" w:rsidRDefault="00482E3F" w:rsidP="00482E3F">
      <w:pPr>
        <w:jc w:val="both"/>
        <w:rPr>
          <w:lang w:eastAsia="en-US"/>
        </w:rPr>
      </w:pPr>
      <w:r w:rsidRPr="006040FF">
        <w:rPr>
          <w:lang w:eastAsia="en-US"/>
        </w:rPr>
        <w:t>The term deposit</w:t>
      </w:r>
      <w:r w:rsidR="007D787B">
        <w:rPr>
          <w:lang w:eastAsia="en-US"/>
        </w:rPr>
        <w:t>s</w:t>
      </w:r>
      <w:r w:rsidRPr="006040FF">
        <w:rPr>
          <w:lang w:eastAsia="en-US"/>
        </w:rPr>
        <w:t xml:space="preserve"> and call loan</w:t>
      </w:r>
      <w:r w:rsidR="007D787B">
        <w:rPr>
          <w:lang w:eastAsia="en-US"/>
        </w:rPr>
        <w:t>s</w:t>
      </w:r>
      <w:r w:rsidRPr="006040FF">
        <w:rPr>
          <w:lang w:eastAsia="en-US"/>
        </w:rPr>
        <w:t xml:space="preserve"> are loans held by a financial institution that </w:t>
      </w:r>
      <w:r w:rsidRPr="00D52997">
        <w:rPr>
          <w:noProof/>
          <w:lang w:eastAsia="en-US"/>
        </w:rPr>
        <w:t>ha</w:t>
      </w:r>
      <w:r w:rsidR="00035E1B" w:rsidRPr="00CB411C">
        <w:rPr>
          <w:noProof/>
          <w:lang w:eastAsia="en-US"/>
        </w:rPr>
        <w:t>s</w:t>
      </w:r>
      <w:r w:rsidRPr="006040FF">
        <w:rPr>
          <w:lang w:eastAsia="en-US"/>
        </w:rPr>
        <w:t xml:space="preserve"> a fixed term.   </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482E3F" w:rsidRPr="00F04587" w:rsidTr="00443F5C">
        <w:trPr>
          <w:trHeight w:val="225"/>
        </w:trPr>
        <w:tc>
          <w:tcPr>
            <w:tcW w:w="4230" w:type="dxa"/>
            <w:gridSpan w:val="2"/>
            <w:tcBorders>
              <w:top w:val="nil"/>
              <w:left w:val="nil"/>
              <w:right w:val="nil"/>
            </w:tcBorders>
            <w:shd w:val="clear" w:color="auto" w:fill="auto"/>
          </w:tcPr>
          <w:p w:rsidR="00482E3F" w:rsidRPr="006040FF" w:rsidRDefault="00482E3F" w:rsidP="00443F5C">
            <w:pPr>
              <w:rPr>
                <w:lang w:eastAsia="en-US"/>
              </w:rPr>
            </w:pPr>
          </w:p>
        </w:tc>
        <w:tc>
          <w:tcPr>
            <w:tcW w:w="5505" w:type="dxa"/>
            <w:gridSpan w:val="4"/>
            <w:tcBorders>
              <w:left w:val="nil"/>
            </w:tcBorders>
            <w:shd w:val="clear" w:color="auto" w:fill="A40000"/>
          </w:tcPr>
          <w:p w:rsidR="00482E3F" w:rsidRPr="006040FF" w:rsidRDefault="00482E3F" w:rsidP="00443F5C">
            <w:pPr>
              <w:rPr>
                <w:color w:val="FFFFFF" w:themeColor="background1"/>
                <w:lang w:eastAsia="en-US"/>
              </w:rPr>
            </w:pPr>
            <w:r w:rsidRPr="006040FF">
              <w:rPr>
                <w:lang w:eastAsia="en-US"/>
              </w:rPr>
              <w:t>Cash Inflow</w:t>
            </w:r>
          </w:p>
        </w:tc>
      </w:tr>
      <w:tr w:rsidR="00482E3F" w:rsidRPr="00F04587" w:rsidTr="00443F5C">
        <w:trPr>
          <w:trHeight w:val="249"/>
        </w:trPr>
        <w:tc>
          <w:tcPr>
            <w:tcW w:w="455" w:type="dxa"/>
            <w:shd w:val="clear" w:color="auto" w:fill="F5B9A9"/>
            <w:vAlign w:val="center"/>
          </w:tcPr>
          <w:p w:rsidR="00482E3F" w:rsidRPr="006040FF" w:rsidRDefault="00482E3F" w:rsidP="00443F5C">
            <w:pPr>
              <w:rPr>
                <w:lang w:eastAsia="en-US"/>
              </w:rPr>
            </w:pPr>
          </w:p>
        </w:tc>
        <w:tc>
          <w:tcPr>
            <w:tcW w:w="3775" w:type="dxa"/>
            <w:shd w:val="clear" w:color="auto" w:fill="F5B9A9"/>
            <w:vAlign w:val="center"/>
          </w:tcPr>
          <w:p w:rsidR="00482E3F" w:rsidRPr="006040FF" w:rsidRDefault="00482E3F" w:rsidP="00443F5C">
            <w:pPr>
              <w:rPr>
                <w:lang w:eastAsia="en-US"/>
              </w:rPr>
            </w:pPr>
            <w:r w:rsidRPr="006040FF">
              <w:rPr>
                <w:lang w:eastAsia="en-US"/>
              </w:rPr>
              <w:t>Assumptions</w:t>
            </w:r>
          </w:p>
        </w:tc>
        <w:tc>
          <w:tcPr>
            <w:tcW w:w="1376" w:type="dxa"/>
            <w:shd w:val="clear" w:color="auto" w:fill="F5B9A9"/>
            <w:vAlign w:val="center"/>
          </w:tcPr>
          <w:p w:rsidR="00482E3F" w:rsidRPr="006040FF" w:rsidRDefault="00482E3F" w:rsidP="00443F5C">
            <w:pPr>
              <w:rPr>
                <w:lang w:eastAsia="en-US"/>
              </w:rPr>
            </w:pPr>
            <w:r w:rsidRPr="006040FF">
              <w:rPr>
                <w:lang w:eastAsia="en-US"/>
              </w:rPr>
              <w:t>O/N</w:t>
            </w:r>
          </w:p>
        </w:tc>
        <w:tc>
          <w:tcPr>
            <w:tcW w:w="1376" w:type="dxa"/>
            <w:shd w:val="clear" w:color="auto" w:fill="F5B9A9"/>
            <w:vAlign w:val="center"/>
          </w:tcPr>
          <w:p w:rsidR="00482E3F" w:rsidRPr="006040FF" w:rsidRDefault="00482E3F" w:rsidP="00443F5C">
            <w:pPr>
              <w:rPr>
                <w:lang w:eastAsia="en-US"/>
              </w:rPr>
            </w:pPr>
            <w:r w:rsidRPr="006040FF">
              <w:rPr>
                <w:lang w:eastAsia="en-US"/>
              </w:rPr>
              <w:t>30 Day</w:t>
            </w:r>
          </w:p>
        </w:tc>
        <w:tc>
          <w:tcPr>
            <w:tcW w:w="1376" w:type="dxa"/>
            <w:shd w:val="clear" w:color="auto" w:fill="F5B9A9"/>
            <w:vAlign w:val="center"/>
          </w:tcPr>
          <w:p w:rsidR="00482E3F" w:rsidRPr="006040FF" w:rsidRDefault="00482E3F" w:rsidP="00443F5C">
            <w:pPr>
              <w:rPr>
                <w:lang w:eastAsia="en-US"/>
              </w:rPr>
            </w:pPr>
            <w:r w:rsidRPr="006040FF">
              <w:rPr>
                <w:lang w:eastAsia="en-US"/>
              </w:rPr>
              <w:t>90 Day</w:t>
            </w:r>
          </w:p>
        </w:tc>
        <w:tc>
          <w:tcPr>
            <w:tcW w:w="1377" w:type="dxa"/>
            <w:shd w:val="clear" w:color="auto" w:fill="F5B9A9"/>
            <w:vAlign w:val="center"/>
          </w:tcPr>
          <w:p w:rsidR="00482E3F" w:rsidRPr="006040FF" w:rsidRDefault="00482E3F" w:rsidP="00443F5C">
            <w:pPr>
              <w:rPr>
                <w:lang w:eastAsia="en-US"/>
              </w:rPr>
            </w:pPr>
            <w:r w:rsidRPr="006040FF">
              <w:rPr>
                <w:lang w:eastAsia="en-US"/>
              </w:rPr>
              <w:t>1 Year</w:t>
            </w:r>
          </w:p>
        </w:tc>
      </w:tr>
      <w:tr w:rsidR="00482E3F" w:rsidRPr="00F04587" w:rsidTr="00443F5C">
        <w:trPr>
          <w:cantSplit/>
          <w:trHeight w:val="1515"/>
        </w:trPr>
        <w:tc>
          <w:tcPr>
            <w:tcW w:w="455" w:type="dxa"/>
            <w:textDirection w:val="btLr"/>
            <w:vAlign w:val="center"/>
          </w:tcPr>
          <w:p w:rsidR="00482E3F" w:rsidRPr="006040FF" w:rsidRDefault="00482E3F" w:rsidP="00443F5C">
            <w:pPr>
              <w:rPr>
                <w:lang w:eastAsia="en-US"/>
              </w:rPr>
            </w:pPr>
            <w:r w:rsidRPr="006040FF">
              <w:rPr>
                <w:lang w:eastAsia="en-US"/>
              </w:rPr>
              <w:t>Idiosyncratic</w:t>
            </w:r>
          </w:p>
        </w:tc>
        <w:tc>
          <w:tcPr>
            <w:tcW w:w="3775" w:type="dxa"/>
            <w:vMerge w:val="restart"/>
            <w:vAlign w:val="center"/>
          </w:tcPr>
          <w:p w:rsidR="00482E3F" w:rsidRPr="006040FF" w:rsidRDefault="00807B54" w:rsidP="00E8441B">
            <w:pPr>
              <w:rPr>
                <w:lang w:eastAsia="en-US"/>
              </w:rPr>
            </w:pPr>
            <w:r w:rsidRPr="003D1968">
              <w:rPr>
                <w:rFonts w:asciiTheme="majorHAnsi" w:hAnsiTheme="majorHAnsi"/>
                <w:lang w:eastAsia="en-US"/>
              </w:rPr>
              <w:t>100% outflow on maturity</w:t>
            </w:r>
            <w:r>
              <w:rPr>
                <w:rFonts w:asciiTheme="majorHAnsi" w:hAnsiTheme="majorHAnsi"/>
                <w:lang w:eastAsia="en-US"/>
              </w:rPr>
              <w:t xml:space="preserve">. To be conservative, it is assumed </w:t>
            </w:r>
            <w:r w:rsidRPr="003D1968">
              <w:rPr>
                <w:rFonts w:asciiTheme="majorHAnsi" w:hAnsiTheme="majorHAnsi"/>
                <w:lang w:eastAsia="en-US"/>
              </w:rPr>
              <w:t xml:space="preserve">BOC CUSO </w:t>
            </w:r>
            <w:r>
              <w:rPr>
                <w:rFonts w:asciiTheme="majorHAnsi" w:hAnsiTheme="majorHAnsi"/>
                <w:lang w:eastAsia="en-US"/>
              </w:rPr>
              <w:t>is not allowed any rollover of wholesale term funds or deposits with counterparties. This aligns with LCR factor on wholesale funding.</w:t>
            </w:r>
          </w:p>
        </w:tc>
        <w:tc>
          <w:tcPr>
            <w:tcW w:w="1376" w:type="dxa"/>
            <w:vAlign w:val="center"/>
          </w:tcPr>
          <w:p w:rsidR="00482E3F" w:rsidRPr="006040FF" w:rsidRDefault="00482E3F" w:rsidP="00443F5C">
            <w:r w:rsidRPr="006040FF">
              <w:t>100%</w:t>
            </w:r>
          </w:p>
        </w:tc>
        <w:tc>
          <w:tcPr>
            <w:tcW w:w="1376" w:type="dxa"/>
            <w:vAlign w:val="center"/>
          </w:tcPr>
          <w:p w:rsidR="00482E3F" w:rsidRPr="006040FF" w:rsidRDefault="00482E3F" w:rsidP="00443F5C">
            <w:r w:rsidRPr="006040FF">
              <w:t>100%</w:t>
            </w:r>
          </w:p>
        </w:tc>
        <w:tc>
          <w:tcPr>
            <w:tcW w:w="1376" w:type="dxa"/>
            <w:vAlign w:val="center"/>
          </w:tcPr>
          <w:p w:rsidR="00482E3F" w:rsidRPr="006040FF" w:rsidRDefault="00482E3F" w:rsidP="00443F5C">
            <w:r w:rsidRPr="006040FF">
              <w:t>100%</w:t>
            </w:r>
          </w:p>
        </w:tc>
        <w:tc>
          <w:tcPr>
            <w:tcW w:w="1377" w:type="dxa"/>
            <w:vAlign w:val="center"/>
          </w:tcPr>
          <w:p w:rsidR="00482E3F" w:rsidRPr="006040FF" w:rsidRDefault="00482E3F" w:rsidP="00443F5C">
            <w:r w:rsidRPr="006040FF">
              <w:t>100%</w:t>
            </w:r>
          </w:p>
        </w:tc>
      </w:tr>
      <w:tr w:rsidR="00482E3F" w:rsidRPr="00F04587" w:rsidTr="00443F5C">
        <w:trPr>
          <w:cantSplit/>
          <w:trHeight w:val="1515"/>
        </w:trPr>
        <w:tc>
          <w:tcPr>
            <w:tcW w:w="455" w:type="dxa"/>
            <w:textDirection w:val="btLr"/>
            <w:vAlign w:val="center"/>
          </w:tcPr>
          <w:p w:rsidR="00482E3F" w:rsidRPr="006040FF" w:rsidRDefault="00482E3F" w:rsidP="00443F5C">
            <w:pPr>
              <w:rPr>
                <w:lang w:eastAsia="en-US"/>
              </w:rPr>
            </w:pPr>
            <w:r w:rsidRPr="006040FF">
              <w:rPr>
                <w:lang w:eastAsia="en-US"/>
              </w:rPr>
              <w:t>Systemic</w:t>
            </w:r>
          </w:p>
        </w:tc>
        <w:tc>
          <w:tcPr>
            <w:tcW w:w="3775" w:type="dxa"/>
            <w:vMerge/>
            <w:vAlign w:val="center"/>
          </w:tcPr>
          <w:p w:rsidR="00482E3F" w:rsidRPr="006040FF" w:rsidRDefault="00482E3F" w:rsidP="00443F5C">
            <w:pPr>
              <w:rPr>
                <w:lang w:eastAsia="en-US"/>
              </w:rPr>
            </w:pPr>
          </w:p>
        </w:tc>
        <w:tc>
          <w:tcPr>
            <w:tcW w:w="1376" w:type="dxa"/>
            <w:vAlign w:val="center"/>
          </w:tcPr>
          <w:p w:rsidR="00482E3F" w:rsidRPr="006040FF" w:rsidRDefault="00482E3F" w:rsidP="00443F5C">
            <w:r w:rsidRPr="006040FF">
              <w:t>100%</w:t>
            </w:r>
          </w:p>
        </w:tc>
        <w:tc>
          <w:tcPr>
            <w:tcW w:w="1376" w:type="dxa"/>
            <w:vAlign w:val="center"/>
          </w:tcPr>
          <w:p w:rsidR="00482E3F" w:rsidRPr="006040FF" w:rsidRDefault="00482E3F" w:rsidP="00443F5C">
            <w:r w:rsidRPr="006040FF">
              <w:t>100%</w:t>
            </w:r>
          </w:p>
        </w:tc>
        <w:tc>
          <w:tcPr>
            <w:tcW w:w="1376" w:type="dxa"/>
            <w:vAlign w:val="center"/>
          </w:tcPr>
          <w:p w:rsidR="00482E3F" w:rsidRPr="006040FF" w:rsidRDefault="00482E3F" w:rsidP="00443F5C">
            <w:r w:rsidRPr="006040FF">
              <w:t>100%</w:t>
            </w:r>
          </w:p>
        </w:tc>
        <w:tc>
          <w:tcPr>
            <w:tcW w:w="1377" w:type="dxa"/>
            <w:vAlign w:val="center"/>
          </w:tcPr>
          <w:p w:rsidR="00482E3F" w:rsidRPr="006040FF" w:rsidRDefault="00482E3F" w:rsidP="00443F5C">
            <w:r w:rsidRPr="006040FF">
              <w:t>100%</w:t>
            </w:r>
          </w:p>
        </w:tc>
      </w:tr>
      <w:tr w:rsidR="00482E3F" w:rsidRPr="00F04587" w:rsidTr="00443F5C">
        <w:trPr>
          <w:cantSplit/>
          <w:trHeight w:val="1515"/>
        </w:trPr>
        <w:tc>
          <w:tcPr>
            <w:tcW w:w="455" w:type="dxa"/>
            <w:textDirection w:val="btLr"/>
            <w:vAlign w:val="center"/>
          </w:tcPr>
          <w:p w:rsidR="00482E3F" w:rsidRPr="006040FF" w:rsidRDefault="00482E3F" w:rsidP="00443F5C">
            <w:pPr>
              <w:rPr>
                <w:lang w:eastAsia="en-US"/>
              </w:rPr>
            </w:pPr>
            <w:r w:rsidRPr="006040FF">
              <w:rPr>
                <w:lang w:eastAsia="en-US"/>
              </w:rPr>
              <w:t>Combined</w:t>
            </w:r>
          </w:p>
        </w:tc>
        <w:tc>
          <w:tcPr>
            <w:tcW w:w="3775" w:type="dxa"/>
            <w:vMerge/>
            <w:vAlign w:val="center"/>
          </w:tcPr>
          <w:p w:rsidR="00482E3F" w:rsidRPr="006040FF" w:rsidRDefault="00482E3F" w:rsidP="00443F5C">
            <w:pPr>
              <w:rPr>
                <w:lang w:eastAsia="en-US"/>
              </w:rPr>
            </w:pPr>
          </w:p>
        </w:tc>
        <w:tc>
          <w:tcPr>
            <w:tcW w:w="1376" w:type="dxa"/>
            <w:vAlign w:val="center"/>
          </w:tcPr>
          <w:p w:rsidR="00482E3F" w:rsidRPr="006040FF" w:rsidRDefault="00482E3F" w:rsidP="00443F5C">
            <w:r w:rsidRPr="006040FF">
              <w:t>100%</w:t>
            </w:r>
          </w:p>
        </w:tc>
        <w:tc>
          <w:tcPr>
            <w:tcW w:w="1376" w:type="dxa"/>
            <w:vAlign w:val="center"/>
          </w:tcPr>
          <w:p w:rsidR="00482E3F" w:rsidRPr="006040FF" w:rsidRDefault="00482E3F" w:rsidP="00443F5C">
            <w:r w:rsidRPr="006040FF">
              <w:t>100%</w:t>
            </w:r>
          </w:p>
        </w:tc>
        <w:tc>
          <w:tcPr>
            <w:tcW w:w="1376" w:type="dxa"/>
            <w:vAlign w:val="center"/>
          </w:tcPr>
          <w:p w:rsidR="00482E3F" w:rsidRPr="006040FF" w:rsidRDefault="00482E3F" w:rsidP="00443F5C">
            <w:r w:rsidRPr="006040FF">
              <w:t>100%</w:t>
            </w:r>
          </w:p>
        </w:tc>
        <w:tc>
          <w:tcPr>
            <w:tcW w:w="1377" w:type="dxa"/>
            <w:vAlign w:val="center"/>
          </w:tcPr>
          <w:p w:rsidR="00482E3F" w:rsidRPr="006040FF" w:rsidRDefault="00482E3F" w:rsidP="00443F5C">
            <w:r w:rsidRPr="006040FF">
              <w:t>100%</w:t>
            </w:r>
          </w:p>
        </w:tc>
      </w:tr>
    </w:tbl>
    <w:p w:rsidR="00482E3F" w:rsidRPr="00F274CB" w:rsidRDefault="00482E3F" w:rsidP="006040FF">
      <w:pPr>
        <w:jc w:val="both"/>
        <w:rPr>
          <w:rFonts w:asciiTheme="majorHAnsi" w:hAnsiTheme="majorHAnsi" w:cs="Times New Roman"/>
        </w:rPr>
      </w:pPr>
    </w:p>
    <w:p w:rsidR="001A3C0D" w:rsidRPr="00F274CB" w:rsidRDefault="001A3C0D" w:rsidP="00873163">
      <w:pPr>
        <w:rPr>
          <w:rFonts w:asciiTheme="majorHAnsi" w:hAnsiTheme="majorHAnsi" w:cs="Times New Roman"/>
        </w:rPr>
      </w:pPr>
    </w:p>
    <w:p w:rsidR="00167665" w:rsidRPr="00E8441B" w:rsidRDefault="00AF7314">
      <w:r w:rsidRPr="0084561E">
        <w:t>9.</w:t>
      </w:r>
      <w:r w:rsidR="00167665" w:rsidRPr="0084561E">
        <w:t xml:space="preserve"> Customer Deposits</w:t>
      </w:r>
    </w:p>
    <w:p w:rsidR="006765FF" w:rsidRPr="00F274CB" w:rsidRDefault="00167665"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These </w:t>
      </w:r>
      <w:r w:rsidR="008B2E3B" w:rsidRPr="003A02CB">
        <w:rPr>
          <w:rFonts w:asciiTheme="majorHAnsi" w:eastAsia="Times New Roman" w:hAnsiTheme="majorHAnsi" w:cs="Times New Roman"/>
          <w:noProof/>
          <w:color w:val="000000"/>
        </w:rPr>
        <w:t>deposits</w:t>
      </w:r>
      <w:r w:rsidRPr="00F274CB">
        <w:rPr>
          <w:rFonts w:asciiTheme="majorHAnsi" w:eastAsia="Times New Roman" w:hAnsiTheme="majorHAnsi" w:cs="Times New Roman"/>
          <w:color w:val="000000"/>
        </w:rPr>
        <w:t xml:space="preserve"> </w:t>
      </w:r>
      <w:r w:rsidR="00141494">
        <w:rPr>
          <w:rFonts w:asciiTheme="majorHAnsi" w:eastAsia="Times New Roman" w:hAnsiTheme="majorHAnsi" w:cs="Times New Roman"/>
          <w:color w:val="000000"/>
        </w:rPr>
        <w:t xml:space="preserve">are </w:t>
      </w:r>
      <w:r w:rsidRPr="00F274CB">
        <w:rPr>
          <w:rFonts w:asciiTheme="majorHAnsi" w:eastAsia="Times New Roman" w:hAnsiTheme="majorHAnsi" w:cs="Times New Roman"/>
          <w:color w:val="000000"/>
        </w:rPr>
        <w:t xml:space="preserve">from corporate and retail customers. </w:t>
      </w:r>
      <w:r w:rsidR="008B2E3B">
        <w:rPr>
          <w:rFonts w:asciiTheme="majorHAnsi" w:eastAsia="Times New Roman" w:hAnsiTheme="majorHAnsi" w:cs="Times New Roman"/>
          <w:color w:val="000000"/>
        </w:rPr>
        <w:t>C</w:t>
      </w:r>
      <w:r w:rsidR="006765FF" w:rsidRPr="00F274CB">
        <w:rPr>
          <w:rFonts w:asciiTheme="majorHAnsi" w:eastAsia="Times New Roman" w:hAnsiTheme="majorHAnsi" w:cs="Times New Roman"/>
          <w:color w:val="000000"/>
        </w:rPr>
        <w:t xml:space="preserve">ustomer deposits are further broken down </w:t>
      </w:r>
      <w:r w:rsidR="00141494">
        <w:rPr>
          <w:rFonts w:asciiTheme="majorHAnsi" w:eastAsia="Times New Roman" w:hAnsiTheme="majorHAnsi" w:cs="Times New Roman"/>
          <w:color w:val="000000"/>
        </w:rPr>
        <w:t>in</w:t>
      </w:r>
      <w:r w:rsidR="006765FF" w:rsidRPr="00F274CB">
        <w:rPr>
          <w:rFonts w:asciiTheme="majorHAnsi" w:eastAsia="Times New Roman" w:hAnsiTheme="majorHAnsi" w:cs="Times New Roman"/>
          <w:color w:val="000000"/>
        </w:rPr>
        <w:t xml:space="preserve">to </w:t>
      </w:r>
      <w:r w:rsidR="00911C8A" w:rsidRPr="003A02CB">
        <w:rPr>
          <w:rFonts w:asciiTheme="majorHAnsi" w:eastAsia="Times New Roman" w:hAnsiTheme="majorHAnsi" w:cs="Times New Roman"/>
          <w:noProof/>
          <w:color w:val="000000"/>
        </w:rPr>
        <w:t>demand</w:t>
      </w:r>
      <w:r w:rsidR="006765FF" w:rsidRPr="00F274CB">
        <w:rPr>
          <w:rFonts w:asciiTheme="majorHAnsi" w:eastAsia="Times New Roman" w:hAnsiTheme="majorHAnsi" w:cs="Times New Roman"/>
          <w:color w:val="000000"/>
        </w:rPr>
        <w:t xml:space="preserve">, </w:t>
      </w:r>
      <w:r w:rsidR="00911C8A" w:rsidRPr="003A02CB">
        <w:rPr>
          <w:rFonts w:asciiTheme="majorHAnsi" w:eastAsia="Times New Roman" w:hAnsiTheme="majorHAnsi" w:cs="Times New Roman"/>
          <w:noProof/>
          <w:color w:val="000000"/>
        </w:rPr>
        <w:t>m</w:t>
      </w:r>
      <w:r w:rsidR="00B70DA7" w:rsidRPr="003A02CB">
        <w:rPr>
          <w:rFonts w:asciiTheme="majorHAnsi" w:eastAsia="Times New Roman" w:hAnsiTheme="majorHAnsi" w:cs="Times New Roman"/>
          <w:noProof/>
          <w:color w:val="000000"/>
        </w:rPr>
        <w:t>oney</w:t>
      </w:r>
      <w:r w:rsidR="00B70DA7" w:rsidRPr="00F274CB">
        <w:rPr>
          <w:rFonts w:asciiTheme="majorHAnsi" w:eastAsia="Times New Roman" w:hAnsiTheme="majorHAnsi" w:cs="Times New Roman"/>
          <w:color w:val="000000"/>
        </w:rPr>
        <w:t xml:space="preserve"> </w:t>
      </w:r>
      <w:r w:rsidR="00911C8A" w:rsidRPr="003A02CB">
        <w:rPr>
          <w:rFonts w:asciiTheme="majorHAnsi" w:eastAsia="Times New Roman" w:hAnsiTheme="majorHAnsi" w:cs="Times New Roman"/>
          <w:noProof/>
          <w:color w:val="000000"/>
        </w:rPr>
        <w:t>m</w:t>
      </w:r>
      <w:r w:rsidR="00B70DA7" w:rsidRPr="003A02CB">
        <w:rPr>
          <w:rFonts w:asciiTheme="majorHAnsi" w:eastAsia="Times New Roman" w:hAnsiTheme="majorHAnsi" w:cs="Times New Roman"/>
          <w:noProof/>
          <w:color w:val="000000"/>
        </w:rPr>
        <w:t>arket</w:t>
      </w:r>
      <w:r w:rsidR="00B70DA7" w:rsidRPr="00F274CB">
        <w:rPr>
          <w:rFonts w:asciiTheme="majorHAnsi" w:eastAsia="Times New Roman" w:hAnsiTheme="majorHAnsi" w:cs="Times New Roman"/>
          <w:color w:val="000000"/>
        </w:rPr>
        <w:t xml:space="preserve"> (“MM”)</w:t>
      </w:r>
      <w:r w:rsidR="006765FF" w:rsidRPr="00F274CB">
        <w:rPr>
          <w:rFonts w:asciiTheme="majorHAnsi" w:eastAsia="Times New Roman" w:hAnsiTheme="majorHAnsi" w:cs="Times New Roman"/>
          <w:color w:val="000000"/>
        </w:rPr>
        <w:t xml:space="preserve"> and </w:t>
      </w:r>
      <w:r w:rsidR="00911C8A" w:rsidRPr="003A02CB">
        <w:rPr>
          <w:rFonts w:asciiTheme="majorHAnsi" w:eastAsia="Times New Roman" w:hAnsiTheme="majorHAnsi" w:cs="Times New Roman"/>
          <w:noProof/>
          <w:color w:val="000000"/>
        </w:rPr>
        <w:t>s</w:t>
      </w:r>
      <w:r w:rsidR="006765FF" w:rsidRPr="003A02CB">
        <w:rPr>
          <w:rFonts w:asciiTheme="majorHAnsi" w:eastAsia="Times New Roman" w:hAnsiTheme="majorHAnsi" w:cs="Times New Roman"/>
          <w:noProof/>
          <w:color w:val="000000"/>
        </w:rPr>
        <w:t>avings</w:t>
      </w:r>
      <w:r w:rsidR="00911C8A">
        <w:rPr>
          <w:rFonts w:asciiTheme="majorHAnsi" w:eastAsia="Times New Roman" w:hAnsiTheme="majorHAnsi" w:cs="Times New Roman"/>
          <w:color w:val="000000"/>
        </w:rPr>
        <w:t>,</w:t>
      </w:r>
      <w:r w:rsidR="006765FF" w:rsidRPr="00F274CB">
        <w:rPr>
          <w:rFonts w:asciiTheme="majorHAnsi" w:eastAsia="Times New Roman" w:hAnsiTheme="majorHAnsi" w:cs="Times New Roman"/>
          <w:color w:val="000000"/>
        </w:rPr>
        <w:t xml:space="preserve"> and </w:t>
      </w:r>
      <w:r w:rsidR="00911C8A" w:rsidRPr="003A02CB">
        <w:rPr>
          <w:rFonts w:asciiTheme="majorHAnsi" w:eastAsia="Times New Roman" w:hAnsiTheme="majorHAnsi" w:cs="Times New Roman"/>
          <w:noProof/>
          <w:color w:val="000000"/>
        </w:rPr>
        <w:t>t</w:t>
      </w:r>
      <w:r w:rsidR="006765FF" w:rsidRPr="003A02CB">
        <w:rPr>
          <w:rFonts w:asciiTheme="majorHAnsi" w:eastAsia="Times New Roman" w:hAnsiTheme="majorHAnsi" w:cs="Times New Roman"/>
          <w:noProof/>
          <w:color w:val="000000"/>
        </w:rPr>
        <w:t>ime</w:t>
      </w:r>
      <w:r w:rsidR="006765FF" w:rsidRPr="00F274CB">
        <w:rPr>
          <w:rFonts w:asciiTheme="majorHAnsi" w:eastAsia="Times New Roman" w:hAnsiTheme="majorHAnsi" w:cs="Times New Roman"/>
          <w:color w:val="000000"/>
        </w:rPr>
        <w:t xml:space="preserve"> </w:t>
      </w:r>
      <w:r w:rsidR="00911C8A" w:rsidRPr="003A02CB">
        <w:rPr>
          <w:rFonts w:asciiTheme="majorHAnsi" w:eastAsia="Times New Roman" w:hAnsiTheme="majorHAnsi" w:cs="Times New Roman"/>
          <w:noProof/>
          <w:color w:val="000000"/>
        </w:rPr>
        <w:t>d</w:t>
      </w:r>
      <w:r w:rsidR="006765FF" w:rsidRPr="003A02CB">
        <w:rPr>
          <w:rFonts w:asciiTheme="majorHAnsi" w:eastAsia="Times New Roman" w:hAnsiTheme="majorHAnsi" w:cs="Times New Roman"/>
          <w:noProof/>
          <w:color w:val="000000"/>
        </w:rPr>
        <w:t>eposits</w:t>
      </w:r>
      <w:r w:rsidR="006765FF" w:rsidRPr="00F274CB">
        <w:rPr>
          <w:rFonts w:asciiTheme="majorHAnsi" w:eastAsia="Times New Roman" w:hAnsiTheme="majorHAnsi" w:cs="Times New Roman"/>
          <w:color w:val="000000"/>
        </w:rPr>
        <w:t xml:space="preserve">. </w:t>
      </w:r>
    </w:p>
    <w:p w:rsidR="00B70DA7" w:rsidRPr="00F274CB" w:rsidRDefault="00141494" w:rsidP="006040FF">
      <w:pPr>
        <w:jc w:val="both"/>
        <w:rPr>
          <w:rFonts w:asciiTheme="majorHAnsi" w:eastAsia="Times New Roman" w:hAnsiTheme="majorHAnsi" w:cs="Times New Roman"/>
          <w:color w:val="000000"/>
        </w:rPr>
      </w:pPr>
      <w:del w:id="326" w:author="FANG, XIANG" w:date="2018-11-28T14:46:00Z">
        <w:r w:rsidDel="0083311E">
          <w:rPr>
            <w:rFonts w:asciiTheme="majorHAnsi" w:eastAsia="Times New Roman" w:hAnsiTheme="majorHAnsi" w:cs="Times New Roman"/>
            <w:color w:val="000000"/>
          </w:rPr>
          <w:lastRenderedPageBreak/>
          <w:delText>The chart b</w:delText>
        </w:r>
        <w:r w:rsidR="00B70DA7" w:rsidRPr="00F274CB" w:rsidDel="0083311E">
          <w:rPr>
            <w:rFonts w:asciiTheme="majorHAnsi" w:eastAsia="Times New Roman" w:hAnsiTheme="majorHAnsi" w:cs="Times New Roman"/>
            <w:color w:val="000000"/>
          </w:rPr>
          <w:delText>elow demonstrates the</w:delText>
        </w:r>
      </w:del>
      <w:ins w:id="327" w:author="FANG, XIANG" w:date="2018-11-28T14:46:00Z">
        <w:r w:rsidR="0083311E">
          <w:rPr>
            <w:rFonts w:asciiTheme="majorHAnsi" w:eastAsia="Times New Roman" w:hAnsiTheme="majorHAnsi" w:cs="Times New Roman"/>
            <w:color w:val="000000"/>
          </w:rPr>
          <w:t>Thue</w:t>
        </w:r>
      </w:ins>
      <w:r w:rsidR="00B70DA7" w:rsidRPr="00F274CB">
        <w:rPr>
          <w:rFonts w:asciiTheme="majorHAnsi" w:eastAsia="Times New Roman" w:hAnsiTheme="majorHAnsi" w:cs="Times New Roman"/>
          <w:color w:val="000000"/>
        </w:rPr>
        <w:t xml:space="preserve"> movement of demand, MM and </w:t>
      </w:r>
      <w:r w:rsidR="00911C8A">
        <w:rPr>
          <w:rFonts w:asciiTheme="majorHAnsi" w:eastAsia="Times New Roman" w:hAnsiTheme="majorHAnsi" w:cs="Times New Roman"/>
          <w:color w:val="000000"/>
        </w:rPr>
        <w:t>s</w:t>
      </w:r>
      <w:r w:rsidR="00911C8A" w:rsidRPr="00F274CB">
        <w:rPr>
          <w:rFonts w:asciiTheme="majorHAnsi" w:eastAsia="Times New Roman" w:hAnsiTheme="majorHAnsi" w:cs="Times New Roman"/>
          <w:color w:val="000000"/>
        </w:rPr>
        <w:t xml:space="preserve">avings </w:t>
      </w:r>
      <w:r w:rsidR="00B70DA7" w:rsidRPr="00F274CB">
        <w:rPr>
          <w:rFonts w:asciiTheme="majorHAnsi" w:eastAsia="Times New Roman" w:hAnsiTheme="majorHAnsi" w:cs="Times New Roman"/>
          <w:color w:val="000000"/>
        </w:rPr>
        <w:t xml:space="preserve">deposits </w:t>
      </w:r>
      <w:del w:id="328" w:author="FANG, XIANG" w:date="2018-11-28T14:46:00Z">
        <w:r w:rsidR="00B70DA7" w:rsidRPr="00F274CB" w:rsidDel="0083311E">
          <w:rPr>
            <w:rFonts w:asciiTheme="majorHAnsi" w:eastAsia="Times New Roman" w:hAnsiTheme="majorHAnsi" w:cs="Times New Roman"/>
            <w:color w:val="000000"/>
          </w:rPr>
          <w:delText xml:space="preserve">from 2010 to 2015. The balances for these types of deposits </w:delText>
        </w:r>
      </w:del>
      <w:r w:rsidR="00B70DA7" w:rsidRPr="00F274CB">
        <w:rPr>
          <w:rFonts w:asciiTheme="majorHAnsi" w:eastAsia="Times New Roman" w:hAnsiTheme="majorHAnsi" w:cs="Times New Roman"/>
          <w:color w:val="000000"/>
        </w:rPr>
        <w:t>were relatively small from 2010 to 2014</w:t>
      </w:r>
      <w:r w:rsidR="00911C8A">
        <w:rPr>
          <w:rFonts w:asciiTheme="majorHAnsi" w:eastAsia="Times New Roman" w:hAnsiTheme="majorHAnsi" w:cs="Times New Roman"/>
          <w:color w:val="000000"/>
        </w:rPr>
        <w:t>.</w:t>
      </w:r>
      <w:r w:rsidR="00CE3797">
        <w:rPr>
          <w:rFonts w:asciiTheme="majorHAnsi" w:eastAsia="Times New Roman" w:hAnsiTheme="majorHAnsi" w:cs="Times New Roman"/>
          <w:color w:val="000000"/>
        </w:rPr>
        <w:t xml:space="preserve">  </w:t>
      </w:r>
      <w:r w:rsidR="00911C8A">
        <w:rPr>
          <w:rFonts w:asciiTheme="majorHAnsi" w:eastAsia="Times New Roman" w:hAnsiTheme="majorHAnsi" w:cs="Times New Roman"/>
          <w:color w:val="000000"/>
        </w:rPr>
        <w:t xml:space="preserve">  D</w:t>
      </w:r>
      <w:r w:rsidR="00911C8A" w:rsidRPr="003A02CB">
        <w:rPr>
          <w:rFonts w:asciiTheme="majorHAnsi" w:eastAsia="Times New Roman" w:hAnsiTheme="majorHAnsi" w:cs="Times New Roman"/>
          <w:noProof/>
          <w:color w:val="000000"/>
        </w:rPr>
        <w:t>emand</w:t>
      </w:r>
      <w:r w:rsidR="00911C8A" w:rsidRPr="00F274CB">
        <w:rPr>
          <w:rFonts w:asciiTheme="majorHAnsi" w:eastAsia="Times New Roman" w:hAnsiTheme="majorHAnsi" w:cs="Times New Roman"/>
          <w:color w:val="000000"/>
        </w:rPr>
        <w:t xml:space="preserve"> </w:t>
      </w:r>
      <w:r w:rsidR="00B70DA7" w:rsidRPr="00F274CB">
        <w:rPr>
          <w:rFonts w:asciiTheme="majorHAnsi" w:eastAsia="Times New Roman" w:hAnsiTheme="majorHAnsi" w:cs="Times New Roman"/>
          <w:color w:val="000000"/>
        </w:rPr>
        <w:t xml:space="preserve">deposits – </w:t>
      </w:r>
      <w:r w:rsidR="003904BA" w:rsidRPr="003A02CB">
        <w:rPr>
          <w:rFonts w:asciiTheme="majorHAnsi" w:eastAsia="Times New Roman" w:hAnsiTheme="majorHAnsi" w:cs="Times New Roman"/>
          <w:noProof/>
          <w:color w:val="000000"/>
        </w:rPr>
        <w:t>I</w:t>
      </w:r>
      <w:r w:rsidR="00911C8A" w:rsidRPr="003A02CB">
        <w:rPr>
          <w:rFonts w:asciiTheme="majorHAnsi" w:eastAsia="Times New Roman" w:hAnsiTheme="majorHAnsi" w:cs="Times New Roman"/>
          <w:noProof/>
          <w:color w:val="000000"/>
        </w:rPr>
        <w:t>nterest</w:t>
      </w:r>
      <w:r w:rsidR="00911C8A" w:rsidRPr="00F274CB">
        <w:rPr>
          <w:rFonts w:asciiTheme="majorHAnsi" w:eastAsia="Times New Roman" w:hAnsiTheme="majorHAnsi" w:cs="Times New Roman"/>
          <w:color w:val="000000"/>
        </w:rPr>
        <w:t xml:space="preserve"> </w:t>
      </w:r>
      <w:r w:rsidR="003904BA" w:rsidRPr="003A02CB">
        <w:rPr>
          <w:rFonts w:asciiTheme="majorHAnsi" w:eastAsia="Times New Roman" w:hAnsiTheme="majorHAnsi" w:cs="Times New Roman"/>
          <w:noProof/>
          <w:color w:val="000000"/>
        </w:rPr>
        <w:t>C</w:t>
      </w:r>
      <w:r w:rsidR="00B70DA7" w:rsidRPr="003A02CB">
        <w:rPr>
          <w:rFonts w:asciiTheme="majorHAnsi" w:eastAsia="Times New Roman" w:hAnsiTheme="majorHAnsi" w:cs="Times New Roman"/>
          <w:noProof/>
          <w:color w:val="000000"/>
        </w:rPr>
        <w:t>hecking</w:t>
      </w:r>
      <w:r w:rsidR="00B70DA7" w:rsidRPr="00F274CB">
        <w:rPr>
          <w:rFonts w:asciiTheme="majorHAnsi" w:eastAsia="Times New Roman" w:hAnsiTheme="majorHAnsi" w:cs="Times New Roman"/>
          <w:color w:val="000000"/>
        </w:rPr>
        <w:t xml:space="preserve"> went up significantly </w:t>
      </w:r>
      <w:r w:rsidR="00911C8A">
        <w:rPr>
          <w:rFonts w:asciiTheme="majorHAnsi" w:eastAsia="Times New Roman" w:hAnsiTheme="majorHAnsi" w:cs="Times New Roman"/>
          <w:color w:val="000000"/>
        </w:rPr>
        <w:t xml:space="preserve">from </w:t>
      </w:r>
      <w:r w:rsidR="00B70DA7" w:rsidRPr="00F274CB">
        <w:rPr>
          <w:rFonts w:asciiTheme="majorHAnsi" w:eastAsia="Times New Roman" w:hAnsiTheme="majorHAnsi" w:cs="Times New Roman"/>
          <w:color w:val="000000"/>
        </w:rPr>
        <w:t>2014 –</w:t>
      </w:r>
      <w:r w:rsidR="004515A8" w:rsidRPr="00F274CB">
        <w:rPr>
          <w:rFonts w:asciiTheme="majorHAnsi" w:eastAsia="Times New Roman" w:hAnsiTheme="majorHAnsi" w:cs="Times New Roman"/>
          <w:color w:val="000000"/>
        </w:rPr>
        <w:t xml:space="preserve"> 2015</w:t>
      </w:r>
      <w:r>
        <w:rPr>
          <w:rFonts w:asciiTheme="majorHAnsi" w:eastAsia="Times New Roman" w:hAnsiTheme="majorHAnsi" w:cs="Times New Roman"/>
          <w:color w:val="000000"/>
        </w:rPr>
        <w:t>;</w:t>
      </w:r>
      <w:r w:rsidR="004515A8" w:rsidRPr="00F274CB">
        <w:rPr>
          <w:rFonts w:asciiTheme="majorHAnsi" w:eastAsia="Times New Roman" w:hAnsiTheme="majorHAnsi" w:cs="Times New Roman"/>
          <w:color w:val="000000"/>
        </w:rPr>
        <w:t xml:space="preserve"> these deposits are primarily from corporate customers. </w:t>
      </w:r>
    </w:p>
    <w:p w:rsidR="006765FF" w:rsidRPr="00F274CB" w:rsidDel="0083311E" w:rsidRDefault="00B70DA7" w:rsidP="006040FF">
      <w:pPr>
        <w:jc w:val="both"/>
        <w:rPr>
          <w:del w:id="329" w:author="FANG, XIANG" w:date="2018-11-28T14:46:00Z"/>
          <w:rFonts w:asciiTheme="majorHAnsi" w:eastAsia="Times New Roman" w:hAnsiTheme="majorHAnsi" w:cs="Times New Roman"/>
          <w:color w:val="000000"/>
        </w:rPr>
      </w:pPr>
      <w:del w:id="330" w:author="FANG, XIANG" w:date="2018-11-28T14:46:00Z">
        <w:r w:rsidRPr="00F274CB" w:rsidDel="0083311E">
          <w:rPr>
            <w:rFonts w:asciiTheme="majorHAnsi" w:eastAsia="Times New Roman" w:hAnsiTheme="majorHAnsi" w:cs="Times New Roman"/>
            <w:bCs/>
            <w:color w:val="000000"/>
          </w:rPr>
          <w:delText xml:space="preserve">Figure III.B </w:delText>
        </w:r>
        <w:r w:rsidR="000250C0" w:rsidRPr="00F274CB" w:rsidDel="0083311E">
          <w:rPr>
            <w:rFonts w:asciiTheme="majorHAnsi" w:eastAsia="Times New Roman" w:hAnsiTheme="majorHAnsi" w:cs="Times New Roman"/>
            <w:bCs/>
            <w:color w:val="000000"/>
          </w:rPr>
          <w:delText xml:space="preserve">- </w:delText>
        </w:r>
        <w:r w:rsidR="004A5BD8" w:rsidDel="0083311E">
          <w:rPr>
            <w:rFonts w:asciiTheme="majorHAnsi" w:eastAsia="Times New Roman" w:hAnsiTheme="majorHAnsi" w:cs="Times New Roman"/>
            <w:bCs/>
            <w:color w:val="000000"/>
          </w:rPr>
          <w:delText>7</w:delText>
        </w:r>
        <w:r w:rsidRPr="00F274CB" w:rsidDel="0083311E">
          <w:rPr>
            <w:rFonts w:asciiTheme="majorHAnsi" w:eastAsia="Times New Roman" w:hAnsiTheme="majorHAnsi" w:cs="Times New Roman"/>
            <w:bCs/>
            <w:color w:val="000000"/>
          </w:rPr>
          <w:delText xml:space="preserve">: Demand, MM and Savings </w:delText>
        </w:r>
        <w:r w:rsidR="00141494" w:rsidDel="0083311E">
          <w:rPr>
            <w:rFonts w:asciiTheme="majorHAnsi" w:eastAsia="Times New Roman" w:hAnsiTheme="majorHAnsi" w:cs="Times New Roman"/>
            <w:bCs/>
            <w:color w:val="000000"/>
          </w:rPr>
          <w:delText>D</w:delText>
        </w:r>
        <w:r w:rsidR="00141494" w:rsidRPr="00F274CB" w:rsidDel="0083311E">
          <w:rPr>
            <w:rFonts w:asciiTheme="majorHAnsi" w:eastAsia="Times New Roman" w:hAnsiTheme="majorHAnsi" w:cs="Times New Roman"/>
            <w:bCs/>
            <w:color w:val="000000"/>
          </w:rPr>
          <w:delText xml:space="preserve">eposits </w:delText>
        </w:r>
        <w:r w:rsidRPr="00F274CB" w:rsidDel="0083311E">
          <w:rPr>
            <w:rFonts w:asciiTheme="majorHAnsi" w:eastAsia="Times New Roman" w:hAnsiTheme="majorHAnsi" w:cs="Times New Roman"/>
            <w:bCs/>
            <w:color w:val="000000"/>
          </w:rPr>
          <w:delText xml:space="preserve">from </w:delText>
        </w:r>
        <w:r w:rsidR="00141494" w:rsidDel="0083311E">
          <w:rPr>
            <w:rFonts w:asciiTheme="majorHAnsi" w:eastAsia="Times New Roman" w:hAnsiTheme="majorHAnsi" w:cs="Times New Roman"/>
            <w:bCs/>
            <w:color w:val="000000"/>
          </w:rPr>
          <w:delText>R</w:delText>
        </w:r>
        <w:r w:rsidR="00141494" w:rsidRPr="00F274CB" w:rsidDel="0083311E">
          <w:rPr>
            <w:rFonts w:asciiTheme="majorHAnsi" w:eastAsia="Times New Roman" w:hAnsiTheme="majorHAnsi" w:cs="Times New Roman"/>
            <w:bCs/>
            <w:color w:val="000000"/>
          </w:rPr>
          <w:delText xml:space="preserve">etail </w:delText>
        </w:r>
        <w:r w:rsidRPr="00F274CB" w:rsidDel="0083311E">
          <w:rPr>
            <w:rFonts w:asciiTheme="majorHAnsi" w:eastAsia="Times New Roman" w:hAnsiTheme="majorHAnsi" w:cs="Times New Roman"/>
            <w:bCs/>
            <w:color w:val="000000"/>
          </w:rPr>
          <w:delText xml:space="preserve">and </w:delText>
        </w:r>
        <w:r w:rsidR="00141494" w:rsidDel="0083311E">
          <w:rPr>
            <w:rFonts w:asciiTheme="majorHAnsi" w:eastAsia="Times New Roman" w:hAnsiTheme="majorHAnsi" w:cs="Times New Roman"/>
            <w:bCs/>
            <w:color w:val="000000"/>
          </w:rPr>
          <w:delText>C</w:delText>
        </w:r>
        <w:r w:rsidR="00141494" w:rsidRPr="00F274CB" w:rsidDel="0083311E">
          <w:rPr>
            <w:rFonts w:asciiTheme="majorHAnsi" w:eastAsia="Times New Roman" w:hAnsiTheme="majorHAnsi" w:cs="Times New Roman"/>
            <w:bCs/>
            <w:color w:val="000000"/>
          </w:rPr>
          <w:delText xml:space="preserve">orporate </w:delText>
        </w:r>
        <w:r w:rsidR="00141494" w:rsidDel="0083311E">
          <w:rPr>
            <w:rFonts w:asciiTheme="majorHAnsi" w:eastAsia="Times New Roman" w:hAnsiTheme="majorHAnsi" w:cs="Times New Roman"/>
            <w:bCs/>
            <w:color w:val="000000"/>
          </w:rPr>
          <w:delText>C</w:delText>
        </w:r>
        <w:r w:rsidR="00141494" w:rsidRPr="00F274CB" w:rsidDel="0083311E">
          <w:rPr>
            <w:rFonts w:asciiTheme="majorHAnsi" w:eastAsia="Times New Roman" w:hAnsiTheme="majorHAnsi" w:cs="Times New Roman"/>
            <w:bCs/>
            <w:color w:val="000000"/>
          </w:rPr>
          <w:delText xml:space="preserve">ustomers </w:delText>
        </w:r>
      </w:del>
    </w:p>
    <w:p w:rsidR="006765FF" w:rsidRPr="00F274CB" w:rsidDel="0083311E" w:rsidRDefault="006765FF" w:rsidP="00167665">
      <w:pPr>
        <w:rPr>
          <w:del w:id="331" w:author="FANG, XIANG" w:date="2018-11-28T14:46:00Z"/>
          <w:rFonts w:asciiTheme="majorHAnsi" w:eastAsia="Times New Roman" w:hAnsiTheme="majorHAnsi" w:cs="Times New Roman"/>
          <w:color w:val="000000"/>
          <w:u w:val="single"/>
        </w:rPr>
      </w:pPr>
      <w:del w:id="332" w:author="FANG, XIANG" w:date="2018-11-28T14:46:00Z">
        <w:r w:rsidRPr="00F274CB" w:rsidDel="0083311E">
          <w:rPr>
            <w:rFonts w:asciiTheme="majorHAnsi" w:hAnsiTheme="majorHAnsi"/>
            <w:noProof/>
          </w:rPr>
          <w:drawing>
            <wp:inline distT="0" distB="0" distL="0" distR="0" wp14:anchorId="56117B95" wp14:editId="77BEE774">
              <wp:extent cx="5943600" cy="3340100"/>
              <wp:effectExtent l="0" t="0" r="1905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p>
    <w:p w:rsidR="00D023BE" w:rsidRPr="00F274CB" w:rsidDel="0083311E" w:rsidRDefault="006765FF" w:rsidP="00456E6F">
      <w:pPr>
        <w:rPr>
          <w:del w:id="333" w:author="FANG, XIANG" w:date="2018-11-28T14:46:00Z"/>
          <w:rFonts w:asciiTheme="majorHAnsi" w:eastAsia="Times New Roman" w:hAnsiTheme="majorHAnsi" w:cs="Times New Roman"/>
          <w:i/>
          <w:color w:val="000000"/>
        </w:rPr>
      </w:pPr>
      <w:del w:id="334" w:author="FANG, XIANG" w:date="2018-11-28T14:46:00Z">
        <w:r w:rsidRPr="00F274CB" w:rsidDel="0083311E">
          <w:rPr>
            <w:rFonts w:asciiTheme="majorHAnsi" w:eastAsia="Times New Roman" w:hAnsiTheme="majorHAnsi" w:cs="Times New Roman"/>
            <w:i/>
            <w:color w:val="000000"/>
          </w:rPr>
          <w:delText>Source: T24</w:delText>
        </w:r>
        <w:r w:rsidR="00157896" w:rsidRPr="00F274CB" w:rsidDel="0083311E">
          <w:rPr>
            <w:rFonts w:asciiTheme="majorHAnsi" w:eastAsia="Times New Roman" w:hAnsiTheme="majorHAnsi" w:cs="Times New Roman"/>
            <w:i/>
            <w:color w:val="000000"/>
          </w:rPr>
          <w:delText xml:space="preserve"> (2010-2015)</w:delText>
        </w:r>
      </w:del>
    </w:p>
    <w:p w:rsidR="00157896" w:rsidRPr="00F274CB" w:rsidRDefault="001F52C2" w:rsidP="00456E6F">
      <w:pPr>
        <w:rPr>
          <w:rFonts w:asciiTheme="majorHAnsi" w:eastAsia="Times New Roman" w:hAnsiTheme="majorHAnsi" w:cs="Times New Roman"/>
          <w:i/>
          <w:color w:val="000000"/>
        </w:rPr>
      </w:pPr>
      <w:del w:id="335" w:author="FANG, XIANG" w:date="2018-11-28T14:46:00Z">
        <w:r w:rsidRPr="00F274CB" w:rsidDel="0083311E">
          <w:rPr>
            <w:rFonts w:asciiTheme="majorHAnsi" w:eastAsia="Times New Roman" w:hAnsiTheme="majorHAnsi" w:cs="Times New Roman"/>
          </w:rPr>
          <w:delText xml:space="preserve">Figure III.B </w:delText>
        </w:r>
        <w:r w:rsidR="00456E6F" w:rsidRPr="00F274CB" w:rsidDel="0083311E">
          <w:rPr>
            <w:rFonts w:asciiTheme="majorHAnsi" w:eastAsia="Times New Roman" w:hAnsiTheme="majorHAnsi" w:cs="Times New Roman"/>
            <w:color w:val="000000"/>
          </w:rPr>
          <w:delText xml:space="preserve">shows the </w:delText>
        </w:r>
        <w:r w:rsidR="00157896" w:rsidRPr="00F274CB" w:rsidDel="0083311E">
          <w:rPr>
            <w:rFonts w:asciiTheme="majorHAnsi" w:eastAsia="Times New Roman" w:hAnsiTheme="majorHAnsi" w:cs="Times New Roman"/>
            <w:color w:val="000000"/>
          </w:rPr>
          <w:delText>balance</w:delText>
        </w:r>
        <w:r w:rsidR="00456E6F" w:rsidRPr="00F274CB" w:rsidDel="0083311E">
          <w:rPr>
            <w:rFonts w:asciiTheme="majorHAnsi" w:eastAsia="Times New Roman" w:hAnsiTheme="majorHAnsi" w:cs="Times New Roman"/>
            <w:color w:val="000000"/>
          </w:rPr>
          <w:delText xml:space="preserve"> of t</w:delText>
        </w:r>
      </w:del>
      <w:ins w:id="336" w:author="FANG, XIANG" w:date="2018-11-28T14:46:00Z">
        <w:r w:rsidR="0083311E">
          <w:rPr>
            <w:rFonts w:asciiTheme="majorHAnsi" w:eastAsia="Times New Roman" w:hAnsiTheme="majorHAnsi" w:cs="Times New Roman"/>
            <w:color w:val="000000"/>
          </w:rPr>
          <w:t>T</w:t>
        </w:r>
      </w:ins>
      <w:r w:rsidR="00456E6F" w:rsidRPr="00F274CB">
        <w:rPr>
          <w:rFonts w:asciiTheme="majorHAnsi" w:eastAsia="Times New Roman" w:hAnsiTheme="majorHAnsi" w:cs="Times New Roman"/>
          <w:color w:val="000000"/>
        </w:rPr>
        <w:t>ime deposits from retail and corporate customers</w:t>
      </w:r>
      <w:r w:rsidR="00157896" w:rsidRPr="00F274CB">
        <w:rPr>
          <w:rFonts w:asciiTheme="majorHAnsi" w:eastAsia="Times New Roman" w:hAnsiTheme="majorHAnsi" w:cs="Times New Roman"/>
          <w:color w:val="000000"/>
        </w:rPr>
        <w:t xml:space="preserve"> </w:t>
      </w:r>
      <w:del w:id="337" w:author="FANG, XIANG" w:date="2018-11-28T14:47:00Z">
        <w:r w:rsidR="008E506A" w:rsidDel="0083311E">
          <w:rPr>
            <w:rFonts w:asciiTheme="majorHAnsi" w:eastAsia="Times New Roman" w:hAnsiTheme="majorHAnsi" w:cs="Times New Roman"/>
            <w:color w:val="000000"/>
          </w:rPr>
          <w:delText xml:space="preserve">from </w:delText>
        </w:r>
        <w:r w:rsidR="00157896" w:rsidRPr="00F274CB" w:rsidDel="0083311E">
          <w:rPr>
            <w:rFonts w:asciiTheme="majorHAnsi" w:eastAsia="Times New Roman" w:hAnsiTheme="majorHAnsi" w:cs="Times New Roman"/>
            <w:color w:val="000000"/>
          </w:rPr>
          <w:delText>2010 - 2015</w:delText>
        </w:r>
        <w:r w:rsidR="00456E6F" w:rsidRPr="00F274CB" w:rsidDel="0083311E">
          <w:rPr>
            <w:rFonts w:asciiTheme="majorHAnsi" w:eastAsia="Times New Roman" w:hAnsiTheme="majorHAnsi" w:cs="Times New Roman"/>
            <w:color w:val="000000"/>
          </w:rPr>
          <w:delText>. S</w:delText>
        </w:r>
      </w:del>
      <w:ins w:id="338" w:author="FANG, XIANG" w:date="2018-11-28T14:47:00Z">
        <w:r w:rsidR="0083311E">
          <w:rPr>
            <w:rFonts w:asciiTheme="majorHAnsi" w:eastAsia="Times New Roman" w:hAnsiTheme="majorHAnsi" w:cs="Times New Roman"/>
            <w:color w:val="000000"/>
          </w:rPr>
          <w:t>is s</w:t>
        </w:r>
      </w:ins>
      <w:r w:rsidR="00456E6F" w:rsidRPr="00F274CB">
        <w:rPr>
          <w:rFonts w:asciiTheme="majorHAnsi" w:eastAsia="Times New Roman" w:hAnsiTheme="majorHAnsi" w:cs="Times New Roman"/>
          <w:color w:val="000000"/>
        </w:rPr>
        <w:t xml:space="preserve">imilar to </w:t>
      </w:r>
      <w:r w:rsidR="008E506A" w:rsidRPr="00FE39D1">
        <w:rPr>
          <w:rFonts w:asciiTheme="majorHAnsi" w:eastAsia="Times New Roman" w:hAnsiTheme="majorHAnsi" w:cs="Times New Roman"/>
          <w:noProof/>
          <w:color w:val="000000"/>
        </w:rPr>
        <w:t>demand</w:t>
      </w:r>
      <w:r w:rsidR="00456E6F" w:rsidRPr="00F274CB">
        <w:rPr>
          <w:rFonts w:asciiTheme="majorHAnsi" w:eastAsia="Times New Roman" w:hAnsiTheme="majorHAnsi" w:cs="Times New Roman"/>
          <w:color w:val="000000"/>
        </w:rPr>
        <w:t>, MM</w:t>
      </w:r>
      <w:r w:rsidR="008E506A">
        <w:rPr>
          <w:rFonts w:asciiTheme="majorHAnsi" w:eastAsia="Times New Roman" w:hAnsiTheme="majorHAnsi" w:cs="Times New Roman"/>
          <w:color w:val="000000"/>
        </w:rPr>
        <w:t xml:space="preserve"> </w:t>
      </w:r>
      <w:r w:rsidR="008E506A" w:rsidRPr="00073187">
        <w:rPr>
          <w:rFonts w:asciiTheme="majorHAnsi" w:eastAsia="Times New Roman" w:hAnsiTheme="majorHAnsi" w:cs="Times New Roman"/>
          <w:noProof/>
          <w:color w:val="000000"/>
        </w:rPr>
        <w:t xml:space="preserve">and </w:t>
      </w:r>
      <w:r w:rsidR="008E506A" w:rsidRPr="00FE39D1">
        <w:rPr>
          <w:rFonts w:asciiTheme="majorHAnsi" w:eastAsia="Times New Roman" w:hAnsiTheme="majorHAnsi" w:cs="Times New Roman"/>
          <w:noProof/>
          <w:color w:val="000000"/>
        </w:rPr>
        <w:t>savings</w:t>
      </w:r>
      <w:r w:rsidR="00456E6F" w:rsidRPr="00F274CB">
        <w:rPr>
          <w:rFonts w:asciiTheme="majorHAnsi" w:eastAsia="Times New Roman" w:hAnsiTheme="majorHAnsi" w:cs="Times New Roman"/>
          <w:color w:val="000000"/>
        </w:rPr>
        <w:t>, time deposits from corporate customers</w:t>
      </w:r>
      <w:r w:rsidR="00141494">
        <w:rPr>
          <w:rFonts w:asciiTheme="majorHAnsi" w:eastAsia="Times New Roman" w:hAnsiTheme="majorHAnsi" w:cs="Times New Roman"/>
          <w:color w:val="000000"/>
        </w:rPr>
        <w:t xml:space="preserve"> have</w:t>
      </w:r>
      <w:r w:rsidR="00456E6F" w:rsidRPr="00F274CB">
        <w:rPr>
          <w:rFonts w:asciiTheme="majorHAnsi" w:eastAsia="Times New Roman" w:hAnsiTheme="majorHAnsi" w:cs="Times New Roman"/>
          <w:color w:val="000000"/>
        </w:rPr>
        <w:t xml:space="preserve"> increase</w:t>
      </w:r>
      <w:r w:rsidR="00141494">
        <w:rPr>
          <w:rFonts w:asciiTheme="majorHAnsi" w:eastAsia="Times New Roman" w:hAnsiTheme="majorHAnsi" w:cs="Times New Roman"/>
          <w:color w:val="000000"/>
        </w:rPr>
        <w:t>d</w:t>
      </w:r>
      <w:r w:rsidR="00456E6F" w:rsidRPr="00F274CB">
        <w:rPr>
          <w:rFonts w:asciiTheme="majorHAnsi" w:eastAsia="Times New Roman" w:hAnsiTheme="majorHAnsi" w:cs="Times New Roman"/>
          <w:color w:val="000000"/>
        </w:rPr>
        <w:t xml:space="preserve"> significantly since 2014.</w:t>
      </w:r>
    </w:p>
    <w:p w:rsidR="00456E6F" w:rsidRPr="00F274CB" w:rsidDel="0083311E" w:rsidRDefault="00456E6F" w:rsidP="00456E6F">
      <w:pPr>
        <w:rPr>
          <w:del w:id="339" w:author="FANG, XIANG" w:date="2018-11-28T14:47:00Z"/>
          <w:rFonts w:asciiTheme="majorHAnsi" w:eastAsia="Times New Roman" w:hAnsiTheme="majorHAnsi" w:cs="Times New Roman"/>
          <w:color w:val="000000"/>
        </w:rPr>
      </w:pPr>
      <w:del w:id="340" w:author="FANG, XIANG" w:date="2018-11-28T14:47:00Z">
        <w:r w:rsidRPr="00F274CB" w:rsidDel="0083311E">
          <w:rPr>
            <w:rFonts w:asciiTheme="majorHAnsi" w:eastAsia="Times New Roman" w:hAnsiTheme="majorHAnsi" w:cs="Times New Roman"/>
          </w:rPr>
          <w:delText xml:space="preserve">Figure III.B – </w:delText>
        </w:r>
        <w:r w:rsidR="0070045D" w:rsidDel="0083311E">
          <w:rPr>
            <w:rFonts w:asciiTheme="majorHAnsi" w:eastAsia="Times New Roman" w:hAnsiTheme="majorHAnsi" w:cs="Times New Roman"/>
          </w:rPr>
          <w:delText>8</w:delText>
        </w:r>
        <w:r w:rsidRPr="00F274CB" w:rsidDel="0083311E">
          <w:rPr>
            <w:rFonts w:asciiTheme="majorHAnsi" w:eastAsia="Times New Roman" w:hAnsiTheme="majorHAnsi" w:cs="Times New Roman"/>
          </w:rPr>
          <w:delText xml:space="preserve">: Time </w:delText>
        </w:r>
        <w:r w:rsidR="0024526B" w:rsidDel="0083311E">
          <w:rPr>
            <w:rFonts w:asciiTheme="majorHAnsi" w:eastAsia="Times New Roman" w:hAnsiTheme="majorHAnsi" w:cs="Times New Roman"/>
          </w:rPr>
          <w:delText>D</w:delText>
        </w:r>
        <w:r w:rsidR="0024526B" w:rsidRPr="00F274CB" w:rsidDel="0083311E">
          <w:rPr>
            <w:rFonts w:asciiTheme="majorHAnsi" w:eastAsia="Times New Roman" w:hAnsiTheme="majorHAnsi" w:cs="Times New Roman"/>
          </w:rPr>
          <w:delText xml:space="preserve">eposits </w:delText>
        </w:r>
        <w:r w:rsidRPr="00F274CB" w:rsidDel="0083311E">
          <w:rPr>
            <w:rFonts w:asciiTheme="majorHAnsi" w:eastAsia="Times New Roman" w:hAnsiTheme="majorHAnsi" w:cs="Times New Roman"/>
          </w:rPr>
          <w:delText xml:space="preserve">from </w:delText>
        </w:r>
        <w:r w:rsidR="0024526B" w:rsidDel="0083311E">
          <w:rPr>
            <w:rFonts w:asciiTheme="majorHAnsi" w:eastAsia="Times New Roman" w:hAnsiTheme="majorHAnsi" w:cs="Times New Roman"/>
          </w:rPr>
          <w:delText>R</w:delText>
        </w:r>
        <w:r w:rsidR="0024526B" w:rsidRPr="00F274CB" w:rsidDel="0083311E">
          <w:rPr>
            <w:rFonts w:asciiTheme="majorHAnsi" w:eastAsia="Times New Roman" w:hAnsiTheme="majorHAnsi" w:cs="Times New Roman"/>
          </w:rPr>
          <w:delText xml:space="preserve">etail </w:delText>
        </w:r>
        <w:r w:rsidRPr="00F274CB" w:rsidDel="0083311E">
          <w:rPr>
            <w:rFonts w:asciiTheme="majorHAnsi" w:eastAsia="Times New Roman" w:hAnsiTheme="majorHAnsi" w:cs="Times New Roman"/>
          </w:rPr>
          <w:delText xml:space="preserve">and </w:delText>
        </w:r>
        <w:r w:rsidR="0024526B" w:rsidDel="0083311E">
          <w:rPr>
            <w:rFonts w:asciiTheme="majorHAnsi" w:eastAsia="Times New Roman" w:hAnsiTheme="majorHAnsi" w:cs="Times New Roman"/>
          </w:rPr>
          <w:delText>C</w:delText>
        </w:r>
        <w:r w:rsidR="0024526B" w:rsidRPr="00F274CB" w:rsidDel="0083311E">
          <w:rPr>
            <w:rFonts w:asciiTheme="majorHAnsi" w:eastAsia="Times New Roman" w:hAnsiTheme="majorHAnsi" w:cs="Times New Roman"/>
          </w:rPr>
          <w:delText xml:space="preserve">orporate </w:delText>
        </w:r>
        <w:r w:rsidR="0024526B" w:rsidDel="0083311E">
          <w:rPr>
            <w:rFonts w:asciiTheme="majorHAnsi" w:eastAsia="Times New Roman" w:hAnsiTheme="majorHAnsi" w:cs="Times New Roman"/>
          </w:rPr>
          <w:delText>C</w:delText>
        </w:r>
        <w:r w:rsidR="0024526B" w:rsidRPr="00F274CB" w:rsidDel="0083311E">
          <w:rPr>
            <w:rFonts w:asciiTheme="majorHAnsi" w:eastAsia="Times New Roman" w:hAnsiTheme="majorHAnsi" w:cs="Times New Roman"/>
          </w:rPr>
          <w:delText>ustomers</w:delText>
        </w:r>
      </w:del>
    </w:p>
    <w:p w:rsidR="006765FF" w:rsidRPr="00F274CB" w:rsidDel="0083311E" w:rsidRDefault="006765FF" w:rsidP="00167665">
      <w:pPr>
        <w:rPr>
          <w:del w:id="341" w:author="FANG, XIANG" w:date="2018-11-28T14:47:00Z"/>
          <w:rFonts w:asciiTheme="majorHAnsi" w:eastAsia="Times New Roman" w:hAnsiTheme="majorHAnsi" w:cs="Times New Roman"/>
          <w:color w:val="000000"/>
          <w:u w:val="single"/>
        </w:rPr>
      </w:pPr>
      <w:del w:id="342" w:author="FANG, XIANG" w:date="2018-11-28T14:47:00Z">
        <w:r w:rsidRPr="00F274CB" w:rsidDel="0083311E">
          <w:rPr>
            <w:rFonts w:asciiTheme="majorHAnsi" w:hAnsiTheme="majorHAnsi"/>
            <w:noProof/>
          </w:rPr>
          <w:drawing>
            <wp:inline distT="0" distB="0" distL="0" distR="0" wp14:anchorId="0E66D14B" wp14:editId="1977E00C">
              <wp:extent cx="5943600" cy="2387600"/>
              <wp:effectExtent l="0" t="0" r="19050" b="1270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del>
    </w:p>
    <w:p w:rsidR="00D023BE" w:rsidRPr="00F274CB" w:rsidDel="0083311E" w:rsidRDefault="006765FF" w:rsidP="00ED5AAC">
      <w:pPr>
        <w:rPr>
          <w:del w:id="343" w:author="FANG, XIANG" w:date="2018-11-28T14:47:00Z"/>
          <w:rFonts w:asciiTheme="majorHAnsi" w:eastAsia="Times New Roman" w:hAnsiTheme="majorHAnsi" w:cs="Times New Roman"/>
          <w:i/>
          <w:color w:val="000000"/>
        </w:rPr>
      </w:pPr>
      <w:del w:id="344" w:author="FANG, XIANG" w:date="2018-11-28T14:47:00Z">
        <w:r w:rsidRPr="00F274CB" w:rsidDel="0083311E">
          <w:rPr>
            <w:rFonts w:asciiTheme="majorHAnsi" w:eastAsia="Times New Roman" w:hAnsiTheme="majorHAnsi" w:cs="Times New Roman"/>
            <w:i/>
            <w:color w:val="000000"/>
          </w:rPr>
          <w:lastRenderedPageBreak/>
          <w:delText>Source: T24</w:delText>
        </w:r>
        <w:r w:rsidR="00FD48AA" w:rsidDel="0083311E">
          <w:rPr>
            <w:rFonts w:asciiTheme="majorHAnsi" w:eastAsia="Times New Roman" w:hAnsiTheme="majorHAnsi" w:cs="Times New Roman"/>
            <w:i/>
            <w:color w:val="000000"/>
          </w:rPr>
          <w:delText xml:space="preserve"> System</w:delText>
        </w:r>
      </w:del>
    </w:p>
    <w:p w:rsidR="00ED5AAC" w:rsidRPr="0084561E" w:rsidRDefault="00AF7314">
      <w:r w:rsidRPr="0084561E">
        <w:t>9.1</w:t>
      </w:r>
      <w:r w:rsidR="00ED5AAC" w:rsidRPr="0084561E">
        <w:t xml:space="preserve"> Demand, MM &amp; Savings – Retail </w:t>
      </w:r>
    </w:p>
    <w:p w:rsidR="00ED5AAC" w:rsidRPr="00F274CB" w:rsidRDefault="001F52C2" w:rsidP="006040FF">
      <w:pPr>
        <w:jc w:val="both"/>
        <w:rPr>
          <w:rFonts w:asciiTheme="majorHAnsi" w:eastAsia="Times New Roman" w:hAnsiTheme="majorHAnsi" w:cs="Times New Roman"/>
          <w:color w:val="000000"/>
        </w:rPr>
      </w:pPr>
      <w:r>
        <w:rPr>
          <w:rFonts w:asciiTheme="majorHAnsi" w:eastAsia="Times New Roman" w:hAnsiTheme="majorHAnsi" w:cs="Times New Roman"/>
          <w:color w:val="000000"/>
        </w:rPr>
        <w:t>This account represents p</w:t>
      </w:r>
      <w:r w:rsidR="00ED5AAC" w:rsidRPr="00F274CB">
        <w:rPr>
          <w:rFonts w:asciiTheme="majorHAnsi" w:eastAsia="Times New Roman" w:hAnsiTheme="majorHAnsi" w:cs="Times New Roman"/>
          <w:color w:val="000000"/>
        </w:rPr>
        <w:t>rimarily demand, money market and saving</w:t>
      </w:r>
      <w:r w:rsidR="001B3D87" w:rsidRPr="00F274CB">
        <w:rPr>
          <w:rFonts w:asciiTheme="majorHAnsi" w:eastAsia="Times New Roman" w:hAnsiTheme="majorHAnsi" w:cs="Times New Roman"/>
          <w:color w:val="000000"/>
        </w:rPr>
        <w:t>s</w:t>
      </w:r>
      <w:r w:rsidR="00ED5AAC" w:rsidRPr="00F274CB">
        <w:rPr>
          <w:rFonts w:asciiTheme="majorHAnsi" w:eastAsia="Times New Roman" w:hAnsiTheme="majorHAnsi" w:cs="Times New Roman"/>
          <w:color w:val="000000"/>
        </w:rPr>
        <w:t xml:space="preserve"> account deposits from U.S. retail customers. Retail deposits are primarily generated by </w:t>
      </w:r>
      <w:r w:rsidR="00E40E5A">
        <w:rPr>
          <w:rFonts w:asciiTheme="majorHAnsi" w:eastAsia="Times New Roman" w:hAnsiTheme="majorHAnsi" w:cs="Times New Roman"/>
          <w:color w:val="000000"/>
        </w:rPr>
        <w:t xml:space="preserve">the </w:t>
      </w:r>
      <w:r w:rsidR="000250C0" w:rsidRPr="00F274CB">
        <w:rPr>
          <w:rFonts w:asciiTheme="majorHAnsi" w:eastAsia="Times New Roman" w:hAnsiTheme="majorHAnsi" w:cs="Times New Roman"/>
          <w:color w:val="000000"/>
        </w:rPr>
        <w:t>Queens</w:t>
      </w:r>
      <w:r w:rsidR="00ED5AAC" w:rsidRPr="00F274CB">
        <w:rPr>
          <w:rFonts w:asciiTheme="majorHAnsi" w:eastAsia="Times New Roman" w:hAnsiTheme="majorHAnsi" w:cs="Times New Roman"/>
          <w:color w:val="000000"/>
        </w:rPr>
        <w:t xml:space="preserve"> branch. Average balances are estimated to be small and are generally FDIC insured.</w:t>
      </w:r>
    </w:p>
    <w:p w:rsidR="00ED5AAC" w:rsidRPr="00F274CB" w:rsidRDefault="00ED5AAC" w:rsidP="006040FF">
      <w:pPr>
        <w:jc w:val="both"/>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ED5AAC" w:rsidRPr="00F274CB" w:rsidRDefault="001B3D87"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A r</w:t>
      </w:r>
      <w:r w:rsidR="00ED5AAC" w:rsidRPr="00F274CB">
        <w:rPr>
          <w:rFonts w:asciiTheme="majorHAnsi" w:eastAsia="Times New Roman" w:hAnsiTheme="majorHAnsi" w:cs="Times New Roman"/>
          <w:color w:val="000000"/>
        </w:rPr>
        <w:t>apid withdrawal of deposits due to concern with BOC's safety and soundness</w:t>
      </w:r>
      <w:r w:rsidRPr="00F274CB">
        <w:rPr>
          <w:rFonts w:asciiTheme="majorHAnsi" w:eastAsia="Times New Roman" w:hAnsiTheme="majorHAnsi" w:cs="Times New Roman"/>
          <w:color w:val="000000"/>
        </w:rPr>
        <w:t xml:space="preserve"> could occur</w:t>
      </w:r>
      <w:r w:rsidR="00ED5AAC" w:rsidRPr="00F274CB">
        <w:rPr>
          <w:rFonts w:asciiTheme="majorHAnsi" w:eastAsia="Times New Roman" w:hAnsiTheme="majorHAnsi" w:cs="Times New Roman"/>
          <w:color w:val="000000"/>
        </w:rPr>
        <w:t xml:space="preserve">.  However, </w:t>
      </w:r>
      <w:r w:rsidRPr="00F274CB">
        <w:rPr>
          <w:rFonts w:asciiTheme="majorHAnsi" w:eastAsia="Times New Roman" w:hAnsiTheme="majorHAnsi" w:cs="Times New Roman"/>
          <w:color w:val="000000"/>
        </w:rPr>
        <w:t xml:space="preserve">the </w:t>
      </w:r>
      <w:r w:rsidR="00ED5AAC" w:rsidRPr="00F274CB">
        <w:rPr>
          <w:rFonts w:asciiTheme="majorHAnsi" w:eastAsia="Times New Roman" w:hAnsiTheme="majorHAnsi" w:cs="Times New Roman"/>
          <w:color w:val="000000"/>
        </w:rPr>
        <w:t xml:space="preserve">potential impact </w:t>
      </w:r>
      <w:r w:rsidRPr="00F274CB">
        <w:rPr>
          <w:rFonts w:asciiTheme="majorHAnsi" w:eastAsia="Times New Roman" w:hAnsiTheme="majorHAnsi" w:cs="Times New Roman"/>
          <w:color w:val="000000"/>
        </w:rPr>
        <w:t xml:space="preserve">would </w:t>
      </w:r>
      <w:r w:rsidR="00931ED0">
        <w:rPr>
          <w:rFonts w:asciiTheme="majorHAnsi" w:eastAsia="Times New Roman" w:hAnsiTheme="majorHAnsi" w:cs="Times New Roman"/>
          <w:color w:val="000000"/>
        </w:rPr>
        <w:t xml:space="preserve">be </w:t>
      </w:r>
      <w:r w:rsidRPr="00F274CB">
        <w:rPr>
          <w:rFonts w:asciiTheme="majorHAnsi" w:eastAsia="Times New Roman" w:hAnsiTheme="majorHAnsi" w:cs="Times New Roman"/>
          <w:color w:val="000000"/>
        </w:rPr>
        <w:t>moderate</w:t>
      </w:r>
      <w:r w:rsidR="00931ED0">
        <w:rPr>
          <w:rFonts w:asciiTheme="majorHAnsi" w:eastAsia="Times New Roman" w:hAnsiTheme="majorHAnsi" w:cs="Times New Roman"/>
          <w:color w:val="000000"/>
        </w:rPr>
        <w:t>d</w:t>
      </w:r>
      <w:r w:rsidR="00ED5AAC" w:rsidRPr="00F274CB">
        <w:rPr>
          <w:rFonts w:asciiTheme="majorHAnsi" w:eastAsia="Times New Roman" w:hAnsiTheme="majorHAnsi" w:cs="Times New Roman"/>
          <w:color w:val="000000"/>
        </w:rPr>
        <w:t xml:space="preserve"> </w:t>
      </w:r>
      <w:r w:rsidR="00CA1A2A">
        <w:rPr>
          <w:rFonts w:asciiTheme="majorHAnsi" w:eastAsia="Times New Roman" w:hAnsiTheme="majorHAnsi" w:cs="Times New Roman"/>
          <w:color w:val="000000"/>
        </w:rPr>
        <w:t>because</w:t>
      </w:r>
      <w:r w:rsidR="00CA1A2A" w:rsidRPr="00F274CB">
        <w:rPr>
          <w:rFonts w:asciiTheme="majorHAnsi" w:eastAsia="Times New Roman" w:hAnsiTheme="majorHAnsi" w:cs="Times New Roman"/>
          <w:color w:val="000000"/>
        </w:rPr>
        <w:t xml:space="preserve"> </w:t>
      </w:r>
      <w:r w:rsidR="00CA1A2A">
        <w:rPr>
          <w:rFonts w:asciiTheme="majorHAnsi" w:eastAsia="Times New Roman" w:hAnsiTheme="majorHAnsi" w:cs="Times New Roman"/>
          <w:color w:val="000000"/>
        </w:rPr>
        <w:t>of</w:t>
      </w:r>
      <w:r w:rsidR="00CA1A2A" w:rsidRPr="00F274CB">
        <w:rPr>
          <w:rFonts w:asciiTheme="majorHAnsi" w:eastAsia="Times New Roman" w:hAnsiTheme="majorHAnsi" w:cs="Times New Roman"/>
          <w:color w:val="000000"/>
        </w:rPr>
        <w:t xml:space="preserve"> </w:t>
      </w:r>
      <w:r w:rsidR="00ED5AAC" w:rsidRPr="00F274CB">
        <w:rPr>
          <w:rFonts w:asciiTheme="majorHAnsi" w:eastAsia="Times New Roman" w:hAnsiTheme="majorHAnsi" w:cs="Times New Roman"/>
          <w:color w:val="000000"/>
        </w:rPr>
        <w:t>FDIC coverage and</w:t>
      </w:r>
      <w:r w:rsidRPr="00F274CB">
        <w:rPr>
          <w:rFonts w:asciiTheme="majorHAnsi" w:eastAsia="Times New Roman" w:hAnsiTheme="majorHAnsi" w:cs="Times New Roman"/>
          <w:color w:val="000000"/>
        </w:rPr>
        <w:t xml:space="preserve"> </w:t>
      </w:r>
      <w:r w:rsidR="008B2E3B">
        <w:rPr>
          <w:rFonts w:asciiTheme="majorHAnsi" w:eastAsia="Times New Roman" w:hAnsiTheme="majorHAnsi" w:cs="Times New Roman"/>
          <w:color w:val="000000"/>
        </w:rPr>
        <w:t>a l</w:t>
      </w:r>
      <w:r w:rsidR="00ED5AAC" w:rsidRPr="00F274CB">
        <w:rPr>
          <w:rFonts w:asciiTheme="majorHAnsi" w:eastAsia="Times New Roman" w:hAnsiTheme="majorHAnsi" w:cs="Times New Roman"/>
          <w:color w:val="000000"/>
        </w:rPr>
        <w:t>ower level of client sophistication and relationship with BOC.</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ED5AAC" w:rsidRPr="00F274CB" w:rsidTr="00856348">
        <w:trPr>
          <w:trHeight w:val="225"/>
        </w:trPr>
        <w:tc>
          <w:tcPr>
            <w:tcW w:w="4230" w:type="dxa"/>
            <w:gridSpan w:val="2"/>
            <w:tcBorders>
              <w:top w:val="nil"/>
              <w:left w:val="nil"/>
              <w:right w:val="nil"/>
            </w:tcBorders>
            <w:shd w:val="clear" w:color="auto" w:fill="auto"/>
          </w:tcPr>
          <w:p w:rsidR="00ED5AAC" w:rsidRPr="00F274CB" w:rsidRDefault="00ED5AAC"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ED5AAC" w:rsidRPr="00F274CB" w:rsidRDefault="00ED5AAC"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ED5AAC" w:rsidRPr="00F274CB" w:rsidTr="00856348">
        <w:trPr>
          <w:trHeight w:val="249"/>
        </w:trPr>
        <w:tc>
          <w:tcPr>
            <w:tcW w:w="455" w:type="dxa"/>
            <w:shd w:val="clear" w:color="auto" w:fill="F5B9A9"/>
            <w:vAlign w:val="center"/>
          </w:tcPr>
          <w:p w:rsidR="00ED5AAC" w:rsidRPr="00F274CB" w:rsidRDefault="00ED5AAC" w:rsidP="00856348">
            <w:pPr>
              <w:tabs>
                <w:tab w:val="left" w:pos="270"/>
              </w:tabs>
              <w:rPr>
                <w:rFonts w:asciiTheme="majorHAnsi" w:hAnsiTheme="majorHAnsi"/>
                <w:lang w:eastAsia="en-US"/>
              </w:rPr>
            </w:pPr>
          </w:p>
        </w:tc>
        <w:tc>
          <w:tcPr>
            <w:tcW w:w="3775" w:type="dxa"/>
            <w:shd w:val="clear" w:color="auto" w:fill="F5B9A9"/>
            <w:vAlign w:val="center"/>
          </w:tcPr>
          <w:p w:rsidR="00ED5AAC" w:rsidRPr="00F274CB" w:rsidRDefault="00ED5AAC"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ED5AAC" w:rsidRPr="00F274CB" w:rsidRDefault="00ED5AAC"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ED5AAC" w:rsidRPr="00F274CB" w:rsidRDefault="00ED5AAC"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ED5AAC" w:rsidRPr="00F274CB" w:rsidRDefault="00ED5AAC"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ED5AAC" w:rsidRPr="00F274CB" w:rsidRDefault="00ED5AAC"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ED5AAC" w:rsidRPr="00F274CB" w:rsidTr="00856348">
        <w:trPr>
          <w:cantSplit/>
          <w:trHeight w:val="1515"/>
        </w:trPr>
        <w:tc>
          <w:tcPr>
            <w:tcW w:w="455" w:type="dxa"/>
            <w:textDirection w:val="btLr"/>
            <w:vAlign w:val="center"/>
          </w:tcPr>
          <w:p w:rsidR="00ED5AAC" w:rsidRPr="00F274CB" w:rsidRDefault="00ED5AAC" w:rsidP="00ED5AAC">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ED5AAC" w:rsidRPr="00F274CB" w:rsidRDefault="001B3D87" w:rsidP="00E8441B">
            <w:pPr>
              <w:tabs>
                <w:tab w:val="left" w:pos="270"/>
              </w:tabs>
              <w:rPr>
                <w:rFonts w:asciiTheme="majorHAnsi" w:hAnsiTheme="majorHAnsi"/>
                <w:lang w:eastAsia="en-US"/>
              </w:rPr>
            </w:pPr>
            <w:r w:rsidRPr="00F274CB">
              <w:rPr>
                <w:rFonts w:asciiTheme="majorHAnsi" w:hAnsiTheme="majorHAnsi"/>
                <w:lang w:eastAsia="en-US"/>
              </w:rPr>
              <w:t xml:space="preserve">In an idiosyncratic crisis, </w:t>
            </w:r>
            <w:r w:rsidR="00ED5AAC" w:rsidRPr="00F274CB">
              <w:rPr>
                <w:rFonts w:asciiTheme="majorHAnsi" w:hAnsiTheme="majorHAnsi"/>
                <w:lang w:eastAsia="en-US"/>
              </w:rPr>
              <w:t>12% outflow for the first month due to BOC stress, and no additional outflow after 30 days</w:t>
            </w:r>
            <w:r w:rsidRPr="00F274CB">
              <w:rPr>
                <w:rFonts w:asciiTheme="majorHAnsi" w:hAnsiTheme="majorHAnsi"/>
                <w:lang w:eastAsia="en-US"/>
              </w:rPr>
              <w:t xml:space="preserve"> are assumed</w:t>
            </w:r>
            <w:r w:rsidR="00ED5AAC" w:rsidRPr="00F274CB">
              <w:rPr>
                <w:rFonts w:asciiTheme="majorHAnsi" w:hAnsiTheme="majorHAnsi"/>
                <w:lang w:eastAsia="en-US"/>
              </w:rPr>
              <w:t xml:space="preserve">. Aligns </w:t>
            </w:r>
            <w:r w:rsidR="003904BA" w:rsidRPr="00E8441B">
              <w:rPr>
                <w:rFonts w:asciiTheme="majorHAnsi" w:hAnsiTheme="majorHAnsi"/>
                <w:noProof/>
                <w:lang w:eastAsia="en-US"/>
              </w:rPr>
              <w:t>with</w:t>
            </w:r>
            <w:r w:rsidR="00ED5AAC" w:rsidRPr="00F274CB">
              <w:rPr>
                <w:rFonts w:asciiTheme="majorHAnsi" w:hAnsiTheme="majorHAnsi"/>
                <w:lang w:eastAsia="en-US"/>
              </w:rPr>
              <w:t xml:space="preserve"> The Clearing House ("TCH") studies for retail deposits run-offs. For retail deposits: 12% deposit run-offs were observed for the worst-</w:t>
            </w:r>
            <w:r w:rsidR="00ED5AAC" w:rsidRPr="007B0D25">
              <w:rPr>
                <w:rFonts w:asciiTheme="majorHAnsi" w:hAnsiTheme="majorHAnsi"/>
                <w:lang w:eastAsia="en-US"/>
              </w:rPr>
              <w:t>case</w:t>
            </w:r>
            <w:r w:rsidR="00ED5AAC" w:rsidRPr="00F274CB">
              <w:rPr>
                <w:rFonts w:asciiTheme="majorHAnsi" w:hAnsiTheme="majorHAnsi"/>
                <w:lang w:eastAsia="en-US"/>
              </w:rPr>
              <w:t xml:space="preserve"> bank </w:t>
            </w:r>
            <w:r w:rsidR="007B0D25">
              <w:rPr>
                <w:rFonts w:asciiTheme="majorHAnsi" w:hAnsiTheme="majorHAnsi"/>
                <w:lang w:eastAsia="en-US"/>
              </w:rPr>
              <w:t xml:space="preserve">from </w:t>
            </w:r>
            <w:r w:rsidR="00ED5AAC" w:rsidRPr="00F274CB">
              <w:rPr>
                <w:rFonts w:asciiTheme="majorHAnsi" w:hAnsiTheme="majorHAnsi"/>
                <w:lang w:eastAsia="en-US"/>
              </w:rPr>
              <w:t>the previous banking crisis.</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2</w:t>
            </w:r>
            <w:r w:rsidR="004A5BD8">
              <w:rPr>
                <w:rFonts w:asciiTheme="majorHAnsi" w:hAnsiTheme="majorHAnsi"/>
                <w:color w:val="000000"/>
              </w:rPr>
              <w:t>.4</w:t>
            </w:r>
            <w:r w:rsidRPr="00F274CB">
              <w:rPr>
                <w:rFonts w:asciiTheme="majorHAnsi" w:hAnsiTheme="majorHAnsi"/>
                <w:color w:val="000000"/>
              </w:rPr>
              <w:t>%</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12%</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12%</w:t>
            </w:r>
          </w:p>
        </w:tc>
        <w:tc>
          <w:tcPr>
            <w:tcW w:w="1377"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12%</w:t>
            </w:r>
          </w:p>
        </w:tc>
      </w:tr>
      <w:tr w:rsidR="00ED5AAC" w:rsidRPr="00F274CB" w:rsidTr="00856348">
        <w:trPr>
          <w:cantSplit/>
          <w:trHeight w:val="1515"/>
        </w:trPr>
        <w:tc>
          <w:tcPr>
            <w:tcW w:w="455" w:type="dxa"/>
            <w:textDirection w:val="btLr"/>
            <w:vAlign w:val="center"/>
          </w:tcPr>
          <w:p w:rsidR="00ED5AAC" w:rsidRPr="00F274CB" w:rsidRDefault="00ED5AAC" w:rsidP="00ED5AAC">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tcPr>
          <w:p w:rsidR="00ED5AAC" w:rsidRPr="00F274CB" w:rsidRDefault="001B3D87" w:rsidP="00E8441B">
            <w:pPr>
              <w:rPr>
                <w:rFonts w:asciiTheme="majorHAnsi" w:hAnsiTheme="majorHAnsi"/>
              </w:rPr>
            </w:pPr>
            <w:r w:rsidRPr="00F274CB">
              <w:rPr>
                <w:rFonts w:asciiTheme="majorHAnsi" w:hAnsiTheme="majorHAnsi"/>
              </w:rPr>
              <w:t xml:space="preserve">In a systemic crisis, </w:t>
            </w:r>
            <w:r w:rsidR="00ED5AAC" w:rsidRPr="00F274CB">
              <w:rPr>
                <w:rFonts w:asciiTheme="majorHAnsi" w:hAnsiTheme="majorHAnsi"/>
              </w:rPr>
              <w:t xml:space="preserve">3% outflow for the first month </w:t>
            </w:r>
            <w:r w:rsidRPr="00F274CB">
              <w:rPr>
                <w:rFonts w:asciiTheme="majorHAnsi" w:hAnsiTheme="majorHAnsi"/>
              </w:rPr>
              <w:t xml:space="preserve">is assumed </w:t>
            </w:r>
            <w:r w:rsidR="00644241" w:rsidRPr="00E8441B">
              <w:rPr>
                <w:rFonts w:asciiTheme="majorHAnsi" w:hAnsiTheme="majorHAnsi"/>
                <w:noProof/>
              </w:rPr>
              <w:t xml:space="preserve">because of </w:t>
            </w:r>
            <w:r w:rsidR="00ED5AAC" w:rsidRPr="00F274CB">
              <w:rPr>
                <w:rFonts w:asciiTheme="majorHAnsi" w:hAnsiTheme="majorHAnsi"/>
              </w:rPr>
              <w:t xml:space="preserve"> U.S. </w:t>
            </w:r>
            <w:r w:rsidR="005F39C5">
              <w:rPr>
                <w:rFonts w:asciiTheme="majorHAnsi" w:hAnsiTheme="majorHAnsi"/>
              </w:rPr>
              <w:t xml:space="preserve">market </w:t>
            </w:r>
            <w:r w:rsidR="00ED5AAC" w:rsidRPr="00F274CB">
              <w:rPr>
                <w:rFonts w:asciiTheme="majorHAnsi" w:hAnsiTheme="majorHAnsi"/>
              </w:rPr>
              <w:t>stress</w:t>
            </w:r>
            <w:r w:rsidR="005F39C5">
              <w:rPr>
                <w:rFonts w:asciiTheme="majorHAnsi" w:hAnsiTheme="majorHAnsi"/>
              </w:rPr>
              <w:t xml:space="preserve"> condition</w:t>
            </w:r>
            <w:r w:rsidR="00ED5AAC" w:rsidRPr="00F274CB">
              <w:rPr>
                <w:rFonts w:asciiTheme="majorHAnsi" w:hAnsiTheme="majorHAnsi"/>
              </w:rPr>
              <w:t xml:space="preserve">, and no additional outflow after 30 days. Aligns </w:t>
            </w:r>
            <w:r w:rsidR="007B0D25">
              <w:rPr>
                <w:rFonts w:asciiTheme="majorHAnsi" w:hAnsiTheme="majorHAnsi"/>
              </w:rPr>
              <w:t>with</w:t>
            </w:r>
            <w:r w:rsidR="007B0D25" w:rsidRPr="00F274CB">
              <w:rPr>
                <w:rFonts w:asciiTheme="majorHAnsi" w:hAnsiTheme="majorHAnsi"/>
              </w:rPr>
              <w:t xml:space="preserve"> </w:t>
            </w:r>
            <w:r w:rsidR="00ED5AAC" w:rsidRPr="00F274CB">
              <w:rPr>
                <w:rFonts w:asciiTheme="majorHAnsi" w:hAnsiTheme="majorHAnsi"/>
              </w:rPr>
              <w:t xml:space="preserve">The Clearing House ("TCH") studies for retail deposits run-off. For retail deposits: 3% deposit runoff </w:t>
            </w:r>
            <w:r w:rsidR="007B0D25" w:rsidRPr="00F274CB">
              <w:rPr>
                <w:rFonts w:asciiTheme="majorHAnsi" w:hAnsiTheme="majorHAnsi"/>
              </w:rPr>
              <w:t>w</w:t>
            </w:r>
            <w:r w:rsidR="007B0D25">
              <w:rPr>
                <w:rFonts w:asciiTheme="majorHAnsi" w:hAnsiTheme="majorHAnsi"/>
              </w:rPr>
              <w:t xml:space="preserve">as </w:t>
            </w:r>
            <w:r w:rsidR="00ED5AAC" w:rsidRPr="00F274CB">
              <w:rPr>
                <w:rFonts w:asciiTheme="majorHAnsi" w:hAnsiTheme="majorHAnsi"/>
              </w:rPr>
              <w:t xml:space="preserve">observed for banks </w:t>
            </w:r>
            <w:r w:rsidR="007B0D25">
              <w:rPr>
                <w:rFonts w:asciiTheme="majorHAnsi" w:hAnsiTheme="majorHAnsi"/>
              </w:rPr>
              <w:t xml:space="preserve">from </w:t>
            </w:r>
            <w:r w:rsidR="007B0D25" w:rsidRPr="001D2291">
              <w:rPr>
                <w:rFonts w:asciiTheme="majorHAnsi" w:hAnsiTheme="majorHAnsi"/>
                <w:noProof/>
              </w:rPr>
              <w:t>t</w:t>
            </w:r>
            <w:r w:rsidR="00ED5AAC" w:rsidRPr="00F274CB">
              <w:rPr>
                <w:rFonts w:asciiTheme="majorHAnsi" w:hAnsiTheme="majorHAnsi"/>
              </w:rPr>
              <w:t>he previous banking crisis. (TCH: Median 30-day run-off experience)</w:t>
            </w:r>
          </w:p>
        </w:tc>
        <w:tc>
          <w:tcPr>
            <w:tcW w:w="1376" w:type="dxa"/>
            <w:vAlign w:val="center"/>
          </w:tcPr>
          <w:p w:rsidR="00ED5AAC" w:rsidRPr="00F274CB" w:rsidRDefault="003D246A" w:rsidP="00ED5AAC">
            <w:pPr>
              <w:jc w:val="center"/>
              <w:rPr>
                <w:rFonts w:asciiTheme="majorHAnsi" w:hAnsiTheme="majorHAnsi"/>
                <w:color w:val="000000"/>
              </w:rPr>
            </w:pPr>
            <w:r>
              <w:rPr>
                <w:rFonts w:asciiTheme="majorHAnsi" w:hAnsiTheme="majorHAnsi"/>
                <w:color w:val="000000"/>
              </w:rPr>
              <w:t>0.6</w:t>
            </w:r>
            <w:r w:rsidR="00ED5AAC" w:rsidRPr="00F274CB">
              <w:rPr>
                <w:rFonts w:asciiTheme="majorHAnsi" w:hAnsiTheme="majorHAnsi"/>
                <w:color w:val="000000"/>
              </w:rPr>
              <w:t>%</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3%</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3%</w:t>
            </w:r>
          </w:p>
        </w:tc>
        <w:tc>
          <w:tcPr>
            <w:tcW w:w="1377"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3%</w:t>
            </w:r>
          </w:p>
        </w:tc>
      </w:tr>
      <w:tr w:rsidR="00ED5AAC" w:rsidRPr="00F274CB" w:rsidTr="00856348">
        <w:trPr>
          <w:cantSplit/>
          <w:trHeight w:val="1515"/>
        </w:trPr>
        <w:tc>
          <w:tcPr>
            <w:tcW w:w="455" w:type="dxa"/>
            <w:textDirection w:val="btLr"/>
            <w:vAlign w:val="center"/>
          </w:tcPr>
          <w:p w:rsidR="00ED5AAC" w:rsidRPr="00F274CB" w:rsidRDefault="00ED5AAC" w:rsidP="00ED5AAC">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ED5AAC" w:rsidRPr="00F274CB" w:rsidRDefault="001B3D87" w:rsidP="006051B8">
            <w:pPr>
              <w:rPr>
                <w:rFonts w:asciiTheme="majorHAnsi" w:hAnsiTheme="majorHAnsi"/>
              </w:rPr>
            </w:pPr>
            <w:r w:rsidRPr="00F274CB">
              <w:rPr>
                <w:rFonts w:asciiTheme="majorHAnsi" w:hAnsiTheme="majorHAnsi"/>
              </w:rPr>
              <w:t xml:space="preserve">In a combined scenario, </w:t>
            </w:r>
            <w:r w:rsidR="00ED5AAC" w:rsidRPr="00F274CB">
              <w:rPr>
                <w:rFonts w:asciiTheme="majorHAnsi" w:hAnsiTheme="majorHAnsi"/>
              </w:rPr>
              <w:t xml:space="preserve">10% outflow over 30 days with </w:t>
            </w:r>
            <w:r w:rsidR="00ED5AAC" w:rsidRPr="001D2291">
              <w:rPr>
                <w:rFonts w:asciiTheme="majorHAnsi" w:hAnsiTheme="majorHAnsi"/>
                <w:noProof/>
              </w:rPr>
              <w:t>no</w:t>
            </w:r>
            <w:r w:rsidR="00ED5AAC" w:rsidRPr="00F274CB">
              <w:rPr>
                <w:rFonts w:asciiTheme="majorHAnsi" w:hAnsiTheme="majorHAnsi"/>
              </w:rPr>
              <w:t xml:space="preserve"> additional outflow after 30 days (consistent with NSFR ASF factor)</w:t>
            </w:r>
            <w:r w:rsidRPr="00F274CB">
              <w:rPr>
                <w:rFonts w:asciiTheme="majorHAnsi" w:hAnsiTheme="majorHAnsi"/>
              </w:rPr>
              <w:t xml:space="preserve"> </w:t>
            </w:r>
            <w:r w:rsidR="00F70D4D" w:rsidRPr="001D2291">
              <w:rPr>
                <w:rFonts w:asciiTheme="majorHAnsi" w:hAnsiTheme="majorHAnsi"/>
                <w:noProof/>
              </w:rPr>
              <w:t>is</w:t>
            </w:r>
            <w:r w:rsidRPr="00F274CB">
              <w:rPr>
                <w:rFonts w:asciiTheme="majorHAnsi" w:hAnsiTheme="majorHAnsi"/>
              </w:rPr>
              <w:t xml:space="preserve"> assumed</w:t>
            </w:r>
            <w:r w:rsidR="00ED5AAC" w:rsidRPr="00F274CB">
              <w:rPr>
                <w:rFonts w:asciiTheme="majorHAnsi" w:hAnsiTheme="majorHAnsi"/>
              </w:rPr>
              <w:t xml:space="preserve">. Retail customers are assumed to be </w:t>
            </w:r>
            <w:r w:rsidR="00ED5AAC" w:rsidRPr="00F70D4D">
              <w:rPr>
                <w:rFonts w:asciiTheme="majorHAnsi" w:hAnsiTheme="majorHAnsi"/>
                <w:noProof/>
              </w:rPr>
              <w:t>relative</w:t>
            </w:r>
            <w:r w:rsidR="00F70D4D">
              <w:rPr>
                <w:rFonts w:asciiTheme="majorHAnsi" w:hAnsiTheme="majorHAnsi"/>
                <w:noProof/>
              </w:rPr>
              <w:t>ly</w:t>
            </w:r>
            <w:r w:rsidR="00ED5AAC" w:rsidRPr="00F274CB">
              <w:rPr>
                <w:rFonts w:asciiTheme="majorHAnsi" w:hAnsiTheme="majorHAnsi"/>
              </w:rPr>
              <w:t xml:space="preserve"> insensitive to conditions during the stress period. Aligns </w:t>
            </w:r>
            <w:r w:rsidR="0071087B">
              <w:rPr>
                <w:rFonts w:asciiTheme="majorHAnsi" w:hAnsiTheme="majorHAnsi"/>
              </w:rPr>
              <w:t>with the</w:t>
            </w:r>
            <w:r w:rsidR="00ED5AAC" w:rsidRPr="00F274CB">
              <w:rPr>
                <w:rFonts w:asciiTheme="majorHAnsi" w:hAnsiTheme="majorHAnsi"/>
              </w:rPr>
              <w:t xml:space="preserve"> less-stable LCR factor (stable treatment is not assumed for conservatism).</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2%</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10%</w:t>
            </w:r>
          </w:p>
        </w:tc>
        <w:tc>
          <w:tcPr>
            <w:tcW w:w="1376"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10%</w:t>
            </w:r>
          </w:p>
        </w:tc>
        <w:tc>
          <w:tcPr>
            <w:tcW w:w="1377" w:type="dxa"/>
            <w:vAlign w:val="center"/>
          </w:tcPr>
          <w:p w:rsidR="00ED5AAC" w:rsidRPr="00F274CB" w:rsidRDefault="00ED5AAC" w:rsidP="00ED5AAC">
            <w:pPr>
              <w:jc w:val="center"/>
              <w:rPr>
                <w:rFonts w:asciiTheme="majorHAnsi" w:hAnsiTheme="majorHAnsi"/>
                <w:color w:val="000000"/>
              </w:rPr>
            </w:pPr>
            <w:r w:rsidRPr="00F274CB">
              <w:rPr>
                <w:rFonts w:asciiTheme="majorHAnsi" w:hAnsiTheme="majorHAnsi"/>
                <w:color w:val="000000"/>
              </w:rPr>
              <w:t>10%</w:t>
            </w:r>
          </w:p>
        </w:tc>
      </w:tr>
    </w:tbl>
    <w:p w:rsidR="00ED5AAC" w:rsidRPr="00F274CB" w:rsidRDefault="00ED5AAC" w:rsidP="00ED5AAC">
      <w:pPr>
        <w:rPr>
          <w:rFonts w:asciiTheme="majorHAnsi" w:eastAsia="Times New Roman" w:hAnsiTheme="majorHAnsi" w:cs="Times New Roman"/>
          <w:color w:val="000000"/>
        </w:rPr>
      </w:pPr>
    </w:p>
    <w:p w:rsidR="00157896" w:rsidRPr="0084561E" w:rsidRDefault="00157896">
      <w:r w:rsidRPr="0084561E">
        <w:t>9.2 Demand, MM &amp; Savings – Corporates</w:t>
      </w:r>
    </w:p>
    <w:p w:rsidR="003D246A" w:rsidRPr="003D246A" w:rsidRDefault="003D246A">
      <w:pPr>
        <w:jc w:val="both"/>
        <w:rPr>
          <w:rFonts w:asciiTheme="majorHAnsi" w:hAnsiTheme="majorHAnsi" w:cs="Times New Roman"/>
        </w:rPr>
        <w:pPrChange w:id="345" w:author="MA, YUANYUAN" w:date="2018-06-01T13:52:00Z">
          <w:pPr/>
        </w:pPrChange>
      </w:pPr>
      <w:r w:rsidRPr="003D246A">
        <w:rPr>
          <w:rFonts w:asciiTheme="majorHAnsi" w:hAnsiTheme="majorHAnsi" w:cs="Times New Roman"/>
        </w:rPr>
        <w:lastRenderedPageBreak/>
        <w:t>These are demand, money market and savings account deposits from U.S. corporate customers</w:t>
      </w:r>
      <w:r w:rsidR="005F39C5">
        <w:rPr>
          <w:rFonts w:asciiTheme="majorHAnsi" w:hAnsiTheme="majorHAnsi" w:cs="Times New Roman"/>
        </w:rPr>
        <w:t xml:space="preserve"> </w:t>
      </w:r>
      <w:r w:rsidR="00026883" w:rsidRPr="00E8441B">
        <w:rPr>
          <w:rFonts w:asciiTheme="majorHAnsi" w:hAnsiTheme="majorHAnsi" w:cs="Times New Roman"/>
        </w:rPr>
        <w:t xml:space="preserve">for a number of reasons. These wholesale deposits </w:t>
      </w:r>
      <w:r w:rsidR="006E7AD6" w:rsidRPr="00E8441B">
        <w:rPr>
          <w:rFonts w:asciiTheme="majorHAnsi" w:hAnsiTheme="majorHAnsi" w:cs="Times New Roman"/>
        </w:rPr>
        <w:t>provide</w:t>
      </w:r>
      <w:r w:rsidR="00F926A4" w:rsidRPr="00E8441B">
        <w:rPr>
          <w:rFonts w:asciiTheme="majorHAnsi" w:hAnsiTheme="majorHAnsi" w:cs="Times New Roman"/>
        </w:rPr>
        <w:t xml:space="preserve"> </w:t>
      </w:r>
      <w:r w:rsidRPr="00564CCD">
        <w:rPr>
          <w:rFonts w:asciiTheme="majorHAnsi" w:hAnsiTheme="majorHAnsi" w:cs="Times New Roman"/>
        </w:rPr>
        <w:t>operational service</w:t>
      </w:r>
      <w:r w:rsidR="00026883" w:rsidRPr="00E8441B">
        <w:rPr>
          <w:rFonts w:asciiTheme="majorHAnsi" w:hAnsiTheme="majorHAnsi" w:cs="Times New Roman"/>
        </w:rPr>
        <w:t xml:space="preserve">s and </w:t>
      </w:r>
      <w:r w:rsidR="00F926A4" w:rsidRPr="00E8441B">
        <w:rPr>
          <w:rFonts w:asciiTheme="majorHAnsi" w:hAnsiTheme="majorHAnsi" w:cs="Times New Roman"/>
        </w:rPr>
        <w:t>interest</w:t>
      </w:r>
      <w:r w:rsidR="00026883" w:rsidRPr="00E8441B">
        <w:rPr>
          <w:rFonts w:asciiTheme="majorHAnsi" w:hAnsiTheme="majorHAnsi" w:cs="Times New Roman"/>
        </w:rPr>
        <w:t xml:space="preserve"> earning</w:t>
      </w:r>
      <w:r w:rsidR="006051B8" w:rsidRPr="00E8441B">
        <w:rPr>
          <w:rFonts w:asciiTheme="majorHAnsi" w:hAnsiTheme="majorHAnsi" w:cs="Times New Roman"/>
        </w:rPr>
        <w:t>s</w:t>
      </w:r>
      <w:r w:rsidR="00F926A4" w:rsidRPr="00E8441B">
        <w:rPr>
          <w:rFonts w:asciiTheme="majorHAnsi" w:hAnsiTheme="majorHAnsi" w:cs="Times New Roman"/>
        </w:rPr>
        <w:t xml:space="preserve"> a</w:t>
      </w:r>
      <w:r w:rsidR="00026883" w:rsidRPr="00E8441B">
        <w:rPr>
          <w:rFonts w:asciiTheme="majorHAnsi" w:hAnsiTheme="majorHAnsi" w:cs="Times New Roman"/>
        </w:rPr>
        <w:t xml:space="preserve">nd also allow </w:t>
      </w:r>
      <w:r w:rsidR="0081637C" w:rsidRPr="00E8441B">
        <w:rPr>
          <w:rFonts w:asciiTheme="majorHAnsi" w:hAnsiTheme="majorHAnsi" w:cs="Times New Roman"/>
        </w:rPr>
        <w:t xml:space="preserve">US corporate </w:t>
      </w:r>
      <w:r w:rsidR="00026883" w:rsidRPr="00E8441B">
        <w:rPr>
          <w:rFonts w:asciiTheme="majorHAnsi" w:hAnsiTheme="majorHAnsi" w:cs="Times New Roman"/>
        </w:rPr>
        <w:t>customers to maintain a</w:t>
      </w:r>
      <w:r w:rsidR="00564CCD" w:rsidRPr="00E8441B">
        <w:rPr>
          <w:rFonts w:asciiTheme="majorHAnsi" w:hAnsiTheme="majorHAnsi" w:cs="Times New Roman"/>
        </w:rPr>
        <w:t xml:space="preserve"> </w:t>
      </w:r>
      <w:r w:rsidRPr="00564CCD">
        <w:rPr>
          <w:rFonts w:asciiTheme="majorHAnsi" w:hAnsiTheme="majorHAnsi" w:cs="Times New Roman"/>
        </w:rPr>
        <w:t>relationship with BOC.</w:t>
      </w:r>
    </w:p>
    <w:p w:rsidR="003D246A" w:rsidRPr="00F274CB" w:rsidRDefault="003D246A">
      <w:pPr>
        <w:jc w:val="both"/>
        <w:rPr>
          <w:rFonts w:asciiTheme="majorHAnsi" w:hAnsiTheme="majorHAnsi" w:cs="Times New Roman"/>
        </w:rPr>
        <w:pPrChange w:id="346" w:author="MA, YUANYUAN" w:date="2018-06-01T13:52:00Z">
          <w:pPr/>
        </w:pPrChange>
      </w:pPr>
      <w:r w:rsidRPr="003D246A">
        <w:rPr>
          <w:rFonts w:asciiTheme="majorHAnsi" w:hAnsiTheme="majorHAnsi" w:cs="Times New Roman"/>
        </w:rPr>
        <w:t>For</w:t>
      </w:r>
      <w:r w:rsidR="0081637C">
        <w:rPr>
          <w:rFonts w:asciiTheme="majorHAnsi" w:hAnsiTheme="majorHAnsi" w:cs="Times New Roman"/>
        </w:rPr>
        <w:t xml:space="preserve"> the</w:t>
      </w:r>
      <w:r w:rsidRPr="003D246A">
        <w:rPr>
          <w:rFonts w:asciiTheme="majorHAnsi" w:hAnsiTheme="majorHAnsi" w:cs="Times New Roman"/>
        </w:rPr>
        <w:t xml:space="preserve"> run-off assumption,</w:t>
      </w:r>
      <w:r w:rsidR="0081637C">
        <w:rPr>
          <w:rFonts w:asciiTheme="majorHAnsi" w:hAnsiTheme="majorHAnsi" w:cs="Times New Roman"/>
        </w:rPr>
        <w:t xml:space="preserve"> the</w:t>
      </w:r>
      <w:r w:rsidR="00564CCD">
        <w:rPr>
          <w:rFonts w:asciiTheme="majorHAnsi" w:hAnsiTheme="majorHAnsi" w:cs="Times New Roman"/>
        </w:rPr>
        <w:t xml:space="preserve"> </w:t>
      </w:r>
      <w:r w:rsidR="00564CCD" w:rsidRPr="001D2291">
        <w:rPr>
          <w:rFonts w:asciiTheme="majorHAnsi" w:hAnsiTheme="majorHAnsi" w:cs="Times New Roman"/>
          <w:noProof/>
        </w:rPr>
        <w:t>O</w:t>
      </w:r>
      <w:r w:rsidRPr="00564CCD">
        <w:rPr>
          <w:rFonts w:asciiTheme="majorHAnsi" w:hAnsiTheme="majorHAnsi" w:cs="Times New Roman"/>
          <w:noProof/>
        </w:rPr>
        <w:t>perational</w:t>
      </w:r>
      <w:r w:rsidRPr="003D246A">
        <w:rPr>
          <w:rFonts w:asciiTheme="majorHAnsi" w:hAnsiTheme="majorHAnsi" w:cs="Times New Roman"/>
        </w:rPr>
        <w:t xml:space="preserve"> and </w:t>
      </w:r>
      <w:r w:rsidR="00564CCD" w:rsidRPr="003A02CB">
        <w:rPr>
          <w:rFonts w:asciiTheme="majorHAnsi" w:hAnsiTheme="majorHAnsi" w:cs="Times New Roman"/>
          <w:noProof/>
        </w:rPr>
        <w:t>E</w:t>
      </w:r>
      <w:r w:rsidRPr="003A02CB">
        <w:rPr>
          <w:rFonts w:asciiTheme="majorHAnsi" w:hAnsiTheme="majorHAnsi" w:cs="Times New Roman"/>
          <w:noProof/>
        </w:rPr>
        <w:t>xcess</w:t>
      </w:r>
      <w:r w:rsidRPr="003D246A">
        <w:rPr>
          <w:rFonts w:asciiTheme="majorHAnsi" w:hAnsiTheme="majorHAnsi" w:cs="Times New Roman"/>
        </w:rPr>
        <w:t xml:space="preserve"> </w:t>
      </w:r>
      <w:r w:rsidR="00564CCD">
        <w:rPr>
          <w:rFonts w:asciiTheme="majorHAnsi" w:hAnsiTheme="majorHAnsi" w:cs="Times New Roman"/>
          <w:noProof/>
        </w:rPr>
        <w:t>D</w:t>
      </w:r>
      <w:r w:rsidRPr="008613F4">
        <w:rPr>
          <w:rFonts w:asciiTheme="majorHAnsi" w:hAnsiTheme="majorHAnsi" w:cs="Times New Roman"/>
          <w:noProof/>
        </w:rPr>
        <w:t>eposit</w:t>
      </w:r>
      <w:r w:rsidRPr="003D246A">
        <w:rPr>
          <w:rFonts w:asciiTheme="majorHAnsi" w:hAnsiTheme="majorHAnsi" w:cs="Times New Roman"/>
        </w:rPr>
        <w:t xml:space="preserve"> </w:t>
      </w:r>
      <w:r w:rsidR="00564CCD" w:rsidRPr="003A02CB">
        <w:rPr>
          <w:rFonts w:asciiTheme="majorHAnsi" w:hAnsiTheme="majorHAnsi" w:cs="Times New Roman"/>
          <w:noProof/>
        </w:rPr>
        <w:t>M</w:t>
      </w:r>
      <w:r w:rsidRPr="003A02CB">
        <w:rPr>
          <w:rFonts w:asciiTheme="majorHAnsi" w:hAnsiTheme="majorHAnsi" w:cs="Times New Roman"/>
          <w:noProof/>
        </w:rPr>
        <w:t>ethodology</w:t>
      </w:r>
      <w:r w:rsidRPr="003D246A">
        <w:rPr>
          <w:rFonts w:asciiTheme="majorHAnsi" w:hAnsiTheme="majorHAnsi" w:cs="Times New Roman"/>
        </w:rPr>
        <w:t xml:space="preserve"> would be applied</w:t>
      </w:r>
      <w:r w:rsidR="0081637C">
        <w:rPr>
          <w:rFonts w:asciiTheme="majorHAnsi" w:hAnsiTheme="majorHAnsi" w:cs="Times New Roman"/>
        </w:rPr>
        <w:t xml:space="preserve">. </w:t>
      </w:r>
      <w:r w:rsidRPr="003D246A">
        <w:rPr>
          <w:rFonts w:asciiTheme="majorHAnsi" w:hAnsiTheme="majorHAnsi" w:cs="Times New Roman"/>
        </w:rPr>
        <w:t xml:space="preserve">Please refer to the documentation “BOC US Stress Wholesale </w:t>
      </w:r>
      <w:r w:rsidR="009501BA" w:rsidRPr="003A02CB">
        <w:rPr>
          <w:rFonts w:asciiTheme="majorHAnsi" w:hAnsiTheme="majorHAnsi" w:cs="Times New Roman"/>
          <w:noProof/>
        </w:rPr>
        <w:t>D</w:t>
      </w:r>
      <w:r w:rsidRPr="003A02CB">
        <w:rPr>
          <w:rFonts w:asciiTheme="majorHAnsi" w:hAnsiTheme="majorHAnsi" w:cs="Times New Roman"/>
          <w:noProof/>
        </w:rPr>
        <w:t>eposits</w:t>
      </w:r>
      <w:r w:rsidRPr="003D246A">
        <w:rPr>
          <w:rFonts w:asciiTheme="majorHAnsi" w:hAnsiTheme="majorHAnsi" w:cs="Times New Roman"/>
        </w:rPr>
        <w:t xml:space="preserve"> Runoff Assumption” and “BOC US </w:t>
      </w:r>
      <w:r w:rsidRPr="00073187">
        <w:rPr>
          <w:rFonts w:asciiTheme="majorHAnsi" w:hAnsiTheme="majorHAnsi" w:cs="Times New Roman"/>
          <w:noProof/>
        </w:rPr>
        <w:t>Operati</w:t>
      </w:r>
      <w:r w:rsidRPr="003D246A">
        <w:rPr>
          <w:rFonts w:asciiTheme="majorHAnsi" w:hAnsiTheme="majorHAnsi" w:cs="Times New Roman"/>
        </w:rPr>
        <w:t xml:space="preserve">onal and Excess Deposit Methodology” in </w:t>
      </w:r>
      <w:r w:rsidR="009501BA">
        <w:rPr>
          <w:rFonts w:asciiTheme="majorHAnsi" w:hAnsiTheme="majorHAnsi" w:cs="Times New Roman"/>
        </w:rPr>
        <w:t xml:space="preserve">the </w:t>
      </w:r>
      <w:r w:rsidR="009501BA" w:rsidRPr="003A02CB">
        <w:rPr>
          <w:rFonts w:asciiTheme="majorHAnsi" w:hAnsiTheme="majorHAnsi" w:cs="Times New Roman"/>
          <w:noProof/>
        </w:rPr>
        <w:t>a</w:t>
      </w:r>
      <w:r w:rsidRPr="003A02CB">
        <w:rPr>
          <w:rFonts w:asciiTheme="majorHAnsi" w:hAnsiTheme="majorHAnsi" w:cs="Times New Roman"/>
          <w:noProof/>
        </w:rPr>
        <w:t>ppendices</w:t>
      </w:r>
      <w:r w:rsidRPr="003D246A">
        <w:rPr>
          <w:rFonts w:asciiTheme="majorHAnsi" w:hAnsiTheme="majorHAnsi" w:cs="Times New Roman"/>
        </w:rPr>
        <w:t xml:space="preserve"> for details.</w:t>
      </w:r>
    </w:p>
    <w:p w:rsidR="00FE02A5" w:rsidRDefault="00FE02A5"/>
    <w:p w:rsidR="0027636A" w:rsidRPr="0084561E" w:rsidRDefault="0027636A">
      <w:r w:rsidRPr="0084561E">
        <w:t>9.3 Escrow Deposit</w:t>
      </w:r>
    </w:p>
    <w:p w:rsidR="0027636A" w:rsidRPr="0027636A" w:rsidRDefault="0027636A">
      <w:pPr>
        <w:jc w:val="both"/>
        <w:rPr>
          <w:rFonts w:asciiTheme="majorHAnsi" w:hAnsiTheme="majorHAnsi" w:cs="Times New Roman"/>
        </w:rPr>
        <w:pPrChange w:id="347" w:author="MA, YUANYUAN" w:date="2018-06-01T13:52:00Z">
          <w:pPr/>
        </w:pPrChange>
      </w:pPr>
      <w:r w:rsidRPr="0027636A">
        <w:rPr>
          <w:rFonts w:asciiTheme="majorHAnsi" w:hAnsiTheme="majorHAnsi" w:cs="Times New Roman"/>
        </w:rPr>
        <w:t xml:space="preserve">Escrow accounts are deposits placed at BOCNY for purposes of wholesale customer mortgage payments. These balances are held at BOCNY for the sole purpose of receiving escrow services, </w:t>
      </w:r>
      <w:r w:rsidR="009501BA">
        <w:rPr>
          <w:rFonts w:asciiTheme="majorHAnsi" w:hAnsiTheme="majorHAnsi" w:cs="Times New Roman"/>
        </w:rPr>
        <w:t xml:space="preserve">and </w:t>
      </w:r>
      <w:r w:rsidRPr="0027636A">
        <w:rPr>
          <w:rFonts w:asciiTheme="majorHAnsi" w:hAnsiTheme="majorHAnsi" w:cs="Times New Roman"/>
        </w:rPr>
        <w:t xml:space="preserve">are not incentivized to remain </w:t>
      </w:r>
      <w:r w:rsidR="009501BA" w:rsidRPr="003A02CB">
        <w:rPr>
          <w:rFonts w:asciiTheme="majorHAnsi" w:hAnsiTheme="majorHAnsi" w:cs="Times New Roman"/>
          <w:noProof/>
        </w:rPr>
        <w:t>because</w:t>
      </w:r>
      <w:r w:rsidR="009501BA">
        <w:rPr>
          <w:rFonts w:asciiTheme="majorHAnsi" w:hAnsiTheme="majorHAnsi" w:cs="Times New Roman"/>
        </w:rPr>
        <w:t xml:space="preserve"> of</w:t>
      </w:r>
      <w:r w:rsidR="002112E6">
        <w:rPr>
          <w:rFonts w:asciiTheme="majorHAnsi" w:hAnsiTheme="majorHAnsi" w:cs="Times New Roman"/>
        </w:rPr>
        <w:t xml:space="preserve"> the</w:t>
      </w:r>
      <w:r w:rsidRPr="0027636A">
        <w:rPr>
          <w:rFonts w:asciiTheme="majorHAnsi" w:hAnsiTheme="majorHAnsi" w:cs="Times New Roman"/>
        </w:rPr>
        <w:t xml:space="preserve"> ‘rate paid’, and are held in specially designated accounts. Escrow balances </w:t>
      </w:r>
      <w:r w:rsidR="009501BA" w:rsidRPr="003A02CB">
        <w:rPr>
          <w:rFonts w:asciiTheme="majorHAnsi" w:hAnsiTheme="majorHAnsi" w:cs="Times New Roman"/>
          <w:noProof/>
        </w:rPr>
        <w:t>are</w:t>
      </w:r>
      <w:r w:rsidRPr="0027636A">
        <w:rPr>
          <w:rFonts w:asciiTheme="majorHAnsi" w:hAnsiTheme="majorHAnsi" w:cs="Times New Roman"/>
        </w:rPr>
        <w:t xml:space="preserve"> deemed to be 100% </w:t>
      </w:r>
      <w:r w:rsidRPr="003A02CB">
        <w:rPr>
          <w:rFonts w:asciiTheme="majorHAnsi" w:hAnsiTheme="majorHAnsi" w:cs="Times New Roman"/>
          <w:noProof/>
        </w:rPr>
        <w:t>operational</w:t>
      </w:r>
      <w:r w:rsidR="008613F4" w:rsidRPr="003A02CB">
        <w:rPr>
          <w:rFonts w:asciiTheme="majorHAnsi" w:hAnsiTheme="majorHAnsi" w:cs="Times New Roman"/>
          <w:noProof/>
        </w:rPr>
        <w:t xml:space="preserve"> </w:t>
      </w:r>
      <w:r w:rsidRPr="003A02CB">
        <w:rPr>
          <w:rFonts w:asciiTheme="majorHAnsi" w:hAnsiTheme="majorHAnsi" w:cs="Times New Roman"/>
          <w:noProof/>
        </w:rPr>
        <w:t>solely</w:t>
      </w:r>
      <w:r w:rsidRPr="0027636A">
        <w:rPr>
          <w:rFonts w:asciiTheme="majorHAnsi" w:hAnsiTheme="majorHAnsi" w:cs="Times New Roman"/>
        </w:rPr>
        <w:t xml:space="preserve"> </w:t>
      </w:r>
      <w:r w:rsidR="008613F4">
        <w:rPr>
          <w:rFonts w:asciiTheme="majorHAnsi" w:hAnsiTheme="majorHAnsi" w:cs="Times New Roman"/>
        </w:rPr>
        <w:t xml:space="preserve">based </w:t>
      </w:r>
      <w:r w:rsidR="002112E6">
        <w:rPr>
          <w:rFonts w:asciiTheme="majorHAnsi" w:hAnsiTheme="majorHAnsi" w:cs="Times New Roman"/>
        </w:rPr>
        <w:t>on</w:t>
      </w:r>
      <w:r w:rsidR="008613F4">
        <w:rPr>
          <w:rFonts w:asciiTheme="majorHAnsi" w:hAnsiTheme="majorHAnsi" w:cs="Times New Roman"/>
        </w:rPr>
        <w:t xml:space="preserve"> </w:t>
      </w:r>
      <w:r w:rsidRPr="0027636A">
        <w:rPr>
          <w:rFonts w:asciiTheme="majorHAnsi" w:hAnsiTheme="majorHAnsi" w:cs="Times New Roman"/>
        </w:rPr>
        <w:t>the underlying purpose of the accounts. This line item is part of corporate deposit</w:t>
      </w:r>
      <w:r w:rsidR="009501BA">
        <w:rPr>
          <w:rFonts w:asciiTheme="majorHAnsi" w:hAnsiTheme="majorHAnsi" w:cs="Times New Roman"/>
        </w:rPr>
        <w:t>s</w:t>
      </w:r>
      <w:r w:rsidRPr="0027636A">
        <w:rPr>
          <w:rFonts w:asciiTheme="majorHAnsi" w:hAnsiTheme="majorHAnsi" w:cs="Times New Roman"/>
        </w:rPr>
        <w:t xml:space="preserve"> and </w:t>
      </w:r>
      <w:r w:rsidRPr="003A02CB">
        <w:rPr>
          <w:rFonts w:asciiTheme="majorHAnsi" w:hAnsiTheme="majorHAnsi" w:cs="Times New Roman"/>
          <w:noProof/>
        </w:rPr>
        <w:t>i</w:t>
      </w:r>
      <w:r w:rsidR="009501BA" w:rsidRPr="003A02CB">
        <w:rPr>
          <w:rFonts w:asciiTheme="majorHAnsi" w:hAnsiTheme="majorHAnsi" w:cs="Times New Roman"/>
          <w:noProof/>
        </w:rPr>
        <w:t>s</w:t>
      </w:r>
      <w:r w:rsidRPr="0027636A">
        <w:rPr>
          <w:rFonts w:asciiTheme="majorHAnsi" w:hAnsiTheme="majorHAnsi" w:cs="Times New Roman"/>
        </w:rPr>
        <w:t xml:space="preserve"> listed separately </w:t>
      </w:r>
      <w:r w:rsidR="0081637C">
        <w:rPr>
          <w:rFonts w:asciiTheme="majorHAnsi" w:hAnsiTheme="majorHAnsi" w:cs="Times New Roman"/>
        </w:rPr>
        <w:t>because of its 1</w:t>
      </w:r>
      <w:r w:rsidRPr="0027636A">
        <w:rPr>
          <w:rFonts w:asciiTheme="majorHAnsi" w:hAnsiTheme="majorHAnsi" w:cs="Times New Roman"/>
        </w:rPr>
        <w:t xml:space="preserve">00% operational </w:t>
      </w:r>
      <w:r w:rsidR="009501BA" w:rsidRPr="003A02CB">
        <w:rPr>
          <w:rFonts w:asciiTheme="majorHAnsi" w:hAnsiTheme="majorHAnsi" w:cs="Times New Roman"/>
          <w:noProof/>
        </w:rPr>
        <w:t>usage</w:t>
      </w:r>
      <w:r w:rsidRPr="0027636A">
        <w:rPr>
          <w:rFonts w:asciiTheme="majorHAnsi" w:hAnsiTheme="majorHAnsi" w:cs="Times New Roman"/>
        </w:rPr>
        <w:t>.</w:t>
      </w:r>
    </w:p>
    <w:p w:rsidR="0027636A" w:rsidRDefault="0081637C">
      <w:pPr>
        <w:jc w:val="both"/>
        <w:rPr>
          <w:rFonts w:asciiTheme="majorHAnsi" w:hAnsiTheme="majorHAnsi" w:cs="Times New Roman"/>
        </w:rPr>
        <w:pPrChange w:id="348" w:author="MA, YUANYUAN" w:date="2018-06-01T13:52:00Z">
          <w:pPr/>
        </w:pPrChange>
      </w:pPr>
      <w:r w:rsidRPr="003D246A">
        <w:rPr>
          <w:rFonts w:asciiTheme="majorHAnsi" w:hAnsiTheme="majorHAnsi" w:cs="Times New Roman"/>
        </w:rPr>
        <w:t>For</w:t>
      </w:r>
      <w:r>
        <w:rPr>
          <w:rFonts w:asciiTheme="majorHAnsi" w:hAnsiTheme="majorHAnsi" w:cs="Times New Roman"/>
        </w:rPr>
        <w:t xml:space="preserve"> the</w:t>
      </w:r>
      <w:r w:rsidRPr="003D246A">
        <w:rPr>
          <w:rFonts w:asciiTheme="majorHAnsi" w:hAnsiTheme="majorHAnsi" w:cs="Times New Roman"/>
        </w:rPr>
        <w:t xml:space="preserve"> run-off assumption,</w:t>
      </w:r>
      <w:r>
        <w:rPr>
          <w:rFonts w:asciiTheme="majorHAnsi" w:hAnsiTheme="majorHAnsi" w:cs="Times New Roman"/>
        </w:rPr>
        <w:t xml:space="preserve"> the </w:t>
      </w:r>
      <w:r w:rsidR="00564CCD">
        <w:rPr>
          <w:rFonts w:asciiTheme="majorHAnsi" w:hAnsiTheme="majorHAnsi" w:cs="Times New Roman"/>
        </w:rPr>
        <w:t>O</w:t>
      </w:r>
      <w:r w:rsidRPr="003D246A">
        <w:rPr>
          <w:rFonts w:asciiTheme="majorHAnsi" w:hAnsiTheme="majorHAnsi" w:cs="Times New Roman"/>
        </w:rPr>
        <w:t xml:space="preserve">perational and </w:t>
      </w:r>
      <w:r w:rsidR="00564CCD">
        <w:rPr>
          <w:rFonts w:asciiTheme="majorHAnsi" w:hAnsiTheme="majorHAnsi" w:cs="Times New Roman"/>
        </w:rPr>
        <w:t>E</w:t>
      </w:r>
      <w:r w:rsidRPr="003D246A">
        <w:rPr>
          <w:rFonts w:asciiTheme="majorHAnsi" w:hAnsiTheme="majorHAnsi" w:cs="Times New Roman"/>
        </w:rPr>
        <w:t xml:space="preserve">xcess </w:t>
      </w:r>
      <w:r w:rsidR="00564CCD">
        <w:rPr>
          <w:rFonts w:asciiTheme="majorHAnsi" w:hAnsiTheme="majorHAnsi" w:cs="Times New Roman"/>
        </w:rPr>
        <w:t>D</w:t>
      </w:r>
      <w:r w:rsidRPr="003D246A">
        <w:rPr>
          <w:rFonts w:asciiTheme="majorHAnsi" w:hAnsiTheme="majorHAnsi" w:cs="Times New Roman"/>
        </w:rPr>
        <w:t xml:space="preserve">eposit </w:t>
      </w:r>
      <w:r w:rsidR="00564CCD">
        <w:rPr>
          <w:rFonts w:asciiTheme="majorHAnsi" w:hAnsiTheme="majorHAnsi" w:cs="Times New Roman"/>
        </w:rPr>
        <w:t>M</w:t>
      </w:r>
      <w:r w:rsidRPr="003D246A">
        <w:rPr>
          <w:rFonts w:asciiTheme="majorHAnsi" w:hAnsiTheme="majorHAnsi" w:cs="Times New Roman"/>
        </w:rPr>
        <w:t>ethodology would be applied</w:t>
      </w:r>
      <w:r>
        <w:rPr>
          <w:rFonts w:asciiTheme="majorHAnsi" w:hAnsiTheme="majorHAnsi" w:cs="Times New Roman"/>
        </w:rPr>
        <w:t>.</w:t>
      </w:r>
      <w:r w:rsidR="0027636A" w:rsidRPr="0027636A">
        <w:rPr>
          <w:rFonts w:asciiTheme="majorHAnsi" w:hAnsiTheme="majorHAnsi" w:cs="Times New Roman"/>
        </w:rPr>
        <w:t xml:space="preserve"> Please refer to the documentation “BOC US Stress Wholesale </w:t>
      </w:r>
      <w:r w:rsidR="00EC2CE1" w:rsidRPr="003A02CB">
        <w:rPr>
          <w:rFonts w:asciiTheme="majorHAnsi" w:hAnsiTheme="majorHAnsi" w:cs="Times New Roman"/>
          <w:noProof/>
        </w:rPr>
        <w:t>D</w:t>
      </w:r>
      <w:r w:rsidR="0027636A" w:rsidRPr="003A02CB">
        <w:rPr>
          <w:rFonts w:asciiTheme="majorHAnsi" w:hAnsiTheme="majorHAnsi" w:cs="Times New Roman"/>
          <w:noProof/>
        </w:rPr>
        <w:t>eposits</w:t>
      </w:r>
      <w:r w:rsidR="0027636A" w:rsidRPr="0027636A">
        <w:rPr>
          <w:rFonts w:asciiTheme="majorHAnsi" w:hAnsiTheme="majorHAnsi" w:cs="Times New Roman"/>
        </w:rPr>
        <w:t xml:space="preserve"> Runoff Assumption” and “BOC US Operational and Excess Deposit Methodology” in </w:t>
      </w:r>
      <w:r w:rsidR="00EC2CE1">
        <w:rPr>
          <w:rFonts w:asciiTheme="majorHAnsi" w:hAnsiTheme="majorHAnsi" w:cs="Times New Roman"/>
        </w:rPr>
        <w:t xml:space="preserve">the </w:t>
      </w:r>
      <w:r w:rsidR="00EC2CE1" w:rsidRPr="003A02CB">
        <w:rPr>
          <w:rFonts w:asciiTheme="majorHAnsi" w:hAnsiTheme="majorHAnsi" w:cs="Times New Roman"/>
          <w:noProof/>
        </w:rPr>
        <w:t>a</w:t>
      </w:r>
      <w:r w:rsidR="0027636A" w:rsidRPr="003A02CB">
        <w:rPr>
          <w:rFonts w:asciiTheme="majorHAnsi" w:hAnsiTheme="majorHAnsi" w:cs="Times New Roman"/>
          <w:noProof/>
        </w:rPr>
        <w:t>ppendices</w:t>
      </w:r>
      <w:r w:rsidR="0027636A" w:rsidRPr="0027636A">
        <w:rPr>
          <w:rFonts w:asciiTheme="majorHAnsi" w:hAnsiTheme="majorHAnsi" w:cs="Times New Roman"/>
        </w:rPr>
        <w:t xml:space="preserve"> for details.</w:t>
      </w:r>
    </w:p>
    <w:p w:rsidR="00167665" w:rsidRPr="00E8441B" w:rsidRDefault="00AF7314">
      <w:r w:rsidRPr="00E8441B">
        <w:t>9.</w:t>
      </w:r>
      <w:r w:rsidR="0027636A" w:rsidRPr="00E8441B">
        <w:t>4</w:t>
      </w:r>
      <w:r w:rsidR="003E1F26" w:rsidRPr="0084561E">
        <w:t xml:space="preserve"> </w:t>
      </w:r>
      <w:r w:rsidR="00167665" w:rsidRPr="00E8441B">
        <w:t xml:space="preserve">Time Deposits – Retail </w:t>
      </w:r>
    </w:p>
    <w:p w:rsidR="00167665" w:rsidRPr="00F274CB" w:rsidRDefault="004D4AE3"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These are </w:t>
      </w:r>
      <w:r w:rsidR="00DE0919" w:rsidRPr="00F274CB">
        <w:rPr>
          <w:rFonts w:asciiTheme="majorHAnsi" w:eastAsia="Times New Roman" w:hAnsiTheme="majorHAnsi" w:cs="Times New Roman"/>
          <w:color w:val="000000"/>
        </w:rPr>
        <w:t xml:space="preserve">primarily </w:t>
      </w:r>
      <w:r w:rsidR="00CE4C82">
        <w:rPr>
          <w:rFonts w:asciiTheme="majorHAnsi" w:eastAsia="Times New Roman" w:hAnsiTheme="majorHAnsi" w:cs="Times New Roman"/>
          <w:color w:val="000000"/>
        </w:rPr>
        <w:t xml:space="preserve">comprised </w:t>
      </w:r>
      <w:r w:rsidR="00CE4C82" w:rsidRPr="003A02CB">
        <w:rPr>
          <w:rFonts w:asciiTheme="majorHAnsi" w:eastAsia="Times New Roman" w:hAnsiTheme="majorHAnsi" w:cs="Times New Roman"/>
          <w:noProof/>
          <w:color w:val="000000"/>
        </w:rPr>
        <w:t xml:space="preserve">of </w:t>
      </w:r>
      <w:r w:rsidR="00DE0919" w:rsidRPr="00F274CB">
        <w:rPr>
          <w:rFonts w:asciiTheme="majorHAnsi" w:eastAsia="Times New Roman" w:hAnsiTheme="majorHAnsi" w:cs="Times New Roman"/>
          <w:color w:val="000000"/>
        </w:rPr>
        <w:t xml:space="preserve">funds with </w:t>
      </w:r>
      <w:r w:rsidR="00DE0919" w:rsidRPr="003A02CB">
        <w:rPr>
          <w:rFonts w:asciiTheme="majorHAnsi" w:eastAsia="Times New Roman" w:hAnsiTheme="majorHAnsi" w:cs="Times New Roman"/>
          <w:noProof/>
          <w:color w:val="000000"/>
        </w:rPr>
        <w:t>maturit</w:t>
      </w:r>
      <w:r w:rsidR="00CE4C82" w:rsidRPr="003A02CB">
        <w:rPr>
          <w:rFonts w:asciiTheme="majorHAnsi" w:eastAsia="Times New Roman" w:hAnsiTheme="majorHAnsi" w:cs="Times New Roman"/>
          <w:noProof/>
          <w:color w:val="000000"/>
        </w:rPr>
        <w:t>ies</w:t>
      </w:r>
      <w:r w:rsidR="00DE0919" w:rsidRPr="00F274CB">
        <w:rPr>
          <w:rFonts w:asciiTheme="majorHAnsi" w:eastAsia="Times New Roman" w:hAnsiTheme="majorHAnsi" w:cs="Times New Roman"/>
          <w:color w:val="000000"/>
        </w:rPr>
        <w:t xml:space="preserve"> </w:t>
      </w:r>
      <w:r w:rsidR="003E1F26">
        <w:rPr>
          <w:rFonts w:asciiTheme="majorHAnsi" w:eastAsia="Times New Roman" w:hAnsiTheme="majorHAnsi" w:cs="Times New Roman"/>
          <w:color w:val="000000"/>
        </w:rPr>
        <w:t xml:space="preserve">deposited </w:t>
      </w:r>
      <w:r w:rsidR="00DE0919" w:rsidRPr="00F274CB">
        <w:rPr>
          <w:rFonts w:asciiTheme="majorHAnsi" w:eastAsia="Times New Roman" w:hAnsiTheme="majorHAnsi" w:cs="Times New Roman"/>
          <w:color w:val="000000"/>
        </w:rPr>
        <w:t>by U.S-based retail customers. Time</w:t>
      </w:r>
      <w:r w:rsidR="007D3108">
        <w:rPr>
          <w:rFonts w:asciiTheme="majorHAnsi" w:eastAsia="Times New Roman" w:hAnsiTheme="majorHAnsi" w:cs="Times New Roman"/>
          <w:color w:val="000000"/>
        </w:rPr>
        <w:t xml:space="preserve"> </w:t>
      </w:r>
      <w:r w:rsidR="00DE0919" w:rsidRPr="00F274CB">
        <w:rPr>
          <w:rFonts w:asciiTheme="majorHAnsi" w:eastAsia="Times New Roman" w:hAnsiTheme="majorHAnsi" w:cs="Times New Roman"/>
          <w:color w:val="000000"/>
        </w:rPr>
        <w:t xml:space="preserve">deposits have a maturity schedule dictated by the terms of the deposit agreement. Customers have the option to redeem </w:t>
      </w:r>
      <w:r w:rsidR="00DE0919" w:rsidRPr="003A02CB">
        <w:rPr>
          <w:rFonts w:asciiTheme="majorHAnsi" w:eastAsia="Times New Roman" w:hAnsiTheme="majorHAnsi" w:cs="Times New Roman"/>
          <w:noProof/>
          <w:color w:val="000000"/>
        </w:rPr>
        <w:t>early</w:t>
      </w:r>
      <w:r w:rsidR="008613F4" w:rsidRPr="003A02CB">
        <w:rPr>
          <w:rFonts w:asciiTheme="majorHAnsi" w:eastAsia="Times New Roman" w:hAnsiTheme="majorHAnsi" w:cs="Times New Roman"/>
          <w:noProof/>
          <w:color w:val="000000"/>
        </w:rPr>
        <w:t>,</w:t>
      </w:r>
      <w:r w:rsidR="00DE0919" w:rsidRPr="00F274CB">
        <w:rPr>
          <w:rFonts w:asciiTheme="majorHAnsi" w:eastAsia="Times New Roman" w:hAnsiTheme="majorHAnsi" w:cs="Times New Roman"/>
          <w:color w:val="000000"/>
        </w:rPr>
        <w:t xml:space="preserve"> </w:t>
      </w:r>
      <w:r w:rsidR="00DE0919" w:rsidRPr="003A02CB">
        <w:rPr>
          <w:rFonts w:asciiTheme="majorHAnsi" w:eastAsia="Times New Roman" w:hAnsiTheme="majorHAnsi" w:cs="Times New Roman"/>
          <w:noProof/>
          <w:color w:val="000000"/>
        </w:rPr>
        <w:t>however</w:t>
      </w:r>
      <w:r w:rsidR="00564CCD" w:rsidRPr="003A02CB">
        <w:rPr>
          <w:rFonts w:asciiTheme="majorHAnsi" w:eastAsia="Times New Roman" w:hAnsiTheme="majorHAnsi" w:cs="Times New Roman"/>
          <w:noProof/>
          <w:color w:val="000000"/>
        </w:rPr>
        <w:t>,</w:t>
      </w:r>
      <w:r w:rsidR="00743614">
        <w:rPr>
          <w:rFonts w:asciiTheme="majorHAnsi" w:eastAsia="Times New Roman" w:hAnsiTheme="majorHAnsi" w:cs="Times New Roman"/>
          <w:color w:val="000000"/>
        </w:rPr>
        <w:t xml:space="preserve"> </w:t>
      </w:r>
      <w:r w:rsidR="00CE4C82">
        <w:rPr>
          <w:rFonts w:asciiTheme="majorHAnsi" w:eastAsia="Times New Roman" w:hAnsiTheme="majorHAnsi" w:cs="Times New Roman"/>
          <w:color w:val="000000"/>
        </w:rPr>
        <w:t xml:space="preserve">they will be penalized with a </w:t>
      </w:r>
      <w:r w:rsidR="00DE0919" w:rsidRPr="00861124">
        <w:rPr>
          <w:rFonts w:asciiTheme="majorHAnsi" w:eastAsia="Times New Roman" w:hAnsiTheme="majorHAnsi" w:cs="Times New Roman"/>
          <w:noProof/>
          <w:color w:val="000000"/>
        </w:rPr>
        <w:t>one</w:t>
      </w:r>
      <w:r w:rsidR="00861124">
        <w:rPr>
          <w:rFonts w:asciiTheme="majorHAnsi" w:eastAsia="Times New Roman" w:hAnsiTheme="majorHAnsi" w:cs="Times New Roman"/>
          <w:noProof/>
          <w:color w:val="000000"/>
        </w:rPr>
        <w:t>-</w:t>
      </w:r>
      <w:r w:rsidR="00DE0919" w:rsidRPr="00861124">
        <w:rPr>
          <w:rFonts w:asciiTheme="majorHAnsi" w:eastAsia="Times New Roman" w:hAnsiTheme="majorHAnsi" w:cs="Times New Roman"/>
          <w:noProof/>
          <w:color w:val="000000"/>
        </w:rPr>
        <w:t>month</w:t>
      </w:r>
      <w:r w:rsidR="00DE0919" w:rsidRPr="00F274CB">
        <w:rPr>
          <w:rFonts w:asciiTheme="majorHAnsi" w:eastAsia="Times New Roman" w:hAnsiTheme="majorHAnsi" w:cs="Times New Roman"/>
          <w:color w:val="000000"/>
        </w:rPr>
        <w:t xml:space="preserve"> interest penalty</w:t>
      </w:r>
      <w:r w:rsidR="008613F4">
        <w:rPr>
          <w:rFonts w:asciiTheme="majorHAnsi" w:eastAsia="Times New Roman" w:hAnsiTheme="majorHAnsi" w:cs="Times New Roman"/>
          <w:color w:val="000000"/>
        </w:rPr>
        <w:t xml:space="preserve"> if they do</w:t>
      </w:r>
      <w:r w:rsidR="00DE0919" w:rsidRPr="00F274CB">
        <w:rPr>
          <w:rFonts w:asciiTheme="majorHAnsi" w:eastAsia="Times New Roman" w:hAnsiTheme="majorHAnsi" w:cs="Times New Roman"/>
          <w:color w:val="000000"/>
        </w:rPr>
        <w:t xml:space="preserve">. </w:t>
      </w:r>
      <w:r w:rsidR="00167665" w:rsidRPr="00F274CB">
        <w:rPr>
          <w:rFonts w:asciiTheme="majorHAnsi" w:eastAsia="Times New Roman" w:hAnsiTheme="majorHAnsi" w:cs="Times New Roman"/>
          <w:color w:val="000000"/>
        </w:rPr>
        <w:t xml:space="preserve"> </w:t>
      </w:r>
    </w:p>
    <w:p w:rsidR="00167665" w:rsidRPr="00F274CB" w:rsidRDefault="00167665" w:rsidP="00167665">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167665" w:rsidRDefault="00167665">
      <w:pPr>
        <w:jc w:val="both"/>
        <w:rPr>
          <w:rFonts w:asciiTheme="majorHAnsi" w:eastAsia="Times New Roman" w:hAnsiTheme="majorHAnsi" w:cs="Times New Roman"/>
          <w:color w:val="000000"/>
        </w:rPr>
        <w:pPrChange w:id="349" w:author="MA, YUANYUAN" w:date="2018-06-01T13:52:00Z">
          <w:pPr/>
        </w:pPrChange>
      </w:pPr>
      <w:r w:rsidRPr="00F274CB">
        <w:rPr>
          <w:rFonts w:asciiTheme="majorHAnsi" w:eastAsia="Times New Roman" w:hAnsiTheme="majorHAnsi" w:cs="Times New Roman"/>
          <w:color w:val="000000"/>
        </w:rPr>
        <w:t xml:space="preserve">Rapid early redemption of </w:t>
      </w:r>
      <w:r w:rsidR="00743614">
        <w:rPr>
          <w:rFonts w:asciiTheme="majorHAnsi" w:eastAsia="Times New Roman" w:hAnsiTheme="majorHAnsi" w:cs="Times New Roman"/>
          <w:color w:val="000000"/>
        </w:rPr>
        <w:t xml:space="preserve">the </w:t>
      </w:r>
      <w:r w:rsidRPr="00F274CB">
        <w:rPr>
          <w:rFonts w:asciiTheme="majorHAnsi" w:eastAsia="Times New Roman" w:hAnsiTheme="majorHAnsi" w:cs="Times New Roman"/>
          <w:color w:val="000000"/>
        </w:rPr>
        <w:t xml:space="preserve">deposits </w:t>
      </w:r>
      <w:r w:rsidR="00CE4C82" w:rsidRPr="003A02CB">
        <w:rPr>
          <w:rFonts w:asciiTheme="majorHAnsi" w:eastAsia="Times New Roman" w:hAnsiTheme="majorHAnsi" w:cs="Times New Roman"/>
          <w:noProof/>
          <w:color w:val="000000"/>
        </w:rPr>
        <w:t>can</w:t>
      </w:r>
      <w:r w:rsidR="00CE4C82" w:rsidRPr="00207C36">
        <w:rPr>
          <w:rFonts w:asciiTheme="majorHAnsi" w:eastAsia="Times New Roman" w:hAnsiTheme="majorHAnsi" w:cs="Times New Roman"/>
          <w:noProof/>
          <w:color w:val="000000"/>
        </w:rPr>
        <w:t xml:space="preserve"> </w:t>
      </w:r>
      <w:r w:rsidR="004D4AE3" w:rsidRPr="00207C36">
        <w:rPr>
          <w:rFonts w:asciiTheme="majorHAnsi" w:eastAsia="Times New Roman" w:hAnsiTheme="majorHAnsi" w:cs="Times New Roman"/>
          <w:noProof/>
          <w:color w:val="000000"/>
        </w:rPr>
        <w:t>occur</w:t>
      </w:r>
      <w:r w:rsidR="00CE4C82">
        <w:rPr>
          <w:rFonts w:asciiTheme="majorHAnsi" w:eastAsia="Times New Roman" w:hAnsiTheme="majorHAnsi" w:cs="Times New Roman"/>
          <w:color w:val="000000"/>
        </w:rPr>
        <w:t xml:space="preserve"> </w:t>
      </w:r>
      <w:r w:rsidR="007D3108">
        <w:rPr>
          <w:rFonts w:asciiTheme="majorHAnsi" w:eastAsia="Times New Roman" w:hAnsiTheme="majorHAnsi" w:cs="Times New Roman"/>
          <w:color w:val="000000"/>
        </w:rPr>
        <w:t xml:space="preserve">over </w:t>
      </w:r>
      <w:r w:rsidR="00CE4C82">
        <w:rPr>
          <w:rFonts w:asciiTheme="majorHAnsi" w:eastAsia="Times New Roman" w:hAnsiTheme="majorHAnsi" w:cs="Times New Roman"/>
          <w:color w:val="000000"/>
        </w:rPr>
        <w:t xml:space="preserve">the </w:t>
      </w:r>
      <w:r w:rsidR="00CE4C82" w:rsidRPr="003A02CB">
        <w:rPr>
          <w:rFonts w:asciiTheme="majorHAnsi" w:eastAsia="Times New Roman" w:hAnsiTheme="majorHAnsi" w:cs="Times New Roman"/>
          <w:noProof/>
          <w:color w:val="000000"/>
        </w:rPr>
        <w:t xml:space="preserve">concern </w:t>
      </w:r>
      <w:r w:rsidR="00364A40">
        <w:rPr>
          <w:rFonts w:asciiTheme="majorHAnsi" w:eastAsia="Times New Roman" w:hAnsiTheme="majorHAnsi" w:cs="Times New Roman"/>
          <w:color w:val="000000"/>
        </w:rPr>
        <w:t xml:space="preserve">for </w:t>
      </w:r>
      <w:r w:rsidRPr="00F274CB">
        <w:rPr>
          <w:rFonts w:asciiTheme="majorHAnsi" w:eastAsia="Times New Roman" w:hAnsiTheme="majorHAnsi" w:cs="Times New Roman"/>
          <w:color w:val="000000"/>
        </w:rPr>
        <w:t>BOC's safety and soundness.</w:t>
      </w: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Default="00C8140F" w:rsidP="00167665">
      <w:pPr>
        <w:rPr>
          <w:rFonts w:asciiTheme="majorHAnsi" w:eastAsia="Times New Roman" w:hAnsiTheme="majorHAnsi" w:cs="Times New Roman"/>
          <w:color w:val="000000"/>
        </w:rPr>
      </w:pPr>
    </w:p>
    <w:p w:rsidR="00C8140F" w:rsidRPr="00F274CB" w:rsidRDefault="00C8140F" w:rsidP="00167665">
      <w:pPr>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67665" w:rsidRPr="00F274CB" w:rsidTr="00167665">
        <w:trPr>
          <w:trHeight w:val="225"/>
        </w:trPr>
        <w:tc>
          <w:tcPr>
            <w:tcW w:w="4230" w:type="dxa"/>
            <w:gridSpan w:val="2"/>
            <w:tcBorders>
              <w:top w:val="nil"/>
              <w:left w:val="nil"/>
              <w:right w:val="nil"/>
            </w:tcBorders>
            <w:shd w:val="clear" w:color="auto" w:fill="auto"/>
          </w:tcPr>
          <w:p w:rsidR="00167665" w:rsidRPr="00F274CB" w:rsidRDefault="00167665" w:rsidP="00167665">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67665" w:rsidRPr="00F274CB" w:rsidRDefault="00167665" w:rsidP="00167665">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167665" w:rsidRPr="00F274CB" w:rsidTr="00167665">
        <w:trPr>
          <w:trHeight w:val="249"/>
        </w:trPr>
        <w:tc>
          <w:tcPr>
            <w:tcW w:w="455" w:type="dxa"/>
            <w:shd w:val="clear" w:color="auto" w:fill="F5B9A9"/>
            <w:vAlign w:val="center"/>
          </w:tcPr>
          <w:p w:rsidR="00167665" w:rsidRPr="00F274CB" w:rsidRDefault="00167665" w:rsidP="00167665">
            <w:pPr>
              <w:tabs>
                <w:tab w:val="left" w:pos="270"/>
              </w:tabs>
              <w:rPr>
                <w:rFonts w:asciiTheme="majorHAnsi" w:hAnsiTheme="majorHAnsi"/>
                <w:lang w:eastAsia="en-US"/>
              </w:rPr>
            </w:pPr>
          </w:p>
        </w:tc>
        <w:tc>
          <w:tcPr>
            <w:tcW w:w="3775" w:type="dxa"/>
            <w:shd w:val="clear" w:color="auto" w:fill="F5B9A9"/>
            <w:vAlign w:val="center"/>
          </w:tcPr>
          <w:p w:rsidR="00167665" w:rsidRPr="00F274CB" w:rsidRDefault="00167665" w:rsidP="00167665">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67665" w:rsidRPr="00F274CB" w:rsidTr="00167665">
        <w:trPr>
          <w:cantSplit/>
          <w:trHeight w:val="1515"/>
        </w:trPr>
        <w:tc>
          <w:tcPr>
            <w:tcW w:w="455" w:type="dxa"/>
            <w:textDirection w:val="btLr"/>
            <w:vAlign w:val="center"/>
          </w:tcPr>
          <w:p w:rsidR="00167665" w:rsidRPr="00F274CB" w:rsidRDefault="00167665" w:rsidP="00167665">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167665" w:rsidRPr="00F274CB" w:rsidRDefault="004D4AE3" w:rsidP="00E8441B">
            <w:pPr>
              <w:tabs>
                <w:tab w:val="left" w:pos="270"/>
              </w:tabs>
              <w:rPr>
                <w:rFonts w:asciiTheme="majorHAnsi" w:hAnsiTheme="majorHAnsi"/>
                <w:lang w:eastAsia="en-US"/>
              </w:rPr>
            </w:pPr>
            <w:r w:rsidRPr="00F274CB">
              <w:rPr>
                <w:rFonts w:asciiTheme="majorHAnsi" w:hAnsiTheme="majorHAnsi"/>
                <w:lang w:eastAsia="en-US"/>
              </w:rPr>
              <w:t>An idiosyncratic scenario assumes that the r</w:t>
            </w:r>
            <w:r w:rsidR="00167665" w:rsidRPr="00F274CB">
              <w:rPr>
                <w:rFonts w:asciiTheme="majorHAnsi" w:hAnsiTheme="majorHAnsi"/>
                <w:lang w:eastAsia="en-US"/>
              </w:rPr>
              <w:t xml:space="preserve">edemption penalty is </w:t>
            </w:r>
            <w:commentRangeStart w:id="350"/>
            <w:r w:rsidR="005F3895" w:rsidRPr="003A02CB">
              <w:rPr>
                <w:rFonts w:asciiTheme="majorHAnsi" w:hAnsiTheme="majorHAnsi"/>
                <w:noProof/>
                <w:lang w:eastAsia="en-US"/>
              </w:rPr>
              <w:t>marginalized</w:t>
            </w:r>
            <w:r w:rsidRPr="00F274CB">
              <w:rPr>
                <w:rFonts w:asciiTheme="majorHAnsi" w:hAnsiTheme="majorHAnsi"/>
                <w:lang w:eastAsia="en-US"/>
              </w:rPr>
              <w:t xml:space="preserve"> </w:t>
            </w:r>
            <w:commentRangeEnd w:id="350"/>
            <w:r w:rsidR="00491597">
              <w:rPr>
                <w:rStyle w:val="CommentReference"/>
              </w:rPr>
              <w:commentReference w:id="350"/>
            </w:r>
            <w:r w:rsidR="005F3895" w:rsidRPr="003A02CB">
              <w:rPr>
                <w:rFonts w:asciiTheme="majorHAnsi" w:hAnsiTheme="majorHAnsi"/>
                <w:noProof/>
                <w:lang w:eastAsia="en-US"/>
              </w:rPr>
              <w:t>because</w:t>
            </w:r>
            <w:r w:rsidR="005F3895">
              <w:rPr>
                <w:rFonts w:asciiTheme="majorHAnsi" w:hAnsiTheme="majorHAnsi"/>
                <w:lang w:eastAsia="en-US"/>
              </w:rPr>
              <w:t xml:space="preserve"> </w:t>
            </w:r>
            <w:r w:rsidR="005F3895" w:rsidRPr="003A02CB">
              <w:rPr>
                <w:rFonts w:asciiTheme="majorHAnsi" w:hAnsiTheme="majorHAnsi"/>
                <w:noProof/>
                <w:lang w:eastAsia="en-US"/>
              </w:rPr>
              <w:t>of</w:t>
            </w:r>
            <w:r w:rsidR="005F3895">
              <w:rPr>
                <w:rFonts w:asciiTheme="majorHAnsi" w:hAnsiTheme="majorHAnsi"/>
                <w:lang w:eastAsia="en-US"/>
              </w:rPr>
              <w:t xml:space="preserve"> </w:t>
            </w:r>
            <w:r w:rsidR="00167665" w:rsidRPr="00F274CB">
              <w:rPr>
                <w:rFonts w:asciiTheme="majorHAnsi" w:hAnsiTheme="majorHAnsi"/>
                <w:lang w:eastAsia="en-US"/>
              </w:rPr>
              <w:t>BOC</w:t>
            </w:r>
            <w:r w:rsidR="005F3895">
              <w:rPr>
                <w:rFonts w:asciiTheme="majorHAnsi" w:hAnsiTheme="majorHAnsi"/>
                <w:lang w:eastAsia="en-US"/>
              </w:rPr>
              <w:t xml:space="preserve">’s </w:t>
            </w:r>
            <w:r w:rsidR="00167665" w:rsidRPr="00F274CB">
              <w:rPr>
                <w:rFonts w:asciiTheme="majorHAnsi" w:hAnsiTheme="majorHAnsi"/>
                <w:lang w:eastAsia="en-US"/>
              </w:rPr>
              <w:t xml:space="preserve">stress concerns.  12% outflow over 30 days with no additional outflow after 30 days (consistent with NSFR ASF factor and TCH studies). Retail customers are assumed to be </w:t>
            </w:r>
            <w:r w:rsidR="00E52728">
              <w:rPr>
                <w:rFonts w:asciiTheme="majorHAnsi" w:hAnsiTheme="majorHAnsi"/>
                <w:lang w:eastAsia="en-US"/>
              </w:rPr>
              <w:t xml:space="preserve">somewhat desensitized </w:t>
            </w:r>
            <w:r w:rsidR="00167665" w:rsidRPr="00F274CB">
              <w:rPr>
                <w:rFonts w:asciiTheme="majorHAnsi" w:hAnsiTheme="majorHAnsi"/>
                <w:lang w:eastAsia="en-US"/>
              </w:rPr>
              <w:t>to</w:t>
            </w:r>
            <w:r w:rsidR="00E52728">
              <w:rPr>
                <w:rFonts w:asciiTheme="majorHAnsi" w:hAnsiTheme="majorHAnsi"/>
                <w:lang w:eastAsia="en-US"/>
              </w:rPr>
              <w:t xml:space="preserve"> the</w:t>
            </w:r>
            <w:r w:rsidR="00167665" w:rsidRPr="00F274CB">
              <w:rPr>
                <w:rFonts w:asciiTheme="majorHAnsi" w:hAnsiTheme="majorHAnsi"/>
                <w:lang w:eastAsia="en-US"/>
              </w:rPr>
              <w:t xml:space="preserve"> conditions </w:t>
            </w:r>
            <w:r w:rsidR="00E52728">
              <w:rPr>
                <w:rFonts w:asciiTheme="majorHAnsi" w:hAnsiTheme="majorHAnsi"/>
                <w:lang w:eastAsia="en-US"/>
              </w:rPr>
              <w:t xml:space="preserve">of </w:t>
            </w:r>
            <w:r w:rsidR="00167665" w:rsidRPr="00F274CB">
              <w:rPr>
                <w:rFonts w:asciiTheme="majorHAnsi" w:hAnsiTheme="majorHAnsi"/>
                <w:lang w:eastAsia="en-US"/>
              </w:rPr>
              <w:t>the stress period.</w:t>
            </w:r>
            <w:r w:rsidR="00E52728">
              <w:rPr>
                <w:rFonts w:asciiTheme="majorHAnsi" w:hAnsiTheme="majorHAnsi"/>
                <w:lang w:eastAsia="en-US"/>
              </w:rPr>
              <w:t xml:space="preserve"> </w:t>
            </w:r>
            <w:r w:rsidR="00167665" w:rsidRPr="00F274CB">
              <w:rPr>
                <w:rFonts w:asciiTheme="majorHAnsi" w:hAnsiTheme="majorHAnsi"/>
                <w:lang w:eastAsia="en-US"/>
              </w:rPr>
              <w:t xml:space="preserve"> Aligns </w:t>
            </w:r>
            <w:r w:rsidR="008B7257">
              <w:rPr>
                <w:rFonts w:asciiTheme="majorHAnsi" w:hAnsiTheme="majorHAnsi"/>
                <w:lang w:eastAsia="en-US"/>
              </w:rPr>
              <w:t>with</w:t>
            </w:r>
            <w:r w:rsidR="008B7257" w:rsidRPr="00F274CB">
              <w:rPr>
                <w:rFonts w:asciiTheme="majorHAnsi" w:hAnsiTheme="majorHAnsi"/>
                <w:lang w:eastAsia="en-US"/>
              </w:rPr>
              <w:t xml:space="preserve"> </w:t>
            </w:r>
            <w:r w:rsidR="00167665" w:rsidRPr="001D2291">
              <w:rPr>
                <w:rFonts w:asciiTheme="majorHAnsi" w:hAnsiTheme="majorHAnsi"/>
                <w:lang w:eastAsia="en-US"/>
              </w:rPr>
              <w:t>The Clearing House ("TCH") st</w:t>
            </w:r>
            <w:r w:rsidR="00167665" w:rsidRPr="00E52728">
              <w:rPr>
                <w:rFonts w:asciiTheme="majorHAnsi" w:hAnsiTheme="majorHAnsi"/>
                <w:lang w:eastAsia="en-US"/>
              </w:rPr>
              <w:t xml:space="preserve">udies for retail time deposits run-offs. </w:t>
            </w:r>
            <w:r w:rsidR="008B7257" w:rsidRPr="00E52728">
              <w:rPr>
                <w:rFonts w:asciiTheme="majorHAnsi" w:hAnsiTheme="majorHAnsi"/>
                <w:lang w:eastAsia="en-US"/>
              </w:rPr>
              <w:t xml:space="preserve">For retail deposits, </w:t>
            </w:r>
            <w:r w:rsidR="00644241" w:rsidRPr="00E52728">
              <w:rPr>
                <w:rFonts w:asciiTheme="majorHAnsi" w:hAnsiTheme="majorHAnsi"/>
                <w:lang w:eastAsia="en-US"/>
              </w:rPr>
              <w:t>12% deposit run-offs were observed for the worst-case bank from the previous banking crisis.</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2</w:t>
            </w:r>
            <w:r w:rsidR="001B4295">
              <w:rPr>
                <w:rFonts w:asciiTheme="majorHAnsi" w:hAnsiTheme="majorHAnsi"/>
                <w:color w:val="000000"/>
              </w:rPr>
              <w:t>.4</w:t>
            </w:r>
            <w:r w:rsidRPr="00F274CB">
              <w:rPr>
                <w:rFonts w:asciiTheme="majorHAnsi" w:hAnsiTheme="majorHAnsi"/>
                <w:color w:val="000000"/>
              </w:rPr>
              <w:t>%</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12%</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12%</w:t>
            </w:r>
          </w:p>
        </w:tc>
        <w:tc>
          <w:tcPr>
            <w:tcW w:w="1377"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12%</w:t>
            </w:r>
          </w:p>
        </w:tc>
      </w:tr>
      <w:tr w:rsidR="00167665" w:rsidRPr="00F274CB" w:rsidTr="00167665">
        <w:trPr>
          <w:cantSplit/>
          <w:trHeight w:val="1515"/>
        </w:trPr>
        <w:tc>
          <w:tcPr>
            <w:tcW w:w="455" w:type="dxa"/>
            <w:textDirection w:val="btLr"/>
            <w:vAlign w:val="center"/>
          </w:tcPr>
          <w:p w:rsidR="00167665" w:rsidRPr="00F274CB" w:rsidRDefault="00167665" w:rsidP="00167665">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tcPr>
          <w:p w:rsidR="00167665" w:rsidRPr="00F274CB" w:rsidRDefault="004D4AE3" w:rsidP="00F65ADF">
            <w:pPr>
              <w:rPr>
                <w:rFonts w:asciiTheme="majorHAnsi" w:hAnsiTheme="majorHAnsi"/>
              </w:rPr>
            </w:pPr>
            <w:r w:rsidRPr="00F274CB">
              <w:rPr>
                <w:rFonts w:asciiTheme="majorHAnsi" w:hAnsiTheme="majorHAnsi"/>
              </w:rPr>
              <w:t>A systemic crisis assumes that the r</w:t>
            </w:r>
            <w:r w:rsidR="00167665" w:rsidRPr="00F274CB">
              <w:rPr>
                <w:rFonts w:asciiTheme="majorHAnsi" w:hAnsiTheme="majorHAnsi"/>
              </w:rPr>
              <w:t xml:space="preserve">edemption penalty is </w:t>
            </w:r>
            <w:commentRangeStart w:id="351"/>
            <w:r w:rsidR="00F324BC" w:rsidRPr="00A83A8C">
              <w:rPr>
                <w:rFonts w:asciiTheme="majorHAnsi" w:hAnsiTheme="majorHAnsi"/>
                <w:noProof/>
              </w:rPr>
              <w:t>marginalized</w:t>
            </w:r>
            <w:r w:rsidR="00167665" w:rsidRPr="008B7257">
              <w:rPr>
                <w:rFonts w:asciiTheme="majorHAnsi" w:hAnsiTheme="majorHAnsi"/>
                <w:noProof/>
              </w:rPr>
              <w:t xml:space="preserve"> </w:t>
            </w:r>
            <w:commentRangeEnd w:id="351"/>
            <w:r w:rsidR="00491597">
              <w:rPr>
                <w:rStyle w:val="CommentReference"/>
              </w:rPr>
              <w:commentReference w:id="351"/>
            </w:r>
            <w:r w:rsidR="004A302C" w:rsidRPr="00A83A8C">
              <w:rPr>
                <w:rFonts w:asciiTheme="majorHAnsi" w:hAnsiTheme="majorHAnsi"/>
                <w:noProof/>
              </w:rPr>
              <w:t>because</w:t>
            </w:r>
            <w:r w:rsidR="004A302C">
              <w:rPr>
                <w:rFonts w:asciiTheme="majorHAnsi" w:hAnsiTheme="majorHAnsi"/>
                <w:noProof/>
              </w:rPr>
              <w:t xml:space="preserve"> </w:t>
            </w:r>
            <w:r w:rsidR="004A302C" w:rsidRPr="00A83A8C">
              <w:rPr>
                <w:rFonts w:asciiTheme="majorHAnsi" w:hAnsiTheme="majorHAnsi"/>
                <w:noProof/>
              </w:rPr>
              <w:t xml:space="preserve">of </w:t>
            </w:r>
            <w:r w:rsidR="00167665" w:rsidRPr="00F274CB">
              <w:rPr>
                <w:rFonts w:asciiTheme="majorHAnsi" w:hAnsiTheme="majorHAnsi"/>
              </w:rPr>
              <w:t xml:space="preserve">U.S. stress concerns.  3% outflow over 30 days with no additional outflow after 30 days (consistent with NSFR ASF factor and TCH studies). Retail customers are assumed to be </w:t>
            </w:r>
            <w:r w:rsidR="00E52728">
              <w:rPr>
                <w:rFonts w:asciiTheme="majorHAnsi" w:hAnsiTheme="majorHAnsi"/>
              </w:rPr>
              <w:t>somewhat desensitized</w:t>
            </w:r>
            <w:r w:rsidR="00E52728" w:rsidRPr="00F274CB">
              <w:rPr>
                <w:rFonts w:asciiTheme="majorHAnsi" w:hAnsiTheme="majorHAnsi"/>
              </w:rPr>
              <w:t xml:space="preserve"> </w:t>
            </w:r>
            <w:r w:rsidR="00167665" w:rsidRPr="001D2291">
              <w:rPr>
                <w:rFonts w:asciiTheme="majorHAnsi" w:hAnsiTheme="majorHAnsi"/>
                <w:noProof/>
              </w:rPr>
              <w:t>to</w:t>
            </w:r>
            <w:r w:rsidR="00167665" w:rsidRPr="00F274CB">
              <w:rPr>
                <w:rFonts w:asciiTheme="majorHAnsi" w:hAnsiTheme="majorHAnsi"/>
              </w:rPr>
              <w:t xml:space="preserve"> </w:t>
            </w:r>
            <w:r w:rsidR="00E52728">
              <w:rPr>
                <w:rFonts w:asciiTheme="majorHAnsi" w:hAnsiTheme="majorHAnsi"/>
              </w:rPr>
              <w:t xml:space="preserve">the </w:t>
            </w:r>
            <w:r w:rsidR="00167665" w:rsidRPr="00F274CB">
              <w:rPr>
                <w:rFonts w:asciiTheme="majorHAnsi" w:hAnsiTheme="majorHAnsi"/>
              </w:rPr>
              <w:t xml:space="preserve">conditions </w:t>
            </w:r>
            <w:r w:rsidR="007B14DA">
              <w:rPr>
                <w:rFonts w:asciiTheme="majorHAnsi" w:hAnsiTheme="majorHAnsi"/>
              </w:rPr>
              <w:t xml:space="preserve">of </w:t>
            </w:r>
            <w:r w:rsidR="007B14DA" w:rsidRPr="00A83A8C">
              <w:rPr>
                <w:rFonts w:asciiTheme="majorHAnsi" w:hAnsiTheme="majorHAnsi"/>
                <w:noProof/>
              </w:rPr>
              <w:t>the</w:t>
            </w:r>
            <w:r w:rsidR="00167665" w:rsidRPr="00F274CB">
              <w:rPr>
                <w:rFonts w:asciiTheme="majorHAnsi" w:hAnsiTheme="majorHAnsi"/>
              </w:rPr>
              <w:t xml:space="preserve"> stress period. For retail </w:t>
            </w:r>
            <w:r w:rsidR="00167665" w:rsidRPr="00A83A8C">
              <w:rPr>
                <w:rFonts w:asciiTheme="majorHAnsi" w:hAnsiTheme="majorHAnsi"/>
                <w:noProof/>
              </w:rPr>
              <w:t>deposits</w:t>
            </w:r>
            <w:r w:rsidR="008B7257" w:rsidRPr="00A83A8C">
              <w:rPr>
                <w:rFonts w:asciiTheme="majorHAnsi" w:hAnsiTheme="majorHAnsi"/>
                <w:noProof/>
              </w:rPr>
              <w:t xml:space="preserve">, </w:t>
            </w:r>
            <w:r w:rsidR="00167665" w:rsidRPr="00F274CB">
              <w:rPr>
                <w:rFonts w:asciiTheme="majorHAnsi" w:hAnsiTheme="majorHAnsi"/>
              </w:rPr>
              <w:t xml:space="preserve"> 3% deposit run-offs were observed for banks </w:t>
            </w:r>
            <w:r w:rsidR="004A302C">
              <w:rPr>
                <w:rFonts w:asciiTheme="majorHAnsi" w:hAnsiTheme="majorHAnsi"/>
              </w:rPr>
              <w:t xml:space="preserve">from </w:t>
            </w:r>
            <w:r w:rsidR="00167665" w:rsidRPr="00F274CB">
              <w:rPr>
                <w:rFonts w:asciiTheme="majorHAnsi" w:hAnsiTheme="majorHAnsi"/>
              </w:rPr>
              <w:t>the previous banking crisis. (TCH: Median 30-day run-off experience)</w:t>
            </w:r>
          </w:p>
        </w:tc>
        <w:tc>
          <w:tcPr>
            <w:tcW w:w="1376" w:type="dxa"/>
            <w:vAlign w:val="center"/>
          </w:tcPr>
          <w:p w:rsidR="00167665" w:rsidRPr="00F274CB" w:rsidRDefault="001B4295" w:rsidP="00167665">
            <w:pPr>
              <w:jc w:val="center"/>
              <w:rPr>
                <w:rFonts w:asciiTheme="majorHAnsi" w:hAnsiTheme="majorHAnsi"/>
                <w:color w:val="000000"/>
              </w:rPr>
            </w:pPr>
            <w:r>
              <w:rPr>
                <w:rFonts w:asciiTheme="majorHAnsi" w:hAnsiTheme="majorHAnsi"/>
                <w:color w:val="000000"/>
              </w:rPr>
              <w:t>0.6</w:t>
            </w:r>
            <w:r w:rsidR="00167665" w:rsidRPr="00F274CB">
              <w:rPr>
                <w:rFonts w:asciiTheme="majorHAnsi" w:hAnsiTheme="majorHAnsi"/>
                <w:color w:val="000000"/>
              </w:rPr>
              <w:t>%</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3%</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3%</w:t>
            </w:r>
          </w:p>
        </w:tc>
        <w:tc>
          <w:tcPr>
            <w:tcW w:w="1377"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3%</w:t>
            </w:r>
          </w:p>
        </w:tc>
      </w:tr>
      <w:tr w:rsidR="00167665" w:rsidRPr="00F274CB" w:rsidTr="00167665">
        <w:trPr>
          <w:cantSplit/>
          <w:trHeight w:val="1515"/>
        </w:trPr>
        <w:tc>
          <w:tcPr>
            <w:tcW w:w="455" w:type="dxa"/>
            <w:textDirection w:val="btLr"/>
            <w:vAlign w:val="center"/>
          </w:tcPr>
          <w:p w:rsidR="00167665" w:rsidRPr="00F274CB" w:rsidRDefault="00167665" w:rsidP="00167665">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167665" w:rsidRPr="00F274CB" w:rsidRDefault="004D4AE3" w:rsidP="001D2291">
            <w:pPr>
              <w:rPr>
                <w:rFonts w:asciiTheme="majorHAnsi" w:hAnsiTheme="majorHAnsi"/>
              </w:rPr>
            </w:pPr>
            <w:r w:rsidRPr="001D2291">
              <w:rPr>
                <w:rFonts w:asciiTheme="majorHAnsi" w:hAnsiTheme="majorHAnsi"/>
              </w:rPr>
              <w:t>A combined event assumes that the r</w:t>
            </w:r>
            <w:r w:rsidR="00167665" w:rsidRPr="001D2291">
              <w:rPr>
                <w:rFonts w:asciiTheme="majorHAnsi" w:hAnsiTheme="majorHAnsi"/>
              </w:rPr>
              <w:t xml:space="preserve">edemption penalty is </w:t>
            </w:r>
            <w:r w:rsidR="008B7257" w:rsidRPr="00E8441B">
              <w:rPr>
                <w:rFonts w:asciiTheme="majorHAnsi" w:hAnsiTheme="majorHAnsi"/>
              </w:rPr>
              <w:t xml:space="preserve">eliminated because of </w:t>
            </w:r>
            <w:r w:rsidR="00167665" w:rsidRPr="003A02CB">
              <w:rPr>
                <w:rFonts w:asciiTheme="majorHAnsi" w:hAnsiTheme="majorHAnsi"/>
              </w:rPr>
              <w:t>BOC</w:t>
            </w:r>
            <w:r w:rsidR="008B7257" w:rsidRPr="00E8441B">
              <w:rPr>
                <w:rFonts w:asciiTheme="majorHAnsi" w:hAnsiTheme="majorHAnsi"/>
              </w:rPr>
              <w:t xml:space="preserve">’s </w:t>
            </w:r>
            <w:r w:rsidR="00167665" w:rsidRPr="001D2291">
              <w:rPr>
                <w:rFonts w:asciiTheme="majorHAnsi" w:hAnsiTheme="majorHAnsi"/>
              </w:rPr>
              <w:t xml:space="preserve"> stress concerns. 10% outflow over 30 days with no additional outflow after 30 day</w:t>
            </w:r>
            <w:r w:rsidR="00167665" w:rsidRPr="007B14DA">
              <w:rPr>
                <w:rFonts w:asciiTheme="majorHAnsi" w:hAnsiTheme="majorHAnsi"/>
              </w:rPr>
              <w:t xml:space="preserve">s (consistent with NSFR </w:t>
            </w:r>
            <w:smartTag w:uri="urn:schemas-microsoft-com:office:smarttags" w:element="stockticker">
              <w:r w:rsidR="00167665" w:rsidRPr="007B14DA">
                <w:rPr>
                  <w:rFonts w:asciiTheme="majorHAnsi" w:hAnsiTheme="majorHAnsi"/>
                </w:rPr>
                <w:t>ASF</w:t>
              </w:r>
            </w:smartTag>
            <w:r w:rsidR="00167665" w:rsidRPr="007B14DA">
              <w:rPr>
                <w:rFonts w:asciiTheme="majorHAnsi" w:hAnsiTheme="majorHAnsi"/>
              </w:rPr>
              <w:t xml:space="preserve"> factor).</w:t>
            </w:r>
            <w:r w:rsidR="00167665" w:rsidRPr="00E8441B">
              <w:rPr>
                <w:rFonts w:asciiTheme="majorHAnsi" w:hAnsiTheme="majorHAnsi"/>
                <w:highlight w:val="yellow"/>
              </w:rPr>
              <w:t xml:space="preserve"> </w:t>
            </w:r>
            <w:r w:rsidR="007B14DA" w:rsidRPr="00F274CB">
              <w:rPr>
                <w:rFonts w:asciiTheme="majorHAnsi" w:hAnsiTheme="majorHAnsi"/>
              </w:rPr>
              <w:t xml:space="preserve">Retail customers are assumed to be </w:t>
            </w:r>
            <w:r w:rsidR="007B14DA">
              <w:rPr>
                <w:rFonts w:asciiTheme="majorHAnsi" w:hAnsiTheme="majorHAnsi"/>
              </w:rPr>
              <w:t>somewhat desensitized</w:t>
            </w:r>
            <w:r w:rsidR="007B14DA" w:rsidRPr="00F274CB">
              <w:rPr>
                <w:rFonts w:asciiTheme="majorHAnsi" w:hAnsiTheme="majorHAnsi"/>
              </w:rPr>
              <w:t xml:space="preserve"> </w:t>
            </w:r>
            <w:r w:rsidR="007B14DA" w:rsidRPr="009C52C4">
              <w:rPr>
                <w:rFonts w:asciiTheme="majorHAnsi" w:hAnsiTheme="majorHAnsi"/>
                <w:noProof/>
              </w:rPr>
              <w:t>to</w:t>
            </w:r>
            <w:r w:rsidR="007B14DA" w:rsidRPr="00F274CB">
              <w:rPr>
                <w:rFonts w:asciiTheme="majorHAnsi" w:hAnsiTheme="majorHAnsi"/>
              </w:rPr>
              <w:t xml:space="preserve"> </w:t>
            </w:r>
            <w:r w:rsidR="007B14DA">
              <w:rPr>
                <w:rFonts w:asciiTheme="majorHAnsi" w:hAnsiTheme="majorHAnsi"/>
              </w:rPr>
              <w:t xml:space="preserve">the </w:t>
            </w:r>
            <w:r w:rsidR="007B14DA" w:rsidRPr="001D2291">
              <w:rPr>
                <w:rFonts w:asciiTheme="majorHAnsi" w:hAnsiTheme="majorHAnsi"/>
              </w:rPr>
              <w:t>conditions of the stress period</w:t>
            </w:r>
            <w:r w:rsidR="007B14DA" w:rsidRPr="00E8441B">
              <w:rPr>
                <w:rFonts w:asciiTheme="majorHAnsi" w:hAnsiTheme="majorHAnsi"/>
              </w:rPr>
              <w:t>.</w:t>
            </w:r>
            <w:r w:rsidR="007B14DA" w:rsidRPr="00A83A8C">
              <w:rPr>
                <w:rFonts w:asciiTheme="majorHAnsi" w:hAnsiTheme="majorHAnsi"/>
                <w:noProof/>
              </w:rPr>
              <w:t xml:space="preserve">  </w:t>
            </w:r>
            <w:r w:rsidR="00167665" w:rsidRPr="001D2291">
              <w:rPr>
                <w:rFonts w:asciiTheme="majorHAnsi" w:hAnsiTheme="majorHAnsi"/>
              </w:rPr>
              <w:t xml:space="preserve">Aligns </w:t>
            </w:r>
            <w:r w:rsidR="00E0013C" w:rsidRPr="00E8441B">
              <w:rPr>
                <w:rFonts w:asciiTheme="majorHAnsi" w:hAnsiTheme="majorHAnsi"/>
              </w:rPr>
              <w:t xml:space="preserve">with </w:t>
            </w:r>
            <w:r w:rsidR="0047641F" w:rsidRPr="00E8441B">
              <w:rPr>
                <w:rFonts w:asciiTheme="majorHAnsi" w:hAnsiTheme="majorHAnsi"/>
              </w:rPr>
              <w:t xml:space="preserve">the </w:t>
            </w:r>
            <w:r w:rsidR="00167665" w:rsidRPr="001D2291">
              <w:rPr>
                <w:rFonts w:asciiTheme="majorHAnsi" w:hAnsiTheme="majorHAnsi"/>
              </w:rPr>
              <w:t xml:space="preserve">LCR </w:t>
            </w:r>
            <w:r w:rsidR="0047641F" w:rsidRPr="00E8441B">
              <w:rPr>
                <w:rFonts w:asciiTheme="majorHAnsi" w:hAnsiTheme="majorHAnsi"/>
              </w:rPr>
              <w:t xml:space="preserve">less stable </w:t>
            </w:r>
            <w:r w:rsidR="00167665" w:rsidRPr="001D2291">
              <w:rPr>
                <w:rFonts w:asciiTheme="majorHAnsi" w:hAnsiTheme="majorHAnsi"/>
              </w:rPr>
              <w:t>factor (stable treatment is not assumed for conservatism).</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2%</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10%</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10%</w:t>
            </w:r>
          </w:p>
        </w:tc>
        <w:tc>
          <w:tcPr>
            <w:tcW w:w="1377"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10%</w:t>
            </w:r>
          </w:p>
        </w:tc>
      </w:tr>
    </w:tbl>
    <w:p w:rsidR="00167665" w:rsidRPr="0070045D" w:rsidRDefault="00167665" w:rsidP="00873163">
      <w:pPr>
        <w:rPr>
          <w:rFonts w:asciiTheme="majorHAnsi" w:hAnsiTheme="majorHAnsi" w:cs="Times New Roman"/>
        </w:rPr>
      </w:pPr>
    </w:p>
    <w:p w:rsidR="001B4295" w:rsidRDefault="001B4295" w:rsidP="001B4295">
      <w:pPr>
        <w:jc w:val="both"/>
      </w:pPr>
      <w:r w:rsidRPr="006040FF">
        <w:t>The early redemption</w:t>
      </w:r>
      <w:r w:rsidR="004A4488">
        <w:t xml:space="preserve"> of</w:t>
      </w:r>
      <w:r w:rsidRPr="006040FF">
        <w:t xml:space="preserve"> time deposit</w:t>
      </w:r>
      <w:r w:rsidR="004A4488">
        <w:t>s</w:t>
      </w:r>
      <w:r w:rsidRPr="006040FF">
        <w:t xml:space="preserve"> </w:t>
      </w:r>
      <w:r w:rsidR="004A4488" w:rsidRPr="00A83A8C">
        <w:rPr>
          <w:noProof/>
        </w:rPr>
        <w:t>was</w:t>
      </w:r>
      <w:r w:rsidRPr="006040FF">
        <w:t xml:space="preserve"> also considered and incorporated while projecting the outgoing cash flow. The following</w:t>
      </w:r>
      <w:r w:rsidR="004A4488">
        <w:t xml:space="preserve"> table shows the </w:t>
      </w:r>
      <w:r w:rsidR="00E63AED">
        <w:t xml:space="preserve">proposed </w:t>
      </w:r>
      <w:r w:rsidR="004A4488">
        <w:t xml:space="preserve">time and </w:t>
      </w:r>
      <w:r w:rsidR="004A4488" w:rsidRPr="00AE050F">
        <w:rPr>
          <w:noProof/>
        </w:rPr>
        <w:t>scenario</w:t>
      </w:r>
      <w:r w:rsidR="00E63AED">
        <w:rPr>
          <w:noProof/>
        </w:rPr>
        <w:t xml:space="preserve"> of an </w:t>
      </w:r>
      <w:r w:rsidR="00E63AED" w:rsidRPr="00A83A8C">
        <w:rPr>
          <w:noProof/>
        </w:rPr>
        <w:t>early r</w:t>
      </w:r>
      <w:r w:rsidRPr="00A83A8C">
        <w:rPr>
          <w:noProof/>
        </w:rPr>
        <w:t>edemption</w:t>
      </w:r>
      <w:r w:rsidRPr="006040FF">
        <w:t xml:space="preserve"> of Time Deposits – Retail</w:t>
      </w:r>
      <w:r w:rsidR="00E63AED">
        <w:t>.</w:t>
      </w:r>
      <w:r w:rsidRPr="006040FF">
        <w:t xml:space="preserve"> The total cash outflow </w:t>
      </w:r>
      <w:r w:rsidRPr="00A83A8C">
        <w:rPr>
          <w:noProof/>
        </w:rPr>
        <w:t>include</w:t>
      </w:r>
      <w:r w:rsidR="00E63AED" w:rsidRPr="00A83A8C">
        <w:rPr>
          <w:noProof/>
        </w:rPr>
        <w:t>s</w:t>
      </w:r>
      <w:r w:rsidRPr="006040FF">
        <w:t xml:space="preserve"> all early redemption and run-off of matured deposit</w:t>
      </w:r>
      <w:r w:rsidR="00E63AED">
        <w:t>s</w:t>
      </w:r>
      <w:r w:rsidRPr="006040FF">
        <w:t>.</w:t>
      </w:r>
    </w:p>
    <w:p w:rsidR="00C76C51" w:rsidRDefault="00C76C51" w:rsidP="001B4295">
      <w:pPr>
        <w:jc w:val="both"/>
      </w:pPr>
    </w:p>
    <w:p w:rsidR="00C76C51" w:rsidRPr="006040FF" w:rsidRDefault="00C76C51" w:rsidP="001B4295">
      <w:pPr>
        <w:jc w:val="both"/>
      </w:pPr>
    </w:p>
    <w:tbl>
      <w:tblPr>
        <w:tblW w:w="530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234"/>
        <w:gridCol w:w="1486"/>
        <w:gridCol w:w="1220"/>
      </w:tblGrid>
      <w:tr w:rsidR="001B4295" w:rsidRPr="0070045D" w:rsidTr="00443F5C">
        <w:trPr>
          <w:trHeight w:val="341"/>
        </w:trPr>
        <w:tc>
          <w:tcPr>
            <w:tcW w:w="1455" w:type="dxa"/>
            <w:shd w:val="clear" w:color="auto" w:fill="auto"/>
            <w:noWrap/>
            <w:hideMark/>
          </w:tcPr>
          <w:p w:rsidR="001B4295" w:rsidRPr="006040FF" w:rsidRDefault="001B4295" w:rsidP="00443F5C">
            <w:r w:rsidRPr="006040FF">
              <w:t>Time Frame</w:t>
            </w:r>
          </w:p>
        </w:tc>
        <w:tc>
          <w:tcPr>
            <w:tcW w:w="1234" w:type="dxa"/>
            <w:shd w:val="clear" w:color="auto" w:fill="auto"/>
            <w:noWrap/>
            <w:hideMark/>
          </w:tcPr>
          <w:p w:rsidR="001B4295" w:rsidRPr="006040FF" w:rsidRDefault="001B4295" w:rsidP="00443F5C">
            <w:r w:rsidRPr="006040FF">
              <w:t>Systemic</w:t>
            </w:r>
          </w:p>
        </w:tc>
        <w:tc>
          <w:tcPr>
            <w:tcW w:w="1444" w:type="dxa"/>
            <w:shd w:val="clear" w:color="auto" w:fill="auto"/>
            <w:noWrap/>
            <w:hideMark/>
          </w:tcPr>
          <w:p w:rsidR="001B4295" w:rsidRPr="006040FF" w:rsidRDefault="001B4295" w:rsidP="00443F5C">
            <w:r w:rsidRPr="006040FF">
              <w:t>Idiosyncratic</w:t>
            </w:r>
          </w:p>
        </w:tc>
        <w:tc>
          <w:tcPr>
            <w:tcW w:w="1174" w:type="dxa"/>
            <w:shd w:val="clear" w:color="auto" w:fill="auto"/>
            <w:noWrap/>
            <w:hideMark/>
          </w:tcPr>
          <w:p w:rsidR="001B4295" w:rsidRPr="006040FF" w:rsidRDefault="001B4295" w:rsidP="00443F5C">
            <w:r w:rsidRPr="006040FF">
              <w:t>Combined</w:t>
            </w:r>
          </w:p>
        </w:tc>
      </w:tr>
      <w:tr w:rsidR="001B4295" w:rsidRPr="0070045D" w:rsidTr="00443F5C">
        <w:trPr>
          <w:trHeight w:val="300"/>
        </w:trPr>
        <w:tc>
          <w:tcPr>
            <w:tcW w:w="1455" w:type="dxa"/>
            <w:shd w:val="clear" w:color="auto" w:fill="auto"/>
            <w:hideMark/>
          </w:tcPr>
          <w:p w:rsidR="001B4295" w:rsidRPr="006040FF" w:rsidRDefault="001B4295" w:rsidP="00443F5C">
            <w:r w:rsidRPr="006040FF">
              <w:t>30D</w:t>
            </w:r>
          </w:p>
        </w:tc>
        <w:tc>
          <w:tcPr>
            <w:tcW w:w="1234" w:type="dxa"/>
            <w:shd w:val="clear" w:color="auto" w:fill="auto"/>
            <w:noWrap/>
            <w:hideMark/>
          </w:tcPr>
          <w:p w:rsidR="001B4295" w:rsidRPr="006040FF" w:rsidRDefault="001B4295" w:rsidP="00443F5C">
            <w:r w:rsidRPr="006040FF">
              <w:t>2.4%</w:t>
            </w:r>
          </w:p>
        </w:tc>
        <w:tc>
          <w:tcPr>
            <w:tcW w:w="1444" w:type="dxa"/>
            <w:shd w:val="clear" w:color="auto" w:fill="auto"/>
            <w:noWrap/>
            <w:hideMark/>
          </w:tcPr>
          <w:p w:rsidR="001B4295" w:rsidRPr="006040FF" w:rsidRDefault="001B4295" w:rsidP="00443F5C">
            <w:r w:rsidRPr="006040FF">
              <w:t>3.1%</w:t>
            </w:r>
          </w:p>
        </w:tc>
        <w:tc>
          <w:tcPr>
            <w:tcW w:w="1174" w:type="dxa"/>
            <w:shd w:val="clear" w:color="auto" w:fill="auto"/>
            <w:noWrap/>
            <w:hideMark/>
          </w:tcPr>
          <w:p w:rsidR="001B4295" w:rsidRPr="006040FF" w:rsidRDefault="001B4295" w:rsidP="00443F5C">
            <w:r w:rsidRPr="006040FF">
              <w:t>5.6%</w:t>
            </w:r>
          </w:p>
        </w:tc>
      </w:tr>
      <w:tr w:rsidR="001B4295" w:rsidRPr="0070045D" w:rsidTr="00443F5C">
        <w:trPr>
          <w:trHeight w:val="300"/>
        </w:trPr>
        <w:tc>
          <w:tcPr>
            <w:tcW w:w="1455" w:type="dxa"/>
            <w:shd w:val="clear" w:color="auto" w:fill="auto"/>
            <w:hideMark/>
          </w:tcPr>
          <w:p w:rsidR="001B4295" w:rsidRPr="006040FF" w:rsidRDefault="001B4295" w:rsidP="00443F5C">
            <w:r w:rsidRPr="006040FF">
              <w:t>14D</w:t>
            </w:r>
          </w:p>
        </w:tc>
        <w:tc>
          <w:tcPr>
            <w:tcW w:w="1234" w:type="dxa"/>
            <w:shd w:val="clear" w:color="auto" w:fill="auto"/>
            <w:noWrap/>
            <w:hideMark/>
          </w:tcPr>
          <w:p w:rsidR="001B4295" w:rsidRPr="006040FF" w:rsidRDefault="001B4295" w:rsidP="00443F5C">
            <w:r w:rsidRPr="006040FF">
              <w:t>1.5%</w:t>
            </w:r>
          </w:p>
        </w:tc>
        <w:tc>
          <w:tcPr>
            <w:tcW w:w="1444" w:type="dxa"/>
            <w:shd w:val="clear" w:color="auto" w:fill="auto"/>
            <w:noWrap/>
            <w:hideMark/>
          </w:tcPr>
          <w:p w:rsidR="001B4295" w:rsidRPr="006040FF" w:rsidRDefault="001B4295" w:rsidP="00443F5C">
            <w:r w:rsidRPr="006040FF">
              <w:t>1.8%</w:t>
            </w:r>
          </w:p>
        </w:tc>
        <w:tc>
          <w:tcPr>
            <w:tcW w:w="1174" w:type="dxa"/>
            <w:shd w:val="clear" w:color="auto" w:fill="auto"/>
            <w:noWrap/>
            <w:hideMark/>
          </w:tcPr>
          <w:p w:rsidR="001B4295" w:rsidRPr="006040FF" w:rsidRDefault="001B4295" w:rsidP="00443F5C">
            <w:r w:rsidRPr="006040FF">
              <w:t>3.4%</w:t>
            </w:r>
          </w:p>
        </w:tc>
      </w:tr>
    </w:tbl>
    <w:p w:rsidR="001B4295" w:rsidRPr="00F274CB" w:rsidRDefault="001B4295" w:rsidP="00873163">
      <w:pPr>
        <w:rPr>
          <w:rFonts w:asciiTheme="majorHAnsi" w:hAnsiTheme="majorHAnsi" w:cs="Times New Roman"/>
        </w:rPr>
      </w:pPr>
    </w:p>
    <w:p w:rsidR="00167665" w:rsidRPr="0084561E" w:rsidRDefault="005266C6">
      <w:r w:rsidRPr="0084561E">
        <w:t>9</w:t>
      </w:r>
      <w:r w:rsidR="00167665" w:rsidRPr="0084561E">
        <w:t>.</w:t>
      </w:r>
      <w:r w:rsidR="001B4295" w:rsidRPr="0084561E">
        <w:t xml:space="preserve">5 </w:t>
      </w:r>
      <w:r w:rsidR="00167665" w:rsidRPr="0084561E">
        <w:t xml:space="preserve">Time Deposits – Corporates </w:t>
      </w:r>
      <w:r w:rsidR="005174B5" w:rsidRPr="0084561E">
        <w:t xml:space="preserve"> </w:t>
      </w:r>
    </w:p>
    <w:p w:rsidR="00167665" w:rsidRPr="00F274CB" w:rsidRDefault="004D4AE3"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These are c</w:t>
      </w:r>
      <w:r w:rsidR="00167665" w:rsidRPr="00F274CB">
        <w:rPr>
          <w:rFonts w:asciiTheme="majorHAnsi" w:eastAsia="Times New Roman" w:hAnsiTheme="majorHAnsi" w:cs="Times New Roman"/>
          <w:color w:val="000000"/>
        </w:rPr>
        <w:t xml:space="preserve">omprised primarily of funds deposited with a maturity date by U.S-based corporate customers. </w:t>
      </w:r>
      <w:r w:rsidR="00167665" w:rsidRPr="00A83A8C">
        <w:rPr>
          <w:rFonts w:asciiTheme="majorHAnsi" w:eastAsia="Times New Roman" w:hAnsiTheme="majorHAnsi" w:cs="Times New Roman"/>
          <w:noProof/>
          <w:color w:val="000000"/>
        </w:rPr>
        <w:t>Time</w:t>
      </w:r>
      <w:r w:rsidR="00A83A8C">
        <w:rPr>
          <w:rFonts w:asciiTheme="majorHAnsi" w:eastAsia="Times New Roman" w:hAnsiTheme="majorHAnsi" w:cs="Times New Roman"/>
          <w:noProof/>
          <w:color w:val="000000"/>
        </w:rPr>
        <w:t xml:space="preserve"> </w:t>
      </w:r>
      <w:r w:rsidR="00167665" w:rsidRPr="00A83A8C">
        <w:rPr>
          <w:rFonts w:asciiTheme="majorHAnsi" w:eastAsia="Times New Roman" w:hAnsiTheme="majorHAnsi" w:cs="Times New Roman"/>
          <w:noProof/>
          <w:color w:val="000000"/>
        </w:rPr>
        <w:t>deposits</w:t>
      </w:r>
      <w:r w:rsidR="00167665" w:rsidRPr="00F274CB">
        <w:rPr>
          <w:rFonts w:asciiTheme="majorHAnsi" w:eastAsia="Times New Roman" w:hAnsiTheme="majorHAnsi" w:cs="Times New Roman"/>
          <w:color w:val="000000"/>
        </w:rPr>
        <w:t xml:space="preserve"> have a maturity schedule dictated by the terms of the deposit </w:t>
      </w:r>
      <w:r w:rsidR="00A83A8C">
        <w:rPr>
          <w:rFonts w:asciiTheme="majorHAnsi" w:eastAsia="Times New Roman" w:hAnsiTheme="majorHAnsi" w:cs="Times New Roman"/>
          <w:color w:val="000000"/>
        </w:rPr>
        <w:t>a</w:t>
      </w:r>
      <w:r w:rsidR="00167665" w:rsidRPr="00F274CB">
        <w:rPr>
          <w:rFonts w:asciiTheme="majorHAnsi" w:eastAsia="Times New Roman" w:hAnsiTheme="majorHAnsi" w:cs="Times New Roman"/>
          <w:color w:val="000000"/>
        </w:rPr>
        <w:t xml:space="preserve">greement. Customers have the option to redeem early, however, </w:t>
      </w:r>
      <w:r w:rsidR="007B14DA" w:rsidRPr="00E8441B">
        <w:rPr>
          <w:rFonts w:asciiTheme="majorHAnsi" w:eastAsia="Times New Roman" w:hAnsiTheme="majorHAnsi" w:cs="Times New Roman"/>
          <w:noProof/>
          <w:color w:val="000000"/>
        </w:rPr>
        <w:t>a</w:t>
      </w:r>
      <w:r w:rsidR="00346F44" w:rsidRPr="00E8441B">
        <w:rPr>
          <w:rFonts w:asciiTheme="majorHAnsi" w:eastAsia="Times New Roman" w:hAnsiTheme="majorHAnsi" w:cs="Times New Roman"/>
          <w:noProof/>
          <w:color w:val="000000"/>
        </w:rPr>
        <w:t xml:space="preserve"> </w:t>
      </w:r>
      <w:r w:rsidR="002C057C" w:rsidRPr="00E8441B">
        <w:rPr>
          <w:rFonts w:asciiTheme="majorHAnsi" w:eastAsia="Times New Roman" w:hAnsiTheme="majorHAnsi" w:cs="Times New Roman"/>
          <w:noProof/>
          <w:color w:val="000000"/>
        </w:rPr>
        <w:t>o</w:t>
      </w:r>
      <w:r w:rsidR="00167665" w:rsidRPr="00A83A8C">
        <w:rPr>
          <w:rFonts w:asciiTheme="majorHAnsi" w:eastAsia="Times New Roman" w:hAnsiTheme="majorHAnsi" w:cs="Times New Roman"/>
          <w:noProof/>
          <w:color w:val="000000"/>
        </w:rPr>
        <w:t>ne</w:t>
      </w:r>
      <w:r w:rsidR="007366B7" w:rsidRPr="00E8441B">
        <w:rPr>
          <w:rFonts w:asciiTheme="majorHAnsi" w:eastAsia="Times New Roman" w:hAnsiTheme="majorHAnsi" w:cs="Times New Roman"/>
          <w:noProof/>
          <w:color w:val="000000"/>
        </w:rPr>
        <w:t>-</w:t>
      </w:r>
      <w:r w:rsidR="00167665" w:rsidRPr="00A43A23">
        <w:rPr>
          <w:rFonts w:asciiTheme="majorHAnsi" w:eastAsia="Times New Roman" w:hAnsiTheme="majorHAnsi" w:cs="Times New Roman"/>
          <w:noProof/>
          <w:color w:val="000000"/>
        </w:rPr>
        <w:t>month</w:t>
      </w:r>
      <w:r w:rsidR="00167665" w:rsidRPr="00F274CB">
        <w:rPr>
          <w:rFonts w:asciiTheme="majorHAnsi" w:eastAsia="Times New Roman" w:hAnsiTheme="majorHAnsi" w:cs="Times New Roman"/>
          <w:color w:val="000000"/>
        </w:rPr>
        <w:t xml:space="preserve"> interest penalty </w:t>
      </w:r>
      <w:r w:rsidR="00346F44">
        <w:rPr>
          <w:rFonts w:asciiTheme="majorHAnsi" w:eastAsia="Times New Roman" w:hAnsiTheme="majorHAnsi" w:cs="Times New Roman"/>
          <w:color w:val="000000"/>
        </w:rPr>
        <w:t xml:space="preserve">will be </w:t>
      </w:r>
      <w:r w:rsidR="00167665" w:rsidRPr="00F274CB">
        <w:rPr>
          <w:rFonts w:asciiTheme="majorHAnsi" w:eastAsia="Times New Roman" w:hAnsiTheme="majorHAnsi" w:cs="Times New Roman"/>
          <w:color w:val="000000"/>
        </w:rPr>
        <w:t>applied</w:t>
      </w:r>
      <w:r w:rsidR="00346F44">
        <w:rPr>
          <w:rFonts w:asciiTheme="majorHAnsi" w:eastAsia="Times New Roman" w:hAnsiTheme="majorHAnsi" w:cs="Times New Roman"/>
          <w:color w:val="000000"/>
        </w:rPr>
        <w:t xml:space="preserve"> in doing </w:t>
      </w:r>
      <w:r w:rsidR="00346F44" w:rsidRPr="00A83A8C">
        <w:rPr>
          <w:rFonts w:asciiTheme="majorHAnsi" w:eastAsia="Times New Roman" w:hAnsiTheme="majorHAnsi" w:cs="Times New Roman"/>
          <w:noProof/>
          <w:color w:val="000000"/>
        </w:rPr>
        <w:t xml:space="preserve">so. </w:t>
      </w:r>
    </w:p>
    <w:p w:rsidR="00167665" w:rsidRPr="00F274CB" w:rsidRDefault="00167665" w:rsidP="00167665">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0354EA" w:rsidRPr="00F274CB" w:rsidRDefault="00167665" w:rsidP="00167665">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Rapid early redemption of deposits </w:t>
      </w:r>
      <w:r w:rsidR="004D4AE3" w:rsidRPr="00F274CB">
        <w:rPr>
          <w:rFonts w:asciiTheme="majorHAnsi" w:eastAsia="Times New Roman" w:hAnsiTheme="majorHAnsi" w:cs="Times New Roman"/>
          <w:color w:val="000000"/>
        </w:rPr>
        <w:t xml:space="preserve">could occur </w:t>
      </w:r>
      <w:r w:rsidR="00E6246C">
        <w:rPr>
          <w:rFonts w:asciiTheme="majorHAnsi" w:eastAsia="Times New Roman" w:hAnsiTheme="majorHAnsi" w:cs="Times New Roman"/>
          <w:color w:val="000000"/>
        </w:rPr>
        <w:t xml:space="preserve">out of concern for </w:t>
      </w:r>
      <w:r w:rsidRPr="00F274CB">
        <w:rPr>
          <w:rFonts w:asciiTheme="majorHAnsi" w:eastAsia="Times New Roman" w:hAnsiTheme="majorHAnsi" w:cs="Times New Roman"/>
          <w:color w:val="000000"/>
        </w:rPr>
        <w:t>BOC's safety and soundness.</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67665" w:rsidRPr="00F274CB" w:rsidTr="00167665">
        <w:trPr>
          <w:trHeight w:val="225"/>
        </w:trPr>
        <w:tc>
          <w:tcPr>
            <w:tcW w:w="4230" w:type="dxa"/>
            <w:gridSpan w:val="2"/>
            <w:tcBorders>
              <w:top w:val="nil"/>
              <w:left w:val="nil"/>
              <w:right w:val="nil"/>
            </w:tcBorders>
            <w:shd w:val="clear" w:color="auto" w:fill="auto"/>
          </w:tcPr>
          <w:p w:rsidR="00167665" w:rsidRPr="00F274CB" w:rsidRDefault="00167665" w:rsidP="00167665">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67665" w:rsidRPr="00F274CB" w:rsidRDefault="00167665" w:rsidP="00167665">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167665" w:rsidRPr="00F274CB" w:rsidTr="00167665">
        <w:trPr>
          <w:trHeight w:val="249"/>
        </w:trPr>
        <w:tc>
          <w:tcPr>
            <w:tcW w:w="455" w:type="dxa"/>
            <w:shd w:val="clear" w:color="auto" w:fill="F5B9A9"/>
            <w:vAlign w:val="center"/>
          </w:tcPr>
          <w:p w:rsidR="00167665" w:rsidRPr="00F274CB" w:rsidRDefault="00167665" w:rsidP="00167665">
            <w:pPr>
              <w:tabs>
                <w:tab w:val="left" w:pos="270"/>
              </w:tabs>
              <w:rPr>
                <w:rFonts w:asciiTheme="majorHAnsi" w:hAnsiTheme="majorHAnsi"/>
                <w:lang w:eastAsia="en-US"/>
              </w:rPr>
            </w:pPr>
          </w:p>
        </w:tc>
        <w:tc>
          <w:tcPr>
            <w:tcW w:w="3775" w:type="dxa"/>
            <w:shd w:val="clear" w:color="auto" w:fill="F5B9A9"/>
            <w:vAlign w:val="center"/>
          </w:tcPr>
          <w:p w:rsidR="00167665" w:rsidRPr="00F274CB" w:rsidRDefault="00167665" w:rsidP="00167665">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67665" w:rsidRPr="00F274CB" w:rsidRDefault="00167665" w:rsidP="00167665">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167665" w:rsidRPr="00F274CB" w:rsidTr="00167665">
        <w:trPr>
          <w:cantSplit/>
          <w:trHeight w:val="1515"/>
        </w:trPr>
        <w:tc>
          <w:tcPr>
            <w:tcW w:w="455" w:type="dxa"/>
            <w:textDirection w:val="btLr"/>
            <w:vAlign w:val="center"/>
          </w:tcPr>
          <w:p w:rsidR="00167665" w:rsidRPr="00F274CB" w:rsidRDefault="00167665" w:rsidP="00167665">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167665" w:rsidRPr="00F274CB" w:rsidRDefault="004D4AE3" w:rsidP="00723F69">
            <w:pPr>
              <w:tabs>
                <w:tab w:val="left" w:pos="270"/>
              </w:tabs>
              <w:rPr>
                <w:rFonts w:asciiTheme="majorHAnsi" w:hAnsiTheme="majorHAnsi"/>
                <w:lang w:eastAsia="en-US"/>
              </w:rPr>
            </w:pPr>
            <w:r w:rsidRPr="00F274CB">
              <w:rPr>
                <w:rFonts w:asciiTheme="majorHAnsi" w:hAnsiTheme="majorHAnsi"/>
              </w:rPr>
              <w:t>An idiosyncratic event assumes that the redemption penalty is</w:t>
            </w:r>
            <w:r w:rsidR="00FF4D77" w:rsidRPr="00F274CB">
              <w:rPr>
                <w:rFonts w:asciiTheme="majorHAnsi" w:hAnsiTheme="majorHAnsi"/>
                <w:lang w:eastAsia="en-US"/>
              </w:rPr>
              <w:t xml:space="preserve"> </w:t>
            </w:r>
            <w:r w:rsidR="00FF4D77" w:rsidRPr="003A02CB">
              <w:rPr>
                <w:rFonts w:asciiTheme="majorHAnsi" w:hAnsiTheme="majorHAnsi"/>
                <w:noProof/>
                <w:lang w:eastAsia="en-US"/>
              </w:rPr>
              <w:t>marginalized</w:t>
            </w:r>
            <w:r w:rsidR="00FF4D77" w:rsidRPr="00F274CB">
              <w:rPr>
                <w:rFonts w:asciiTheme="majorHAnsi" w:hAnsiTheme="majorHAnsi"/>
                <w:lang w:eastAsia="en-US"/>
              </w:rPr>
              <w:t xml:space="preserve"> </w:t>
            </w:r>
            <w:r w:rsidR="00FF4D77" w:rsidRPr="003A02CB">
              <w:rPr>
                <w:rFonts w:asciiTheme="majorHAnsi" w:hAnsiTheme="majorHAnsi"/>
                <w:noProof/>
                <w:lang w:eastAsia="en-US"/>
              </w:rPr>
              <w:t>because</w:t>
            </w:r>
            <w:r w:rsidR="00FF4D77">
              <w:rPr>
                <w:rFonts w:asciiTheme="majorHAnsi" w:hAnsiTheme="majorHAnsi"/>
                <w:lang w:eastAsia="en-US"/>
              </w:rPr>
              <w:t xml:space="preserve"> </w:t>
            </w:r>
            <w:r w:rsidR="00FF4D77" w:rsidRPr="003A02CB">
              <w:rPr>
                <w:rFonts w:asciiTheme="majorHAnsi" w:hAnsiTheme="majorHAnsi"/>
                <w:noProof/>
                <w:lang w:eastAsia="en-US"/>
              </w:rPr>
              <w:t>of</w:t>
            </w:r>
            <w:r w:rsidR="00FF4D77">
              <w:rPr>
                <w:rFonts w:asciiTheme="majorHAnsi" w:hAnsiTheme="majorHAnsi"/>
                <w:lang w:eastAsia="en-US"/>
              </w:rPr>
              <w:t xml:space="preserve"> </w:t>
            </w:r>
            <w:r w:rsidR="00FF4D77" w:rsidRPr="00F274CB">
              <w:rPr>
                <w:rFonts w:asciiTheme="majorHAnsi" w:hAnsiTheme="majorHAnsi"/>
                <w:lang w:eastAsia="en-US"/>
              </w:rPr>
              <w:t>BOC</w:t>
            </w:r>
            <w:r w:rsidR="00FF4D77">
              <w:rPr>
                <w:rFonts w:asciiTheme="majorHAnsi" w:hAnsiTheme="majorHAnsi"/>
                <w:lang w:eastAsia="en-US"/>
              </w:rPr>
              <w:t xml:space="preserve">’s </w:t>
            </w:r>
            <w:r w:rsidR="00FF4D77" w:rsidRPr="00F274CB">
              <w:rPr>
                <w:rFonts w:asciiTheme="majorHAnsi" w:hAnsiTheme="majorHAnsi"/>
                <w:lang w:eastAsia="en-US"/>
              </w:rPr>
              <w:t xml:space="preserve">stress concerns.  </w:t>
            </w:r>
            <w:r w:rsidR="00167665" w:rsidRPr="00F274CB">
              <w:rPr>
                <w:rFonts w:asciiTheme="majorHAnsi" w:hAnsiTheme="majorHAnsi"/>
                <w:lang w:eastAsia="en-US"/>
              </w:rPr>
              <w:t>33% outflow over 30 days with</w:t>
            </w:r>
            <w:r w:rsidR="00743056">
              <w:rPr>
                <w:rFonts w:asciiTheme="majorHAnsi" w:hAnsiTheme="majorHAnsi"/>
                <w:lang w:eastAsia="en-US"/>
              </w:rPr>
              <w:t xml:space="preserve"> the</w:t>
            </w:r>
            <w:r w:rsidR="00167665" w:rsidRPr="00F274CB">
              <w:rPr>
                <w:rFonts w:asciiTheme="majorHAnsi" w:hAnsiTheme="majorHAnsi"/>
                <w:lang w:eastAsia="en-US"/>
              </w:rPr>
              <w:t xml:space="preserve"> remaining deposit outflow </w:t>
            </w:r>
            <w:r w:rsidR="00743056">
              <w:rPr>
                <w:rFonts w:asciiTheme="majorHAnsi" w:hAnsiTheme="majorHAnsi"/>
                <w:lang w:eastAsia="en-US"/>
              </w:rPr>
              <w:t xml:space="preserve">distributed </w:t>
            </w:r>
            <w:r w:rsidR="00167665" w:rsidRPr="00F274CB">
              <w:rPr>
                <w:rFonts w:asciiTheme="majorHAnsi" w:hAnsiTheme="majorHAnsi"/>
                <w:lang w:eastAsia="en-US"/>
              </w:rPr>
              <w:t xml:space="preserve">evenly </w:t>
            </w:r>
            <w:r w:rsidR="005F2865">
              <w:rPr>
                <w:rFonts w:asciiTheme="majorHAnsi" w:hAnsiTheme="majorHAnsi"/>
                <w:lang w:eastAsia="en-US"/>
              </w:rPr>
              <w:t>amongst</w:t>
            </w:r>
            <w:r w:rsidR="00BF7166">
              <w:rPr>
                <w:rFonts w:asciiTheme="majorHAnsi" w:hAnsiTheme="majorHAnsi"/>
                <w:lang w:eastAsia="en-US"/>
              </w:rPr>
              <w:t xml:space="preserve"> the</w:t>
            </w:r>
            <w:r w:rsidR="00167665" w:rsidRPr="00F274CB">
              <w:rPr>
                <w:rFonts w:asciiTheme="majorHAnsi" w:hAnsiTheme="majorHAnsi"/>
                <w:lang w:eastAsia="en-US"/>
              </w:rPr>
              <w:t xml:space="preserve"> remaining eleven months</w:t>
            </w:r>
            <w:r w:rsidR="00743056">
              <w:rPr>
                <w:rFonts w:asciiTheme="majorHAnsi" w:hAnsiTheme="majorHAnsi"/>
                <w:lang w:eastAsia="en-US"/>
              </w:rPr>
              <w:t xml:space="preserve">. Once </w:t>
            </w:r>
            <w:r w:rsidR="00BF7166">
              <w:rPr>
                <w:rFonts w:asciiTheme="majorHAnsi" w:hAnsiTheme="majorHAnsi"/>
                <w:lang w:eastAsia="en-US"/>
              </w:rPr>
              <w:t xml:space="preserve">these </w:t>
            </w:r>
            <w:r w:rsidR="00743056">
              <w:rPr>
                <w:rFonts w:asciiTheme="majorHAnsi" w:hAnsiTheme="majorHAnsi"/>
                <w:lang w:eastAsia="en-US"/>
              </w:rPr>
              <w:t>deposits have matured clients</w:t>
            </w:r>
            <w:r w:rsidR="00BF7166">
              <w:rPr>
                <w:rFonts w:asciiTheme="majorHAnsi" w:hAnsiTheme="majorHAnsi"/>
                <w:lang w:eastAsia="en-US"/>
              </w:rPr>
              <w:t xml:space="preserve"> </w:t>
            </w:r>
            <w:r w:rsidR="00743056">
              <w:rPr>
                <w:rFonts w:asciiTheme="majorHAnsi" w:hAnsiTheme="majorHAnsi"/>
                <w:lang w:eastAsia="en-US"/>
              </w:rPr>
              <w:t xml:space="preserve">move them to other banks.  </w:t>
            </w:r>
            <w:r w:rsidR="00167665" w:rsidRPr="00F274CB">
              <w:rPr>
                <w:rFonts w:asciiTheme="majorHAnsi" w:hAnsiTheme="majorHAnsi"/>
                <w:lang w:eastAsia="en-US"/>
              </w:rPr>
              <w:t xml:space="preserve">Aligns </w:t>
            </w:r>
            <w:r w:rsidR="00D24307" w:rsidRPr="00E8441B">
              <w:rPr>
                <w:rFonts w:asciiTheme="majorHAnsi" w:hAnsiTheme="majorHAnsi"/>
                <w:noProof/>
                <w:lang w:eastAsia="en-US"/>
              </w:rPr>
              <w:t>with</w:t>
            </w:r>
            <w:r w:rsidR="00167665" w:rsidRPr="00F274CB">
              <w:rPr>
                <w:rFonts w:asciiTheme="majorHAnsi" w:hAnsiTheme="majorHAnsi"/>
                <w:lang w:eastAsia="en-US"/>
              </w:rPr>
              <w:t xml:space="preserve"> The Clearing House ("TCH") </w:t>
            </w:r>
            <w:r w:rsidR="00BF7166">
              <w:rPr>
                <w:rFonts w:asciiTheme="majorHAnsi" w:hAnsiTheme="majorHAnsi"/>
                <w:lang w:eastAsia="en-US"/>
              </w:rPr>
              <w:t xml:space="preserve">studies 0n </w:t>
            </w:r>
            <w:r w:rsidR="00167665" w:rsidRPr="00F274CB">
              <w:rPr>
                <w:rFonts w:asciiTheme="majorHAnsi" w:hAnsiTheme="majorHAnsi"/>
                <w:lang w:eastAsia="en-US"/>
              </w:rPr>
              <w:t xml:space="preserve"> wholesale deposit run-offs. For wholesale deposits: </w:t>
            </w:r>
            <w:r w:rsidR="00D52997">
              <w:rPr>
                <w:rFonts w:asciiTheme="majorHAnsi" w:hAnsiTheme="majorHAnsi"/>
                <w:lang w:eastAsia="en-US"/>
              </w:rPr>
              <w:t xml:space="preserve">a </w:t>
            </w:r>
            <w:r w:rsidR="00167665" w:rsidRPr="00F274CB">
              <w:rPr>
                <w:rFonts w:asciiTheme="majorHAnsi" w:hAnsiTheme="majorHAnsi"/>
                <w:lang w:eastAsia="en-US"/>
              </w:rPr>
              <w:t>33% deposit run-off</w:t>
            </w:r>
            <w:r w:rsidR="005F2865">
              <w:rPr>
                <w:rFonts w:asciiTheme="majorHAnsi" w:hAnsiTheme="majorHAnsi"/>
                <w:lang w:eastAsia="en-US"/>
              </w:rPr>
              <w:t xml:space="preserve"> </w:t>
            </w:r>
            <w:r w:rsidR="00D52997" w:rsidRPr="00F274CB">
              <w:rPr>
                <w:rFonts w:asciiTheme="majorHAnsi" w:hAnsiTheme="majorHAnsi"/>
                <w:lang w:eastAsia="en-US"/>
              </w:rPr>
              <w:t>w</w:t>
            </w:r>
            <w:r w:rsidR="00D52997">
              <w:rPr>
                <w:rFonts w:asciiTheme="majorHAnsi" w:hAnsiTheme="majorHAnsi"/>
                <w:lang w:eastAsia="en-US"/>
              </w:rPr>
              <w:t>as</w:t>
            </w:r>
            <w:r w:rsidR="00D52997" w:rsidRPr="00F274CB">
              <w:rPr>
                <w:rFonts w:asciiTheme="majorHAnsi" w:hAnsiTheme="majorHAnsi"/>
                <w:lang w:eastAsia="en-US"/>
              </w:rPr>
              <w:t xml:space="preserve"> </w:t>
            </w:r>
            <w:r w:rsidR="00167665" w:rsidRPr="00F274CB">
              <w:rPr>
                <w:rFonts w:asciiTheme="majorHAnsi" w:hAnsiTheme="majorHAnsi"/>
                <w:lang w:eastAsia="en-US"/>
              </w:rPr>
              <w:t xml:space="preserve">observed </w:t>
            </w:r>
            <w:r w:rsidR="00D52997">
              <w:rPr>
                <w:rFonts w:asciiTheme="majorHAnsi" w:hAnsiTheme="majorHAnsi"/>
                <w:lang w:eastAsia="en-US"/>
              </w:rPr>
              <w:t>in</w:t>
            </w:r>
            <w:r w:rsidR="00D52997" w:rsidRPr="00F274CB">
              <w:rPr>
                <w:rFonts w:asciiTheme="majorHAnsi" w:hAnsiTheme="majorHAnsi"/>
                <w:lang w:eastAsia="en-US"/>
              </w:rPr>
              <w:t xml:space="preserve"> </w:t>
            </w:r>
            <w:r w:rsidR="00167665" w:rsidRPr="00F274CB">
              <w:rPr>
                <w:rFonts w:asciiTheme="majorHAnsi" w:hAnsiTheme="majorHAnsi"/>
                <w:lang w:eastAsia="en-US"/>
              </w:rPr>
              <w:t xml:space="preserve">the worst-case bank </w:t>
            </w:r>
            <w:r w:rsidR="00BF7166">
              <w:rPr>
                <w:rFonts w:asciiTheme="majorHAnsi" w:hAnsiTheme="majorHAnsi"/>
                <w:lang w:eastAsia="en-US"/>
              </w:rPr>
              <w:t xml:space="preserve">from </w:t>
            </w:r>
            <w:r w:rsidR="00167665" w:rsidRPr="00F274CB">
              <w:rPr>
                <w:rFonts w:asciiTheme="majorHAnsi" w:hAnsiTheme="majorHAnsi"/>
                <w:lang w:eastAsia="en-US"/>
              </w:rPr>
              <w:t>the previous banking crisis.</w:t>
            </w:r>
            <w:ins w:id="352" w:author="MA, YUANYUAN" w:date="2018-02-14T16:42:00Z">
              <w:r w:rsidR="001C3AD9">
                <w:rPr>
                  <w:rFonts w:asciiTheme="majorHAnsi" w:hAnsiTheme="majorHAnsi"/>
                  <w:lang w:eastAsia="en-US"/>
                </w:rPr>
                <w:t xml:space="preserve"> </w:t>
              </w:r>
              <w:del w:id="353" w:author="XIANG, KEXIANG (Ken)" w:date="2018-02-15T10:50:00Z">
                <w:r w:rsidR="001C3AD9" w:rsidDel="00723F69">
                  <w:rPr>
                    <w:rFonts w:asciiTheme="majorHAnsi" w:hAnsiTheme="majorHAnsi"/>
                    <w:lang w:eastAsia="en-US"/>
                  </w:rPr>
                  <w:delText>T</w:delText>
                </w:r>
              </w:del>
            </w:ins>
            <w:ins w:id="354" w:author="MA, YUANYUAN" w:date="2018-02-14T16:43:00Z">
              <w:del w:id="355" w:author="XIANG, KEXIANG (Ken)" w:date="2018-02-15T10:50:00Z">
                <w:r w:rsidR="001C3AD9" w:rsidDel="00723F69">
                  <w:rPr>
                    <w:rFonts w:asciiTheme="majorHAnsi" w:hAnsiTheme="majorHAnsi"/>
                    <w:lang w:eastAsia="en-US"/>
                  </w:rPr>
                  <w:delText>he 51% runoff rate is calculated as interpolation between 30</w:delText>
                </w:r>
              </w:del>
            </w:ins>
            <w:ins w:id="356" w:author="MA, YUANYUAN" w:date="2018-02-14T16:44:00Z">
              <w:del w:id="357" w:author="XIANG, KEXIANG (Ken)" w:date="2018-02-15T10:50:00Z">
                <w:r w:rsidR="001C3AD9" w:rsidDel="00723F69">
                  <w:rPr>
                    <w:rFonts w:asciiTheme="majorHAnsi" w:hAnsiTheme="majorHAnsi"/>
                    <w:lang w:eastAsia="en-US"/>
                  </w:rPr>
                  <w:delText>-</w:delText>
                </w:r>
              </w:del>
            </w:ins>
            <w:ins w:id="358" w:author="MA, YUANYUAN" w:date="2018-02-14T16:43:00Z">
              <w:del w:id="359" w:author="XIANG, KEXIANG (Ken)" w:date="2018-02-15T10:50:00Z">
                <w:r w:rsidR="001C3AD9" w:rsidDel="00723F69">
                  <w:rPr>
                    <w:rFonts w:asciiTheme="majorHAnsi" w:hAnsiTheme="majorHAnsi"/>
                    <w:lang w:eastAsia="en-US"/>
                  </w:rPr>
                  <w:delText>days rate and 1 year rate.</w:delText>
                </w:r>
              </w:del>
            </w:ins>
          </w:p>
        </w:tc>
        <w:tc>
          <w:tcPr>
            <w:tcW w:w="1376" w:type="dxa"/>
            <w:vAlign w:val="center"/>
          </w:tcPr>
          <w:p w:rsidR="00167665" w:rsidRPr="00F274CB" w:rsidRDefault="001B4295" w:rsidP="00167665">
            <w:pPr>
              <w:jc w:val="center"/>
              <w:rPr>
                <w:rFonts w:asciiTheme="majorHAnsi" w:hAnsiTheme="majorHAnsi"/>
                <w:color w:val="000000"/>
              </w:rPr>
            </w:pPr>
            <w:r>
              <w:rPr>
                <w:rFonts w:asciiTheme="majorHAnsi" w:hAnsiTheme="majorHAnsi"/>
                <w:color w:val="000000"/>
              </w:rPr>
              <w:t>6.6</w:t>
            </w:r>
            <w:r w:rsidR="00167665" w:rsidRPr="00F274CB">
              <w:rPr>
                <w:rFonts w:asciiTheme="majorHAnsi" w:hAnsiTheme="majorHAnsi"/>
                <w:color w:val="000000"/>
              </w:rPr>
              <w:t>%</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33%</w:t>
            </w:r>
          </w:p>
        </w:tc>
        <w:tc>
          <w:tcPr>
            <w:tcW w:w="1376" w:type="dxa"/>
            <w:vAlign w:val="center"/>
          </w:tcPr>
          <w:p w:rsidR="00167665" w:rsidRPr="00F274CB" w:rsidRDefault="00167665" w:rsidP="00167665">
            <w:pPr>
              <w:jc w:val="center"/>
              <w:rPr>
                <w:rFonts w:asciiTheme="majorHAnsi" w:hAnsiTheme="majorHAnsi"/>
                <w:color w:val="000000"/>
              </w:rPr>
            </w:pPr>
            <w:commentRangeStart w:id="360"/>
            <w:del w:id="361" w:author="MA, YUANYUAN" w:date="2018-02-15T13:39:00Z">
              <w:r w:rsidRPr="00F274CB" w:rsidDel="004862BA">
                <w:rPr>
                  <w:rFonts w:asciiTheme="majorHAnsi" w:hAnsiTheme="majorHAnsi"/>
                  <w:color w:val="000000"/>
                </w:rPr>
                <w:delText>51</w:delText>
              </w:r>
            </w:del>
            <w:ins w:id="362" w:author="MA, YUANYUAN" w:date="2018-02-15T13:39:00Z">
              <w:r w:rsidR="004862BA">
                <w:rPr>
                  <w:rFonts w:asciiTheme="majorHAnsi" w:hAnsiTheme="majorHAnsi"/>
                  <w:color w:val="000000"/>
                </w:rPr>
                <w:t>45</w:t>
              </w:r>
            </w:ins>
            <w:r w:rsidRPr="00F274CB">
              <w:rPr>
                <w:rFonts w:asciiTheme="majorHAnsi" w:hAnsiTheme="majorHAnsi"/>
                <w:color w:val="000000"/>
              </w:rPr>
              <w:t>%</w:t>
            </w:r>
            <w:commentRangeEnd w:id="360"/>
            <w:r w:rsidR="00DF3A2F">
              <w:rPr>
                <w:rStyle w:val="CommentReference"/>
              </w:rPr>
              <w:commentReference w:id="360"/>
            </w:r>
          </w:p>
        </w:tc>
        <w:tc>
          <w:tcPr>
            <w:tcW w:w="1377"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100%</w:t>
            </w:r>
          </w:p>
        </w:tc>
      </w:tr>
      <w:tr w:rsidR="00167665" w:rsidRPr="00F274CB" w:rsidTr="00167665">
        <w:trPr>
          <w:cantSplit/>
          <w:trHeight w:val="1515"/>
        </w:trPr>
        <w:tc>
          <w:tcPr>
            <w:tcW w:w="455" w:type="dxa"/>
            <w:textDirection w:val="btLr"/>
            <w:vAlign w:val="center"/>
          </w:tcPr>
          <w:p w:rsidR="00167665" w:rsidRPr="00F274CB" w:rsidRDefault="00167665" w:rsidP="00167665">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Systemic</w:t>
            </w:r>
          </w:p>
        </w:tc>
        <w:tc>
          <w:tcPr>
            <w:tcW w:w="3775" w:type="dxa"/>
          </w:tcPr>
          <w:p w:rsidR="00167665" w:rsidRPr="00F274CB" w:rsidRDefault="004D4AE3" w:rsidP="00D52997">
            <w:pPr>
              <w:rPr>
                <w:rFonts w:asciiTheme="majorHAnsi" w:hAnsiTheme="majorHAnsi"/>
              </w:rPr>
            </w:pPr>
            <w:r w:rsidRPr="00F274CB">
              <w:rPr>
                <w:rFonts w:asciiTheme="majorHAnsi" w:hAnsiTheme="majorHAnsi"/>
              </w:rPr>
              <w:t xml:space="preserve">A systemic event assumes that the redemption penalty is </w:t>
            </w:r>
            <w:r w:rsidR="00D52997">
              <w:rPr>
                <w:rFonts w:asciiTheme="majorHAnsi" w:hAnsiTheme="majorHAnsi"/>
              </w:rPr>
              <w:t xml:space="preserve">marginalized because of </w:t>
            </w:r>
            <w:r w:rsidRPr="00F274CB">
              <w:rPr>
                <w:rFonts w:asciiTheme="majorHAnsi" w:hAnsiTheme="majorHAnsi"/>
              </w:rPr>
              <w:t>BOC</w:t>
            </w:r>
            <w:r w:rsidR="00D52997">
              <w:rPr>
                <w:rFonts w:asciiTheme="majorHAnsi" w:hAnsiTheme="majorHAnsi"/>
              </w:rPr>
              <w:t>’s</w:t>
            </w:r>
            <w:r w:rsidRPr="00F274CB">
              <w:rPr>
                <w:rFonts w:asciiTheme="majorHAnsi" w:hAnsiTheme="majorHAnsi"/>
              </w:rPr>
              <w:t xml:space="preserve"> stress concerns. </w:t>
            </w:r>
            <w:r w:rsidR="00167665" w:rsidRPr="00F274CB">
              <w:rPr>
                <w:rFonts w:asciiTheme="majorHAnsi" w:hAnsiTheme="majorHAnsi"/>
              </w:rPr>
              <w:t xml:space="preserve">9% outflow over 30 days with no additional outflow </w:t>
            </w:r>
            <w:r w:rsidR="00167665" w:rsidRPr="00AE050F">
              <w:rPr>
                <w:rFonts w:asciiTheme="majorHAnsi" w:hAnsiTheme="majorHAnsi"/>
                <w:noProof/>
              </w:rPr>
              <w:t>af</w:t>
            </w:r>
            <w:r w:rsidR="00167665" w:rsidRPr="00F274CB">
              <w:rPr>
                <w:rFonts w:asciiTheme="majorHAnsi" w:hAnsiTheme="majorHAnsi"/>
              </w:rPr>
              <w:t xml:space="preserve">ter 30 days. Aligns </w:t>
            </w:r>
            <w:r w:rsidR="002C057C">
              <w:rPr>
                <w:rFonts w:asciiTheme="majorHAnsi" w:hAnsiTheme="majorHAnsi"/>
              </w:rPr>
              <w:t xml:space="preserve">with </w:t>
            </w:r>
            <w:r w:rsidR="00167665" w:rsidRPr="00F274CB">
              <w:rPr>
                <w:rFonts w:asciiTheme="majorHAnsi" w:hAnsiTheme="majorHAnsi"/>
              </w:rPr>
              <w:t xml:space="preserve">The Clearing House ("TCH") studies </w:t>
            </w:r>
            <w:r w:rsidR="00D52997">
              <w:rPr>
                <w:rFonts w:asciiTheme="majorHAnsi" w:hAnsiTheme="majorHAnsi"/>
              </w:rPr>
              <w:t xml:space="preserve">on </w:t>
            </w:r>
            <w:r w:rsidR="00167665" w:rsidRPr="00F274CB">
              <w:rPr>
                <w:rFonts w:asciiTheme="majorHAnsi" w:hAnsiTheme="majorHAnsi"/>
              </w:rPr>
              <w:t>wholesale deposits run-off</w:t>
            </w:r>
            <w:r w:rsidR="002C057C">
              <w:rPr>
                <w:rFonts w:asciiTheme="majorHAnsi" w:hAnsiTheme="majorHAnsi"/>
              </w:rPr>
              <w:t xml:space="preserve">.  </w:t>
            </w:r>
            <w:r w:rsidR="00167665" w:rsidRPr="00F274CB">
              <w:rPr>
                <w:rFonts w:asciiTheme="majorHAnsi" w:hAnsiTheme="majorHAnsi"/>
              </w:rPr>
              <w:t xml:space="preserve"> For wholesale deposits</w:t>
            </w:r>
            <w:r w:rsidR="002C057C">
              <w:rPr>
                <w:rFonts w:asciiTheme="majorHAnsi" w:hAnsiTheme="majorHAnsi"/>
              </w:rPr>
              <w:t xml:space="preserve">, </w:t>
            </w:r>
            <w:r w:rsidR="002C057C" w:rsidRPr="005174B5">
              <w:rPr>
                <w:rFonts w:asciiTheme="majorHAnsi" w:hAnsiTheme="majorHAnsi"/>
                <w:noProof/>
              </w:rPr>
              <w:t xml:space="preserve">a </w:t>
            </w:r>
            <w:r w:rsidR="00167665" w:rsidRPr="00F274CB">
              <w:rPr>
                <w:rFonts w:asciiTheme="majorHAnsi" w:hAnsiTheme="majorHAnsi"/>
              </w:rPr>
              <w:t>9% deposit run-off</w:t>
            </w:r>
            <w:r w:rsidR="002C057C">
              <w:rPr>
                <w:rFonts w:asciiTheme="majorHAnsi" w:hAnsiTheme="majorHAnsi"/>
              </w:rPr>
              <w:t xml:space="preserve"> was</w:t>
            </w:r>
            <w:r w:rsidR="00167665" w:rsidRPr="00F274CB">
              <w:rPr>
                <w:rFonts w:asciiTheme="majorHAnsi" w:hAnsiTheme="majorHAnsi"/>
              </w:rPr>
              <w:t xml:space="preserve"> observed </w:t>
            </w:r>
            <w:r w:rsidR="00D52997">
              <w:rPr>
                <w:rFonts w:asciiTheme="majorHAnsi" w:hAnsiTheme="majorHAnsi"/>
              </w:rPr>
              <w:t>in</w:t>
            </w:r>
            <w:r w:rsidR="00D52997" w:rsidRPr="00F274CB">
              <w:rPr>
                <w:rFonts w:asciiTheme="majorHAnsi" w:hAnsiTheme="majorHAnsi"/>
              </w:rPr>
              <w:t xml:space="preserve"> </w:t>
            </w:r>
            <w:r w:rsidR="00167665" w:rsidRPr="00F274CB">
              <w:rPr>
                <w:rFonts w:asciiTheme="majorHAnsi" w:hAnsiTheme="majorHAnsi"/>
              </w:rPr>
              <w:t xml:space="preserve">banks </w:t>
            </w:r>
            <w:r w:rsidR="002C057C">
              <w:rPr>
                <w:rFonts w:asciiTheme="majorHAnsi" w:hAnsiTheme="majorHAnsi"/>
              </w:rPr>
              <w:t>from</w:t>
            </w:r>
            <w:r w:rsidR="002C057C" w:rsidRPr="00F274CB">
              <w:rPr>
                <w:rFonts w:asciiTheme="majorHAnsi" w:hAnsiTheme="majorHAnsi"/>
              </w:rPr>
              <w:t xml:space="preserve"> </w:t>
            </w:r>
            <w:r w:rsidR="00167665" w:rsidRPr="00F274CB">
              <w:rPr>
                <w:rFonts w:asciiTheme="majorHAnsi" w:hAnsiTheme="majorHAnsi"/>
              </w:rPr>
              <w:t>the previous banking crisis. (TCH: Median 30-day run-off experience based on data from 12 banks; including 2 acquired institutions)</w:t>
            </w:r>
          </w:p>
        </w:tc>
        <w:tc>
          <w:tcPr>
            <w:tcW w:w="1376" w:type="dxa"/>
            <w:vAlign w:val="center"/>
          </w:tcPr>
          <w:p w:rsidR="00167665" w:rsidRPr="00F274CB" w:rsidRDefault="001B4295" w:rsidP="00167665">
            <w:pPr>
              <w:jc w:val="center"/>
              <w:rPr>
                <w:rFonts w:asciiTheme="majorHAnsi" w:hAnsiTheme="majorHAnsi"/>
                <w:color w:val="000000"/>
              </w:rPr>
            </w:pPr>
            <w:r>
              <w:rPr>
                <w:rFonts w:asciiTheme="majorHAnsi" w:hAnsiTheme="majorHAnsi"/>
                <w:color w:val="000000"/>
              </w:rPr>
              <w:t>1.8</w:t>
            </w:r>
            <w:r w:rsidR="00167665" w:rsidRPr="00F274CB">
              <w:rPr>
                <w:rFonts w:asciiTheme="majorHAnsi" w:hAnsiTheme="majorHAnsi"/>
                <w:color w:val="000000"/>
              </w:rPr>
              <w:t>%</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9%</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9%</w:t>
            </w:r>
          </w:p>
        </w:tc>
        <w:tc>
          <w:tcPr>
            <w:tcW w:w="1377"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9%</w:t>
            </w:r>
          </w:p>
        </w:tc>
      </w:tr>
      <w:tr w:rsidR="00167665" w:rsidRPr="00F274CB" w:rsidTr="00167665">
        <w:trPr>
          <w:cantSplit/>
          <w:trHeight w:val="1515"/>
        </w:trPr>
        <w:tc>
          <w:tcPr>
            <w:tcW w:w="455" w:type="dxa"/>
            <w:textDirection w:val="btLr"/>
            <w:vAlign w:val="center"/>
          </w:tcPr>
          <w:p w:rsidR="00167665" w:rsidRPr="00F274CB" w:rsidRDefault="00167665" w:rsidP="00167665">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167665" w:rsidRPr="00F274CB" w:rsidRDefault="004D4AE3" w:rsidP="00E8441B">
            <w:pPr>
              <w:rPr>
                <w:rFonts w:asciiTheme="majorHAnsi" w:hAnsiTheme="majorHAnsi"/>
              </w:rPr>
            </w:pPr>
            <w:r w:rsidRPr="00F274CB">
              <w:rPr>
                <w:rFonts w:asciiTheme="majorHAnsi" w:hAnsiTheme="majorHAnsi"/>
              </w:rPr>
              <w:t xml:space="preserve">A combined event assumes that the redemption penalty is </w:t>
            </w:r>
            <w:r w:rsidR="00D52997">
              <w:rPr>
                <w:rFonts w:asciiTheme="majorHAnsi" w:hAnsiTheme="majorHAnsi"/>
              </w:rPr>
              <w:t>marginalized because</w:t>
            </w:r>
            <w:r w:rsidR="005F2865">
              <w:rPr>
                <w:rFonts w:asciiTheme="majorHAnsi" w:hAnsiTheme="majorHAnsi"/>
              </w:rPr>
              <w:t xml:space="preserve"> </w:t>
            </w:r>
            <w:r w:rsidR="00D52997">
              <w:rPr>
                <w:rFonts w:asciiTheme="majorHAnsi" w:hAnsiTheme="majorHAnsi"/>
              </w:rPr>
              <w:t>of</w:t>
            </w:r>
            <w:r w:rsidR="005F2865">
              <w:rPr>
                <w:rFonts w:asciiTheme="majorHAnsi" w:hAnsiTheme="majorHAnsi"/>
              </w:rPr>
              <w:t xml:space="preserve"> </w:t>
            </w:r>
            <w:r w:rsidRPr="00F274CB">
              <w:rPr>
                <w:rFonts w:asciiTheme="majorHAnsi" w:hAnsiTheme="majorHAnsi"/>
              </w:rPr>
              <w:t>BOC</w:t>
            </w:r>
            <w:r w:rsidR="00C3063C">
              <w:rPr>
                <w:rFonts w:asciiTheme="majorHAnsi" w:hAnsiTheme="majorHAnsi"/>
              </w:rPr>
              <w:t>’s</w:t>
            </w:r>
            <w:r w:rsidRPr="00F274CB">
              <w:rPr>
                <w:rFonts w:asciiTheme="majorHAnsi" w:hAnsiTheme="majorHAnsi"/>
              </w:rPr>
              <w:t xml:space="preserve"> stress concerns</w:t>
            </w:r>
            <w:r w:rsidR="00167665" w:rsidRPr="00F274CB">
              <w:rPr>
                <w:rFonts w:asciiTheme="majorHAnsi" w:hAnsiTheme="majorHAnsi"/>
              </w:rPr>
              <w:t>. 40% outflow over 30 days,</w:t>
            </w:r>
            <w:r w:rsidR="00D52997">
              <w:rPr>
                <w:rFonts w:asciiTheme="majorHAnsi" w:hAnsiTheme="majorHAnsi"/>
              </w:rPr>
              <w:t xml:space="preserve"> and is </w:t>
            </w:r>
            <w:r w:rsidR="00167665" w:rsidRPr="00F274CB">
              <w:rPr>
                <w:rFonts w:asciiTheme="majorHAnsi" w:hAnsiTheme="majorHAnsi"/>
              </w:rPr>
              <w:t xml:space="preserve">consistent with </w:t>
            </w:r>
            <w:r w:rsidR="00C3063C">
              <w:rPr>
                <w:rFonts w:asciiTheme="majorHAnsi" w:hAnsiTheme="majorHAnsi"/>
              </w:rPr>
              <w:t xml:space="preserve">the </w:t>
            </w:r>
            <w:r w:rsidR="00167665" w:rsidRPr="00F274CB">
              <w:rPr>
                <w:rFonts w:asciiTheme="majorHAnsi" w:hAnsiTheme="majorHAnsi"/>
              </w:rPr>
              <w:t>LCR factor.  It</w:t>
            </w:r>
            <w:r w:rsidR="005F2865">
              <w:rPr>
                <w:rFonts w:asciiTheme="majorHAnsi" w:hAnsiTheme="majorHAnsi"/>
              </w:rPr>
              <w:t xml:space="preserve">’s </w:t>
            </w:r>
            <w:r w:rsidR="00167665" w:rsidRPr="00F274CB">
              <w:rPr>
                <w:rFonts w:asciiTheme="majorHAnsi" w:hAnsiTheme="majorHAnsi"/>
              </w:rPr>
              <w:t>assumed</w:t>
            </w:r>
            <w:r w:rsidR="005F2865">
              <w:rPr>
                <w:rFonts w:asciiTheme="majorHAnsi" w:hAnsiTheme="majorHAnsi"/>
              </w:rPr>
              <w:t xml:space="preserve"> that </w:t>
            </w:r>
            <w:r w:rsidR="00167665" w:rsidRPr="00F274CB">
              <w:rPr>
                <w:rFonts w:asciiTheme="majorHAnsi" w:hAnsiTheme="majorHAnsi"/>
              </w:rPr>
              <w:t xml:space="preserve">additional outflow occurs following </w:t>
            </w:r>
            <w:r w:rsidR="005F2865">
              <w:rPr>
                <w:rFonts w:asciiTheme="majorHAnsi" w:hAnsiTheme="majorHAnsi"/>
              </w:rPr>
              <w:t xml:space="preserve">the </w:t>
            </w:r>
            <w:r w:rsidR="00167665" w:rsidRPr="00F274CB">
              <w:rPr>
                <w:rFonts w:asciiTheme="majorHAnsi" w:hAnsiTheme="majorHAnsi"/>
              </w:rPr>
              <w:t>30 days, reaching 100% by year-end, consistent with</w:t>
            </w:r>
            <w:r w:rsidR="005F2865">
              <w:rPr>
                <w:rFonts w:asciiTheme="majorHAnsi" w:hAnsiTheme="majorHAnsi"/>
              </w:rPr>
              <w:t xml:space="preserve"> the</w:t>
            </w:r>
            <w:r w:rsidR="00167665" w:rsidRPr="00F274CB">
              <w:rPr>
                <w:rFonts w:asciiTheme="majorHAnsi" w:hAnsiTheme="majorHAnsi"/>
              </w:rPr>
              <w:t xml:space="preserve"> NSFR ASF factor. This conservatively assumes </w:t>
            </w:r>
            <w:r w:rsidR="00D52997">
              <w:rPr>
                <w:rFonts w:asciiTheme="majorHAnsi" w:hAnsiTheme="majorHAnsi"/>
              </w:rPr>
              <w:t xml:space="preserve">that there are </w:t>
            </w:r>
            <w:r w:rsidR="00167665" w:rsidRPr="00F274CB">
              <w:rPr>
                <w:rFonts w:asciiTheme="majorHAnsi" w:hAnsiTheme="majorHAnsi"/>
              </w:rPr>
              <w:t xml:space="preserve">no operational funds in the portfolio - additional analysis is </w:t>
            </w:r>
            <w:r w:rsidR="00D52997">
              <w:rPr>
                <w:rFonts w:asciiTheme="majorHAnsi" w:hAnsiTheme="majorHAnsi"/>
              </w:rPr>
              <w:t>underway.</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8%</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40%</w:t>
            </w:r>
          </w:p>
        </w:tc>
        <w:tc>
          <w:tcPr>
            <w:tcW w:w="1376"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51%</w:t>
            </w:r>
          </w:p>
        </w:tc>
        <w:tc>
          <w:tcPr>
            <w:tcW w:w="1377" w:type="dxa"/>
            <w:vAlign w:val="center"/>
          </w:tcPr>
          <w:p w:rsidR="00167665" w:rsidRPr="00F274CB" w:rsidRDefault="00167665" w:rsidP="00167665">
            <w:pPr>
              <w:jc w:val="center"/>
              <w:rPr>
                <w:rFonts w:asciiTheme="majorHAnsi" w:hAnsiTheme="majorHAnsi"/>
                <w:color w:val="000000"/>
              </w:rPr>
            </w:pPr>
            <w:r w:rsidRPr="00F274CB">
              <w:rPr>
                <w:rFonts w:asciiTheme="majorHAnsi" w:hAnsiTheme="majorHAnsi"/>
                <w:color w:val="000000"/>
              </w:rPr>
              <w:t>100%</w:t>
            </w:r>
          </w:p>
        </w:tc>
      </w:tr>
    </w:tbl>
    <w:p w:rsidR="00DE0919" w:rsidRDefault="00DE0919" w:rsidP="00873163">
      <w:pPr>
        <w:rPr>
          <w:rFonts w:asciiTheme="majorHAnsi" w:hAnsiTheme="majorHAnsi" w:cs="Times New Roman"/>
        </w:rPr>
      </w:pPr>
    </w:p>
    <w:p w:rsidR="001B4295" w:rsidRPr="006040FF" w:rsidRDefault="001B4295" w:rsidP="001B4295">
      <w:pPr>
        <w:jc w:val="both"/>
      </w:pPr>
      <w:r w:rsidRPr="006040FF">
        <w:t>The early redemption of time deposit</w:t>
      </w:r>
      <w:r w:rsidR="00C3063C">
        <w:t>s</w:t>
      </w:r>
      <w:r w:rsidRPr="006040FF">
        <w:t xml:space="preserve"> </w:t>
      </w:r>
      <w:r w:rsidR="00C3063C" w:rsidRPr="003A02CB">
        <w:rPr>
          <w:noProof/>
        </w:rPr>
        <w:t>was</w:t>
      </w:r>
      <w:r w:rsidR="00C3063C">
        <w:t xml:space="preserve"> </w:t>
      </w:r>
      <w:r w:rsidRPr="006040FF">
        <w:t xml:space="preserve">also considered and incorporated while projecting the outgoing cash flow. The following </w:t>
      </w:r>
      <w:r w:rsidR="00C3063C">
        <w:t xml:space="preserve">scenarios were </w:t>
      </w:r>
      <w:r w:rsidRPr="006040FF">
        <w:t xml:space="preserve">proposed </w:t>
      </w:r>
      <w:r w:rsidR="00C3063C" w:rsidRPr="00E8441B">
        <w:rPr>
          <w:noProof/>
        </w:rPr>
        <w:t xml:space="preserve">for the </w:t>
      </w:r>
      <w:r w:rsidRPr="00AE050F">
        <w:rPr>
          <w:noProof/>
        </w:rPr>
        <w:t>early</w:t>
      </w:r>
      <w:r w:rsidRPr="006040FF">
        <w:t xml:space="preserve"> redemption of Time Deposits – Corporates</w:t>
      </w:r>
      <w:r w:rsidR="00C3063C">
        <w:t xml:space="preserve">. </w:t>
      </w:r>
      <w:r w:rsidRPr="006040FF">
        <w:t>The total cash outflow includes all early redemption and run-off</w:t>
      </w:r>
      <w:r w:rsidR="00C3063C">
        <w:t>s</w:t>
      </w:r>
      <w:r w:rsidRPr="006040FF">
        <w:t xml:space="preserve"> </w:t>
      </w:r>
      <w:r w:rsidR="00803DFB">
        <w:t>for a</w:t>
      </w:r>
      <w:r w:rsidR="00C3063C">
        <w:t xml:space="preserve"> </w:t>
      </w:r>
      <w:r w:rsidRPr="006040FF">
        <w:t>matured deposit.</w:t>
      </w:r>
    </w:p>
    <w:tbl>
      <w:tblPr>
        <w:tblW w:w="5505"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1275"/>
        <w:gridCol w:w="1486"/>
        <w:gridCol w:w="1440"/>
      </w:tblGrid>
      <w:tr w:rsidR="001B4295" w:rsidRPr="001B4295" w:rsidTr="00443F5C">
        <w:trPr>
          <w:trHeight w:val="300"/>
        </w:trPr>
        <w:tc>
          <w:tcPr>
            <w:tcW w:w="1365" w:type="dxa"/>
            <w:shd w:val="clear" w:color="auto" w:fill="auto"/>
            <w:noWrap/>
            <w:hideMark/>
          </w:tcPr>
          <w:p w:rsidR="001B4295" w:rsidRPr="006040FF" w:rsidRDefault="001B4295" w:rsidP="00443F5C">
            <w:r w:rsidRPr="006040FF">
              <w:t>Time Frame</w:t>
            </w:r>
          </w:p>
        </w:tc>
        <w:tc>
          <w:tcPr>
            <w:tcW w:w="1275" w:type="dxa"/>
            <w:shd w:val="clear" w:color="auto" w:fill="auto"/>
            <w:noWrap/>
            <w:hideMark/>
          </w:tcPr>
          <w:p w:rsidR="001B4295" w:rsidRPr="006040FF" w:rsidRDefault="001B4295" w:rsidP="00443F5C">
            <w:r w:rsidRPr="006040FF">
              <w:t>Systemic</w:t>
            </w:r>
          </w:p>
        </w:tc>
        <w:tc>
          <w:tcPr>
            <w:tcW w:w="1425" w:type="dxa"/>
            <w:shd w:val="clear" w:color="auto" w:fill="auto"/>
            <w:noWrap/>
            <w:hideMark/>
          </w:tcPr>
          <w:p w:rsidR="001B4295" w:rsidRPr="006040FF" w:rsidRDefault="001B4295" w:rsidP="00443F5C">
            <w:r w:rsidRPr="006040FF">
              <w:t>Idiosyncratic</w:t>
            </w:r>
          </w:p>
        </w:tc>
        <w:tc>
          <w:tcPr>
            <w:tcW w:w="1440" w:type="dxa"/>
            <w:shd w:val="clear" w:color="auto" w:fill="auto"/>
            <w:noWrap/>
            <w:hideMark/>
          </w:tcPr>
          <w:p w:rsidR="001B4295" w:rsidRPr="006040FF" w:rsidRDefault="001B4295" w:rsidP="00443F5C">
            <w:r w:rsidRPr="006040FF">
              <w:t>Combined</w:t>
            </w:r>
          </w:p>
        </w:tc>
      </w:tr>
      <w:tr w:rsidR="001B4295" w:rsidRPr="001B4295" w:rsidTr="00443F5C">
        <w:trPr>
          <w:trHeight w:val="300"/>
        </w:trPr>
        <w:tc>
          <w:tcPr>
            <w:tcW w:w="1365" w:type="dxa"/>
            <w:shd w:val="clear" w:color="auto" w:fill="auto"/>
            <w:hideMark/>
          </w:tcPr>
          <w:p w:rsidR="001B4295" w:rsidRPr="006040FF" w:rsidRDefault="001B4295" w:rsidP="00443F5C">
            <w:r w:rsidRPr="006040FF">
              <w:t>30D</w:t>
            </w:r>
          </w:p>
        </w:tc>
        <w:tc>
          <w:tcPr>
            <w:tcW w:w="1275" w:type="dxa"/>
            <w:shd w:val="clear" w:color="auto" w:fill="auto"/>
            <w:noWrap/>
            <w:hideMark/>
          </w:tcPr>
          <w:p w:rsidR="001B4295" w:rsidRPr="006040FF" w:rsidRDefault="001B4295" w:rsidP="00443F5C">
            <w:r w:rsidRPr="006040FF">
              <w:t>6.7%</w:t>
            </w:r>
          </w:p>
        </w:tc>
        <w:tc>
          <w:tcPr>
            <w:tcW w:w="1425" w:type="dxa"/>
            <w:shd w:val="clear" w:color="auto" w:fill="auto"/>
            <w:noWrap/>
            <w:hideMark/>
          </w:tcPr>
          <w:p w:rsidR="001B4295" w:rsidRPr="006040FF" w:rsidRDefault="001B4295" w:rsidP="00443F5C">
            <w:r w:rsidRPr="006040FF">
              <w:t>11.3%</w:t>
            </w:r>
          </w:p>
        </w:tc>
        <w:tc>
          <w:tcPr>
            <w:tcW w:w="1440" w:type="dxa"/>
            <w:shd w:val="clear" w:color="auto" w:fill="auto"/>
            <w:noWrap/>
            <w:hideMark/>
          </w:tcPr>
          <w:p w:rsidR="001B4295" w:rsidRPr="006040FF" w:rsidRDefault="001B4295" w:rsidP="00443F5C">
            <w:r w:rsidRPr="006040FF">
              <w:t>18.0%</w:t>
            </w:r>
          </w:p>
        </w:tc>
      </w:tr>
      <w:tr w:rsidR="001B4295" w:rsidRPr="001B4295" w:rsidTr="00443F5C">
        <w:trPr>
          <w:trHeight w:val="300"/>
        </w:trPr>
        <w:tc>
          <w:tcPr>
            <w:tcW w:w="1365" w:type="dxa"/>
            <w:shd w:val="clear" w:color="auto" w:fill="auto"/>
            <w:hideMark/>
          </w:tcPr>
          <w:p w:rsidR="001B4295" w:rsidRPr="006040FF" w:rsidRDefault="001B4295" w:rsidP="00443F5C">
            <w:r w:rsidRPr="006040FF">
              <w:t>14D</w:t>
            </w:r>
          </w:p>
        </w:tc>
        <w:tc>
          <w:tcPr>
            <w:tcW w:w="1275" w:type="dxa"/>
            <w:shd w:val="clear" w:color="auto" w:fill="auto"/>
            <w:noWrap/>
            <w:hideMark/>
          </w:tcPr>
          <w:p w:rsidR="001B4295" w:rsidRPr="006040FF" w:rsidRDefault="001B4295" w:rsidP="00443F5C">
            <w:r w:rsidRPr="006040FF">
              <w:t>4.0%</w:t>
            </w:r>
          </w:p>
        </w:tc>
        <w:tc>
          <w:tcPr>
            <w:tcW w:w="1425" w:type="dxa"/>
            <w:shd w:val="clear" w:color="auto" w:fill="auto"/>
            <w:noWrap/>
            <w:hideMark/>
          </w:tcPr>
          <w:p w:rsidR="001B4295" w:rsidRPr="006040FF" w:rsidRDefault="001B4295" w:rsidP="00443F5C">
            <w:r w:rsidRPr="006040FF">
              <w:t>6.8%</w:t>
            </w:r>
          </w:p>
        </w:tc>
        <w:tc>
          <w:tcPr>
            <w:tcW w:w="1440" w:type="dxa"/>
            <w:shd w:val="clear" w:color="auto" w:fill="auto"/>
            <w:noWrap/>
            <w:hideMark/>
          </w:tcPr>
          <w:p w:rsidR="001B4295" w:rsidRPr="006040FF" w:rsidRDefault="001B4295" w:rsidP="00443F5C">
            <w:r w:rsidRPr="006040FF">
              <w:t>10.8%</w:t>
            </w:r>
          </w:p>
        </w:tc>
      </w:tr>
    </w:tbl>
    <w:p w:rsidR="001B4295" w:rsidRPr="00F04587" w:rsidRDefault="001B4295" w:rsidP="001B4295"/>
    <w:p w:rsidR="000749C7" w:rsidRPr="0084561E" w:rsidRDefault="00AF7314">
      <w:r w:rsidRPr="0084561E">
        <w:t>10.</w:t>
      </w:r>
      <w:r w:rsidR="000354EA" w:rsidRPr="0084561E">
        <w:t xml:space="preserve"> Brokered Deposits</w:t>
      </w:r>
      <w:r w:rsidR="00B32B20" w:rsidRPr="0084561E">
        <w:t>/Unsecured Debt</w:t>
      </w:r>
      <w:r w:rsidR="002E0BE2" w:rsidRPr="0084561E">
        <w:t xml:space="preserve">  </w:t>
      </w:r>
    </w:p>
    <w:p w:rsidR="004B1C8E" w:rsidRPr="00F274CB" w:rsidRDefault="00FD5E1D"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This line item</w:t>
      </w:r>
      <w:r w:rsidR="004D4AE3" w:rsidRPr="00F274CB">
        <w:rPr>
          <w:rFonts w:asciiTheme="majorHAnsi" w:eastAsia="Times New Roman" w:hAnsiTheme="majorHAnsi" w:cs="Times New Roman"/>
          <w:color w:val="000000"/>
        </w:rPr>
        <w:t xml:space="preserve"> consist</w:t>
      </w:r>
      <w:r w:rsidRPr="00F274CB">
        <w:rPr>
          <w:rFonts w:asciiTheme="majorHAnsi" w:eastAsia="Times New Roman" w:hAnsiTheme="majorHAnsi" w:cs="Times New Roman"/>
          <w:color w:val="000000"/>
        </w:rPr>
        <w:t>s</w:t>
      </w:r>
      <w:r w:rsidR="004D4AE3" w:rsidRPr="00F274CB">
        <w:rPr>
          <w:rFonts w:asciiTheme="majorHAnsi" w:eastAsia="Times New Roman" w:hAnsiTheme="majorHAnsi" w:cs="Times New Roman"/>
          <w:color w:val="000000"/>
        </w:rPr>
        <w:t xml:space="preserve"> of non-redeemable b</w:t>
      </w:r>
      <w:r w:rsidR="000749C7" w:rsidRPr="00F274CB">
        <w:rPr>
          <w:rFonts w:asciiTheme="majorHAnsi" w:eastAsia="Times New Roman" w:hAnsiTheme="majorHAnsi" w:cs="Times New Roman"/>
          <w:color w:val="000000"/>
        </w:rPr>
        <w:t>rokered</w:t>
      </w:r>
      <w:r w:rsidR="00443F5C">
        <w:rPr>
          <w:rFonts w:asciiTheme="majorHAnsi" w:eastAsia="Times New Roman" w:hAnsiTheme="majorHAnsi" w:cs="Times New Roman"/>
          <w:color w:val="000000"/>
        </w:rPr>
        <w:t xml:space="preserve"> deposits </w:t>
      </w:r>
      <w:r w:rsidR="00443F5C" w:rsidRPr="00AE050F">
        <w:rPr>
          <w:rFonts w:asciiTheme="majorHAnsi" w:eastAsia="Times New Roman" w:hAnsiTheme="majorHAnsi" w:cs="Times New Roman"/>
          <w:noProof/>
          <w:color w:val="000000"/>
        </w:rPr>
        <w:t>and</w:t>
      </w:r>
      <w:r w:rsidR="00C3063C" w:rsidRPr="003A02CB">
        <w:rPr>
          <w:rFonts w:asciiTheme="majorHAnsi" w:eastAsia="Times New Roman" w:hAnsiTheme="majorHAnsi" w:cs="Times New Roman"/>
          <w:noProof/>
          <w:color w:val="000000"/>
        </w:rPr>
        <w:t xml:space="preserve"> </w:t>
      </w:r>
      <w:r w:rsidR="00443F5C" w:rsidRPr="003A02CB">
        <w:rPr>
          <w:rFonts w:asciiTheme="majorHAnsi" w:eastAsia="Times New Roman" w:hAnsiTheme="majorHAnsi" w:cs="Times New Roman"/>
          <w:noProof/>
          <w:color w:val="000000"/>
        </w:rPr>
        <w:t>unsecured</w:t>
      </w:r>
      <w:r w:rsidR="00443F5C">
        <w:rPr>
          <w:rFonts w:asciiTheme="majorHAnsi" w:eastAsia="Times New Roman" w:hAnsiTheme="majorHAnsi" w:cs="Times New Roman"/>
          <w:color w:val="000000"/>
        </w:rPr>
        <w:t xml:space="preserve"> debt</w:t>
      </w:r>
      <w:r w:rsidR="004B1C8E" w:rsidRPr="00F274CB">
        <w:rPr>
          <w:rFonts w:asciiTheme="majorHAnsi" w:eastAsia="Times New Roman" w:hAnsiTheme="majorHAnsi" w:cs="Times New Roman"/>
          <w:color w:val="000000"/>
        </w:rPr>
        <w:t>.</w:t>
      </w:r>
      <w:r w:rsidR="000749C7" w:rsidRPr="00F274CB">
        <w:rPr>
          <w:rFonts w:asciiTheme="majorHAnsi" w:eastAsia="Times New Roman" w:hAnsiTheme="majorHAnsi" w:cs="Times New Roman"/>
          <w:color w:val="000000"/>
        </w:rPr>
        <w:t xml:space="preserve"> </w:t>
      </w:r>
      <w:r w:rsidR="00443F5C" w:rsidRPr="00443F5C">
        <w:rPr>
          <w:rFonts w:asciiTheme="majorHAnsi" w:eastAsia="Times New Roman" w:hAnsiTheme="majorHAnsi" w:cs="Times New Roman"/>
          <w:color w:val="000000"/>
        </w:rPr>
        <w:t xml:space="preserve">Brokered </w:t>
      </w:r>
      <w:r w:rsidR="00443F5C" w:rsidRPr="003A02CB">
        <w:rPr>
          <w:rFonts w:asciiTheme="majorHAnsi" w:eastAsia="Times New Roman" w:hAnsiTheme="majorHAnsi" w:cs="Times New Roman"/>
          <w:noProof/>
          <w:color w:val="000000"/>
        </w:rPr>
        <w:t>deposits</w:t>
      </w:r>
      <w:r w:rsidR="000749C7" w:rsidRPr="00F274CB">
        <w:rPr>
          <w:rFonts w:asciiTheme="majorHAnsi" w:eastAsia="Times New Roman" w:hAnsiTheme="majorHAnsi" w:cs="Times New Roman"/>
          <w:color w:val="000000"/>
        </w:rPr>
        <w:t xml:space="preserve"> are generally FDIC insured</w:t>
      </w:r>
      <w:r w:rsidR="004B1C8E" w:rsidRPr="00F274CB">
        <w:rPr>
          <w:rFonts w:asciiTheme="majorHAnsi" w:eastAsia="Times New Roman" w:hAnsiTheme="majorHAnsi" w:cs="Times New Roman"/>
          <w:color w:val="000000"/>
        </w:rPr>
        <w:t xml:space="preserve"> and are obtained primarily from FI retail customer relationships. </w:t>
      </w:r>
      <w:r w:rsidR="00443F5C" w:rsidRPr="00443F5C">
        <w:rPr>
          <w:rFonts w:asciiTheme="majorHAnsi" w:eastAsia="Times New Roman" w:hAnsiTheme="majorHAnsi" w:cs="Times New Roman"/>
          <w:color w:val="000000"/>
        </w:rPr>
        <w:t>There are brokered CDs and FDIC sweep</w:t>
      </w:r>
      <w:r w:rsidR="00C3063C">
        <w:rPr>
          <w:rFonts w:asciiTheme="majorHAnsi" w:eastAsia="Times New Roman" w:hAnsiTheme="majorHAnsi" w:cs="Times New Roman"/>
          <w:color w:val="000000"/>
        </w:rPr>
        <w:t xml:space="preserve"> </w:t>
      </w:r>
      <w:r w:rsidR="00C3063C" w:rsidRPr="003A02CB">
        <w:rPr>
          <w:rFonts w:asciiTheme="majorHAnsi" w:eastAsia="Times New Roman" w:hAnsiTheme="majorHAnsi" w:cs="Times New Roman"/>
          <w:noProof/>
          <w:color w:val="000000"/>
        </w:rPr>
        <w:t xml:space="preserve">accounts </w:t>
      </w:r>
      <w:r w:rsidR="00443F5C" w:rsidRPr="003A02CB">
        <w:rPr>
          <w:rFonts w:asciiTheme="majorHAnsi" w:eastAsia="Times New Roman" w:hAnsiTheme="majorHAnsi" w:cs="Times New Roman"/>
          <w:noProof/>
          <w:color w:val="000000"/>
        </w:rPr>
        <w:t>under</w:t>
      </w:r>
      <w:r w:rsidR="00443F5C" w:rsidRPr="00443F5C">
        <w:rPr>
          <w:rFonts w:asciiTheme="majorHAnsi" w:eastAsia="Times New Roman" w:hAnsiTheme="majorHAnsi" w:cs="Times New Roman"/>
          <w:color w:val="000000"/>
        </w:rPr>
        <w:t xml:space="preserve"> this category.</w:t>
      </w:r>
      <w:r w:rsidR="00443F5C">
        <w:rPr>
          <w:rFonts w:asciiTheme="majorHAnsi" w:eastAsia="Times New Roman" w:hAnsiTheme="majorHAnsi" w:cs="Times New Roman"/>
          <w:color w:val="000000"/>
        </w:rPr>
        <w:t xml:space="preserve"> </w:t>
      </w:r>
      <w:r w:rsidR="00794448" w:rsidRPr="00F274CB">
        <w:rPr>
          <w:rFonts w:asciiTheme="majorHAnsi" w:eastAsia="Times New Roman" w:hAnsiTheme="majorHAnsi" w:cs="Times New Roman"/>
          <w:color w:val="000000"/>
        </w:rPr>
        <w:t>The brokered CDs are</w:t>
      </w:r>
      <w:r w:rsidR="000749C7" w:rsidRPr="00F274CB">
        <w:rPr>
          <w:rFonts w:asciiTheme="majorHAnsi" w:eastAsia="Times New Roman" w:hAnsiTheme="majorHAnsi" w:cs="Times New Roman"/>
          <w:color w:val="000000"/>
        </w:rPr>
        <w:t xml:space="preserve"> held until maturity</w:t>
      </w:r>
      <w:r w:rsidR="00794448" w:rsidRPr="00F274CB">
        <w:rPr>
          <w:rFonts w:asciiTheme="majorHAnsi" w:eastAsia="Times New Roman" w:hAnsiTheme="majorHAnsi" w:cs="Times New Roman"/>
          <w:color w:val="000000"/>
        </w:rPr>
        <w:t xml:space="preserve">, </w:t>
      </w:r>
      <w:r w:rsidR="00C3063C">
        <w:rPr>
          <w:rFonts w:asciiTheme="majorHAnsi" w:eastAsia="Times New Roman" w:hAnsiTheme="majorHAnsi" w:cs="Times New Roman"/>
          <w:color w:val="000000"/>
        </w:rPr>
        <w:t xml:space="preserve">where </w:t>
      </w:r>
      <w:r w:rsidR="00794448" w:rsidRPr="00F274CB">
        <w:rPr>
          <w:rFonts w:asciiTheme="majorHAnsi" w:eastAsia="Times New Roman" w:hAnsiTheme="majorHAnsi" w:cs="Times New Roman"/>
          <w:color w:val="000000"/>
        </w:rPr>
        <w:t xml:space="preserve">the FDIC </w:t>
      </w:r>
      <w:r w:rsidR="000977AF">
        <w:rPr>
          <w:rFonts w:asciiTheme="majorHAnsi" w:eastAsia="Times New Roman" w:hAnsiTheme="majorHAnsi" w:cs="Times New Roman"/>
          <w:color w:val="000000"/>
        </w:rPr>
        <w:t>s</w:t>
      </w:r>
      <w:r w:rsidR="000977AF" w:rsidRPr="00F274CB">
        <w:rPr>
          <w:rFonts w:asciiTheme="majorHAnsi" w:eastAsia="Times New Roman" w:hAnsiTheme="majorHAnsi" w:cs="Times New Roman"/>
          <w:color w:val="000000"/>
        </w:rPr>
        <w:t xml:space="preserve">weep </w:t>
      </w:r>
      <w:r w:rsidR="00794448" w:rsidRPr="00F274CB">
        <w:rPr>
          <w:rFonts w:asciiTheme="majorHAnsi" w:eastAsia="Times New Roman" w:hAnsiTheme="majorHAnsi" w:cs="Times New Roman"/>
          <w:color w:val="000000"/>
        </w:rPr>
        <w:t xml:space="preserve">deposits </w:t>
      </w:r>
      <w:r w:rsidR="004B1C8E" w:rsidRPr="00F274CB">
        <w:rPr>
          <w:rFonts w:asciiTheme="majorHAnsi" w:eastAsia="Times New Roman" w:hAnsiTheme="majorHAnsi" w:cs="Times New Roman"/>
          <w:color w:val="000000"/>
        </w:rPr>
        <w:t xml:space="preserve">generally </w:t>
      </w:r>
      <w:r w:rsidR="00794448" w:rsidRPr="00F274CB">
        <w:rPr>
          <w:rFonts w:asciiTheme="majorHAnsi" w:eastAsia="Times New Roman" w:hAnsiTheme="majorHAnsi" w:cs="Times New Roman"/>
          <w:color w:val="000000"/>
        </w:rPr>
        <w:t xml:space="preserve">have no </w:t>
      </w:r>
      <w:r w:rsidR="00794448" w:rsidRPr="003A02CB">
        <w:rPr>
          <w:rFonts w:asciiTheme="majorHAnsi" w:eastAsia="Times New Roman" w:hAnsiTheme="majorHAnsi" w:cs="Times New Roman"/>
          <w:noProof/>
          <w:color w:val="000000"/>
        </w:rPr>
        <w:t>maturity</w:t>
      </w:r>
      <w:r w:rsidR="004B1C8E" w:rsidRPr="00F274CB">
        <w:rPr>
          <w:rFonts w:asciiTheme="majorHAnsi" w:eastAsia="Times New Roman" w:hAnsiTheme="majorHAnsi" w:cs="Times New Roman"/>
          <w:color w:val="000000"/>
        </w:rPr>
        <w:t xml:space="preserve"> </w:t>
      </w:r>
      <w:r w:rsidR="00931ED0">
        <w:rPr>
          <w:rFonts w:asciiTheme="majorHAnsi" w:eastAsia="Times New Roman" w:hAnsiTheme="majorHAnsi" w:cs="Times New Roman"/>
          <w:color w:val="000000"/>
        </w:rPr>
        <w:t xml:space="preserve">and </w:t>
      </w:r>
      <w:r w:rsidR="004B1C8E" w:rsidRPr="00F274CB">
        <w:rPr>
          <w:rFonts w:asciiTheme="majorHAnsi" w:eastAsia="Times New Roman" w:hAnsiTheme="majorHAnsi" w:cs="Times New Roman"/>
          <w:color w:val="000000"/>
        </w:rPr>
        <w:t>can be withdraw</w:t>
      </w:r>
      <w:r w:rsidR="00931ED0">
        <w:rPr>
          <w:rFonts w:asciiTheme="majorHAnsi" w:eastAsia="Times New Roman" w:hAnsiTheme="majorHAnsi" w:cs="Times New Roman"/>
          <w:color w:val="000000"/>
        </w:rPr>
        <w:t>n</w:t>
      </w:r>
      <w:r w:rsidR="004B1C8E" w:rsidRPr="00F274CB">
        <w:rPr>
          <w:rFonts w:asciiTheme="majorHAnsi" w:eastAsia="Times New Roman" w:hAnsiTheme="majorHAnsi" w:cs="Times New Roman"/>
          <w:color w:val="000000"/>
        </w:rPr>
        <w:t xml:space="preserve"> by retail customers/brokers anytime</w:t>
      </w:r>
      <w:r w:rsidR="000354EA">
        <w:rPr>
          <w:rFonts w:asciiTheme="majorHAnsi" w:eastAsia="Times New Roman" w:hAnsiTheme="majorHAnsi" w:cs="Times New Roman"/>
          <w:color w:val="000000"/>
        </w:rPr>
        <w:t>.</w:t>
      </w:r>
      <w:r w:rsidR="00E00F8F" w:rsidRPr="00E00F8F">
        <w:t xml:space="preserve"> </w:t>
      </w:r>
      <w:r w:rsidR="00E00F8F" w:rsidRPr="006040FF">
        <w:rPr>
          <w:rFonts w:asciiTheme="majorHAnsi" w:eastAsia="Times New Roman" w:hAnsiTheme="majorHAnsi" w:cs="Times New Roman"/>
          <w:color w:val="000000"/>
        </w:rPr>
        <w:t>Unsecured debt includes Yankee CDs and Bond Issuance</w:t>
      </w:r>
      <w:r w:rsidR="00C3063C">
        <w:rPr>
          <w:rFonts w:asciiTheme="majorHAnsi" w:eastAsia="Times New Roman" w:hAnsiTheme="majorHAnsi" w:cs="Times New Roman"/>
          <w:color w:val="000000"/>
        </w:rPr>
        <w:t>s</w:t>
      </w:r>
      <w:r w:rsidR="00E00F8F" w:rsidRPr="006040FF">
        <w:rPr>
          <w:rFonts w:asciiTheme="majorHAnsi" w:eastAsia="Times New Roman" w:hAnsiTheme="majorHAnsi" w:cs="Times New Roman"/>
          <w:color w:val="000000"/>
        </w:rPr>
        <w:t>.</w:t>
      </w:r>
      <w:r w:rsidR="00C3063C">
        <w:rPr>
          <w:rFonts w:asciiTheme="majorHAnsi" w:eastAsia="Times New Roman" w:hAnsiTheme="majorHAnsi" w:cs="Times New Roman"/>
          <w:color w:val="000000"/>
        </w:rPr>
        <w:t xml:space="preserve"> </w:t>
      </w:r>
      <w:del w:id="363" w:author="FANG, XIANG" w:date="2018-11-28T14:47:00Z">
        <w:r w:rsidR="004B1C8E" w:rsidRPr="00F274CB" w:rsidDel="00155DA6">
          <w:rPr>
            <w:rFonts w:asciiTheme="majorHAnsi" w:eastAsia="Times New Roman" w:hAnsiTheme="majorHAnsi" w:cs="Times New Roman"/>
            <w:color w:val="000000"/>
          </w:rPr>
          <w:delText xml:space="preserve">The chart </w:delText>
        </w:r>
        <w:r w:rsidR="00C3063C" w:rsidDel="00155DA6">
          <w:rPr>
            <w:rFonts w:asciiTheme="majorHAnsi" w:eastAsia="Times New Roman" w:hAnsiTheme="majorHAnsi" w:cs="Times New Roman"/>
            <w:color w:val="000000"/>
          </w:rPr>
          <w:delText xml:space="preserve">below </w:delText>
        </w:r>
        <w:r w:rsidR="004B1C8E" w:rsidRPr="00F274CB" w:rsidDel="00155DA6">
          <w:rPr>
            <w:rFonts w:asciiTheme="majorHAnsi" w:eastAsia="Times New Roman" w:hAnsiTheme="majorHAnsi" w:cs="Times New Roman"/>
            <w:color w:val="000000"/>
          </w:rPr>
          <w:delText xml:space="preserve">includes different types of broker CDs and FDIC sweep deposits. </w:delText>
        </w:r>
      </w:del>
      <w:r w:rsidR="0072087F" w:rsidRPr="00F274CB">
        <w:rPr>
          <w:rFonts w:asciiTheme="majorHAnsi" w:eastAsia="Times New Roman" w:hAnsiTheme="majorHAnsi" w:cs="Times New Roman"/>
          <w:color w:val="000000"/>
        </w:rPr>
        <w:t xml:space="preserve">The </w:t>
      </w:r>
      <w:r w:rsidR="004B1C8E" w:rsidRPr="00F274CB">
        <w:rPr>
          <w:rFonts w:asciiTheme="majorHAnsi" w:eastAsia="Times New Roman" w:hAnsiTheme="majorHAnsi" w:cs="Times New Roman"/>
          <w:color w:val="000000"/>
        </w:rPr>
        <w:t>Demand Deposit Custodial and CD issuance are FDIC sweep deposits</w:t>
      </w:r>
      <w:r w:rsidR="00BB52E0" w:rsidRPr="00F274CB">
        <w:rPr>
          <w:rFonts w:asciiTheme="majorHAnsi" w:eastAsia="Times New Roman" w:hAnsiTheme="majorHAnsi" w:cs="Times New Roman"/>
          <w:color w:val="000000"/>
        </w:rPr>
        <w:t xml:space="preserve">. </w:t>
      </w:r>
      <w:r w:rsidR="0072087F" w:rsidRPr="00F274CB">
        <w:rPr>
          <w:rFonts w:asciiTheme="majorHAnsi" w:eastAsia="Times New Roman" w:hAnsiTheme="majorHAnsi" w:cs="Times New Roman"/>
          <w:color w:val="000000"/>
        </w:rPr>
        <w:lastRenderedPageBreak/>
        <w:t xml:space="preserve">The </w:t>
      </w:r>
      <w:r w:rsidR="00931ED0">
        <w:rPr>
          <w:rFonts w:asciiTheme="majorHAnsi" w:eastAsia="Times New Roman" w:hAnsiTheme="majorHAnsi" w:cs="Times New Roman"/>
          <w:color w:val="000000"/>
        </w:rPr>
        <w:t xml:space="preserve">remaining </w:t>
      </w:r>
      <w:r w:rsidR="0072087F" w:rsidRPr="00F274CB">
        <w:rPr>
          <w:rFonts w:asciiTheme="majorHAnsi" w:eastAsia="Times New Roman" w:hAnsiTheme="majorHAnsi" w:cs="Times New Roman"/>
          <w:color w:val="000000"/>
        </w:rPr>
        <w:t>broker</w:t>
      </w:r>
      <w:r w:rsidR="00931ED0">
        <w:rPr>
          <w:rFonts w:asciiTheme="majorHAnsi" w:eastAsia="Times New Roman" w:hAnsiTheme="majorHAnsi" w:cs="Times New Roman"/>
          <w:color w:val="000000"/>
        </w:rPr>
        <w:t>ed</w:t>
      </w:r>
      <w:r w:rsidR="0072087F" w:rsidRPr="00F274CB">
        <w:rPr>
          <w:rFonts w:asciiTheme="majorHAnsi" w:eastAsia="Times New Roman" w:hAnsiTheme="majorHAnsi" w:cs="Times New Roman"/>
          <w:color w:val="000000"/>
        </w:rPr>
        <w:t xml:space="preserve"> CDs have contractual mat</w:t>
      </w:r>
      <w:r w:rsidR="009F2713" w:rsidRPr="00F274CB">
        <w:rPr>
          <w:rFonts w:asciiTheme="majorHAnsi" w:eastAsia="Times New Roman" w:hAnsiTheme="majorHAnsi" w:cs="Times New Roman"/>
          <w:color w:val="000000"/>
        </w:rPr>
        <w:t xml:space="preserve">urities and retail customers are restricted </w:t>
      </w:r>
      <w:r w:rsidR="00931ED0">
        <w:rPr>
          <w:rFonts w:asciiTheme="majorHAnsi" w:eastAsia="Times New Roman" w:hAnsiTheme="majorHAnsi" w:cs="Times New Roman"/>
          <w:color w:val="000000"/>
        </w:rPr>
        <w:t>from</w:t>
      </w:r>
      <w:r w:rsidR="00931ED0" w:rsidRPr="00F274CB">
        <w:rPr>
          <w:rFonts w:asciiTheme="majorHAnsi" w:eastAsia="Times New Roman" w:hAnsiTheme="majorHAnsi" w:cs="Times New Roman"/>
          <w:color w:val="000000"/>
        </w:rPr>
        <w:t xml:space="preserve"> </w:t>
      </w:r>
      <w:r w:rsidR="00A03B5C">
        <w:rPr>
          <w:rFonts w:asciiTheme="majorHAnsi" w:eastAsia="Times New Roman" w:hAnsiTheme="majorHAnsi" w:cs="Times New Roman"/>
          <w:color w:val="000000"/>
        </w:rPr>
        <w:t>withdrawing funds</w:t>
      </w:r>
      <w:r w:rsidR="00A03B5C" w:rsidRPr="00F274CB">
        <w:rPr>
          <w:rFonts w:asciiTheme="majorHAnsi" w:eastAsia="Times New Roman" w:hAnsiTheme="majorHAnsi" w:cs="Times New Roman"/>
          <w:color w:val="000000"/>
        </w:rPr>
        <w:t xml:space="preserve"> </w:t>
      </w:r>
      <w:r w:rsidR="00931ED0">
        <w:rPr>
          <w:rFonts w:asciiTheme="majorHAnsi" w:eastAsia="Times New Roman" w:hAnsiTheme="majorHAnsi" w:cs="Times New Roman"/>
          <w:color w:val="000000"/>
        </w:rPr>
        <w:t>prior to</w:t>
      </w:r>
      <w:r w:rsidR="009F2713" w:rsidRPr="00F274CB">
        <w:rPr>
          <w:rFonts w:asciiTheme="majorHAnsi" w:eastAsia="Times New Roman" w:hAnsiTheme="majorHAnsi" w:cs="Times New Roman"/>
          <w:color w:val="000000"/>
        </w:rPr>
        <w:t xml:space="preserve"> maturit</w:t>
      </w:r>
      <w:r w:rsidR="00931ED0">
        <w:rPr>
          <w:rFonts w:asciiTheme="majorHAnsi" w:eastAsia="Times New Roman" w:hAnsiTheme="majorHAnsi" w:cs="Times New Roman"/>
          <w:color w:val="000000"/>
        </w:rPr>
        <w:t>y</w:t>
      </w:r>
      <w:r w:rsidR="009F2713" w:rsidRPr="00F274CB">
        <w:rPr>
          <w:rFonts w:asciiTheme="majorHAnsi" w:eastAsia="Times New Roman" w:hAnsiTheme="majorHAnsi" w:cs="Times New Roman"/>
          <w:color w:val="000000"/>
        </w:rPr>
        <w:t xml:space="preserve">. </w:t>
      </w:r>
    </w:p>
    <w:p w:rsidR="00676936" w:rsidRPr="00F274CB" w:rsidDel="00155DA6" w:rsidRDefault="00676936" w:rsidP="000749C7">
      <w:pPr>
        <w:rPr>
          <w:del w:id="364" w:author="FANG, XIANG" w:date="2018-11-28T14:47:00Z"/>
          <w:rFonts w:asciiTheme="majorHAnsi" w:eastAsia="Times New Roman" w:hAnsiTheme="majorHAnsi" w:cs="Times New Roman"/>
          <w:color w:val="000000"/>
        </w:rPr>
      </w:pPr>
      <w:del w:id="365" w:author="FANG, XIANG" w:date="2018-11-28T14:47:00Z">
        <w:r w:rsidRPr="00F274CB" w:rsidDel="00155DA6">
          <w:rPr>
            <w:rFonts w:asciiTheme="majorHAnsi" w:eastAsia="Times New Roman" w:hAnsiTheme="majorHAnsi" w:cs="Times New Roman"/>
            <w:bCs/>
            <w:color w:val="000000"/>
          </w:rPr>
          <w:delText xml:space="preserve">Figure III.B – </w:delText>
        </w:r>
        <w:r w:rsidR="0070045D" w:rsidDel="00155DA6">
          <w:rPr>
            <w:rFonts w:asciiTheme="majorHAnsi" w:eastAsia="Times New Roman" w:hAnsiTheme="majorHAnsi" w:cs="Times New Roman"/>
            <w:bCs/>
            <w:color w:val="000000"/>
          </w:rPr>
          <w:delText>9</w:delText>
        </w:r>
        <w:r w:rsidRPr="00F274CB" w:rsidDel="00155DA6">
          <w:rPr>
            <w:rFonts w:asciiTheme="majorHAnsi" w:eastAsia="Times New Roman" w:hAnsiTheme="majorHAnsi" w:cs="Times New Roman"/>
            <w:bCs/>
            <w:color w:val="000000"/>
          </w:rPr>
          <w:delText xml:space="preserve">: Brokered CDs and FDIC Sweep Deposits </w:delText>
        </w:r>
        <w:r w:rsidR="00717B56" w:rsidDel="00155DA6">
          <w:rPr>
            <w:rFonts w:asciiTheme="majorHAnsi" w:eastAsia="Times New Roman" w:hAnsiTheme="majorHAnsi" w:cs="Times New Roman"/>
            <w:bCs/>
            <w:color w:val="000000"/>
          </w:rPr>
          <w:delText>(</w:delText>
        </w:r>
        <w:r w:rsidRPr="00F274CB" w:rsidDel="00155DA6">
          <w:rPr>
            <w:rFonts w:asciiTheme="majorHAnsi" w:eastAsia="Times New Roman" w:hAnsiTheme="majorHAnsi" w:cs="Times New Roman"/>
            <w:bCs/>
            <w:color w:val="000000"/>
          </w:rPr>
          <w:delText>2010 – 2015</w:delText>
        </w:r>
        <w:r w:rsidR="00717B56" w:rsidDel="00155DA6">
          <w:rPr>
            <w:rFonts w:asciiTheme="majorHAnsi" w:eastAsia="Times New Roman" w:hAnsiTheme="majorHAnsi" w:cs="Times New Roman"/>
            <w:bCs/>
            <w:color w:val="000000"/>
          </w:rPr>
          <w:delText>)</w:delText>
        </w:r>
      </w:del>
    </w:p>
    <w:p w:rsidR="009C1D4E" w:rsidRPr="00F274CB" w:rsidDel="00155DA6" w:rsidRDefault="009C1D4E" w:rsidP="000749C7">
      <w:pPr>
        <w:rPr>
          <w:del w:id="366" w:author="FANG, XIANG" w:date="2018-11-28T14:47:00Z"/>
          <w:rFonts w:asciiTheme="majorHAnsi" w:eastAsia="Times New Roman" w:hAnsiTheme="majorHAnsi" w:cs="Times New Roman"/>
          <w:color w:val="000000"/>
        </w:rPr>
      </w:pPr>
      <w:del w:id="367" w:author="FANG, XIANG" w:date="2018-11-28T14:47:00Z">
        <w:r w:rsidRPr="00F274CB" w:rsidDel="00155DA6">
          <w:rPr>
            <w:rFonts w:asciiTheme="majorHAnsi" w:hAnsiTheme="majorHAnsi"/>
            <w:noProof/>
          </w:rPr>
          <w:drawing>
            <wp:inline distT="0" distB="0" distL="0" distR="0" wp14:anchorId="6E59C079" wp14:editId="0439D93F">
              <wp:extent cx="5943600" cy="2927350"/>
              <wp:effectExtent l="0" t="0" r="0" b="635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del>
    </w:p>
    <w:p w:rsidR="009C1D4E" w:rsidRPr="00F274CB" w:rsidDel="00155DA6" w:rsidRDefault="009C1D4E" w:rsidP="009C1D4E">
      <w:pPr>
        <w:rPr>
          <w:del w:id="368" w:author="FANG, XIANG" w:date="2018-11-28T14:47:00Z"/>
          <w:rFonts w:asciiTheme="majorHAnsi" w:eastAsia="Times New Roman" w:hAnsiTheme="majorHAnsi" w:cs="Times New Roman"/>
          <w:i/>
          <w:color w:val="000000"/>
        </w:rPr>
      </w:pPr>
      <w:del w:id="369" w:author="FANG, XIANG" w:date="2018-11-28T14:47:00Z">
        <w:r w:rsidRPr="00F274CB" w:rsidDel="00155DA6">
          <w:rPr>
            <w:rFonts w:asciiTheme="majorHAnsi" w:eastAsia="Times New Roman" w:hAnsiTheme="majorHAnsi" w:cs="Times New Roman"/>
            <w:i/>
            <w:color w:val="000000"/>
          </w:rPr>
          <w:delText>Source: T24</w:delText>
        </w:r>
        <w:r w:rsidR="00FD48AA" w:rsidDel="00155DA6">
          <w:rPr>
            <w:rFonts w:asciiTheme="majorHAnsi" w:eastAsia="Times New Roman" w:hAnsiTheme="majorHAnsi" w:cs="Times New Roman"/>
            <w:i/>
            <w:color w:val="000000"/>
          </w:rPr>
          <w:delText xml:space="preserve"> System</w:delText>
        </w:r>
      </w:del>
    </w:p>
    <w:p w:rsidR="0050446E" w:rsidRPr="00E8441B" w:rsidRDefault="0050446E">
      <w:r w:rsidRPr="0084561E">
        <w:t xml:space="preserve">10.1 FDIC Sweep Deposits </w:t>
      </w:r>
    </w:p>
    <w:p w:rsidR="009C1D4E" w:rsidRPr="00F274CB" w:rsidRDefault="0070045D" w:rsidP="006040FF">
      <w:pPr>
        <w:jc w:val="both"/>
        <w:rPr>
          <w:rFonts w:asciiTheme="majorHAnsi" w:eastAsia="Times New Roman" w:hAnsiTheme="majorHAnsi" w:cs="Times New Roman"/>
          <w:color w:val="000000"/>
        </w:rPr>
      </w:pPr>
      <w:r w:rsidRPr="0070045D">
        <w:rPr>
          <w:rFonts w:asciiTheme="majorHAnsi" w:eastAsia="Times New Roman" w:hAnsiTheme="majorHAnsi" w:cs="Times New Roman"/>
          <w:color w:val="000000"/>
        </w:rPr>
        <w:t>These sweep deposits covered by FDIC insurance are generally overnight deposit</w:t>
      </w:r>
      <w:r w:rsidR="000977AF">
        <w:rPr>
          <w:rFonts w:asciiTheme="majorHAnsi" w:eastAsia="Times New Roman" w:hAnsiTheme="majorHAnsi" w:cs="Times New Roman"/>
          <w:color w:val="000000"/>
        </w:rPr>
        <w:t>s</w:t>
      </w:r>
      <w:r w:rsidRPr="0070045D">
        <w:rPr>
          <w:rFonts w:asciiTheme="majorHAnsi" w:eastAsia="Times New Roman" w:hAnsiTheme="majorHAnsi" w:cs="Times New Roman"/>
          <w:color w:val="000000"/>
        </w:rPr>
        <w:t xml:space="preserve">. </w:t>
      </w:r>
      <w:r w:rsidRPr="00494CF2">
        <w:rPr>
          <w:rFonts w:asciiTheme="majorHAnsi" w:eastAsia="Times New Roman" w:hAnsiTheme="majorHAnsi" w:cs="Times New Roman"/>
          <w:color w:val="000000"/>
        </w:rPr>
        <w:t>Although the direct counterparties are financial ins</w:t>
      </w:r>
      <w:r w:rsidRPr="00E6246C">
        <w:rPr>
          <w:rFonts w:asciiTheme="majorHAnsi" w:eastAsia="Times New Roman" w:hAnsiTheme="majorHAnsi" w:cs="Times New Roman"/>
          <w:color w:val="000000"/>
        </w:rPr>
        <w:t>titution</w:t>
      </w:r>
      <w:r w:rsidR="00777F3D">
        <w:rPr>
          <w:rFonts w:asciiTheme="majorHAnsi" w:eastAsia="Times New Roman" w:hAnsiTheme="majorHAnsi" w:cs="Times New Roman"/>
          <w:color w:val="000000"/>
        </w:rPr>
        <w:t xml:space="preserve"> </w:t>
      </w:r>
      <w:r w:rsidRPr="00E8441B">
        <w:rPr>
          <w:rFonts w:asciiTheme="majorHAnsi" w:eastAsia="Times New Roman" w:hAnsiTheme="majorHAnsi" w:cs="Times New Roman"/>
          <w:color w:val="000000"/>
        </w:rPr>
        <w:t>broker</w:t>
      </w:r>
      <w:r w:rsidR="000977AF" w:rsidRPr="00E8441B">
        <w:rPr>
          <w:rFonts w:asciiTheme="majorHAnsi" w:eastAsia="Times New Roman" w:hAnsiTheme="majorHAnsi" w:cs="Times New Roman"/>
          <w:color w:val="000000"/>
        </w:rPr>
        <w:t>s</w:t>
      </w:r>
      <w:r w:rsidRPr="00494CF2">
        <w:rPr>
          <w:rFonts w:asciiTheme="majorHAnsi" w:eastAsia="Times New Roman" w:hAnsiTheme="majorHAnsi" w:cs="Times New Roman"/>
          <w:color w:val="000000"/>
        </w:rPr>
        <w:t xml:space="preserve">, the essential </w:t>
      </w:r>
      <w:r w:rsidRPr="007643DA">
        <w:rPr>
          <w:rFonts w:asciiTheme="majorHAnsi" w:eastAsia="Times New Roman" w:hAnsiTheme="majorHAnsi" w:cs="Times New Roman"/>
          <w:noProof/>
          <w:color w:val="000000"/>
        </w:rPr>
        <w:t>counterpart</w:t>
      </w:r>
      <w:r w:rsidR="005D5CCA" w:rsidRPr="007643DA">
        <w:rPr>
          <w:rFonts w:asciiTheme="majorHAnsi" w:eastAsia="Times New Roman" w:hAnsiTheme="majorHAnsi" w:cs="Times New Roman"/>
          <w:noProof/>
          <w:color w:val="000000"/>
        </w:rPr>
        <w:t>ies</w:t>
      </w:r>
      <w:r w:rsidRPr="00527D9A">
        <w:rPr>
          <w:rFonts w:asciiTheme="majorHAnsi" w:eastAsia="Times New Roman" w:hAnsiTheme="majorHAnsi" w:cs="Times New Roman"/>
          <w:color w:val="000000"/>
        </w:rPr>
        <w:t xml:space="preserve"> </w:t>
      </w:r>
      <w:r w:rsidR="005D5CCA" w:rsidRPr="00527D9A">
        <w:rPr>
          <w:rFonts w:asciiTheme="majorHAnsi" w:eastAsia="Times New Roman" w:hAnsiTheme="majorHAnsi" w:cs="Times New Roman"/>
          <w:color w:val="000000"/>
        </w:rPr>
        <w:t xml:space="preserve">are </w:t>
      </w:r>
      <w:r w:rsidR="000977AF" w:rsidRPr="00E8441B">
        <w:rPr>
          <w:rFonts w:asciiTheme="majorHAnsi" w:eastAsia="Times New Roman" w:hAnsiTheme="majorHAnsi" w:cs="Times New Roman"/>
          <w:noProof/>
          <w:color w:val="000000"/>
        </w:rPr>
        <w:t>re</w:t>
      </w:r>
      <w:r w:rsidRPr="007643DA">
        <w:rPr>
          <w:rFonts w:asciiTheme="majorHAnsi" w:eastAsia="Times New Roman" w:hAnsiTheme="majorHAnsi" w:cs="Times New Roman"/>
          <w:noProof/>
          <w:color w:val="000000"/>
        </w:rPr>
        <w:t>tail</w:t>
      </w:r>
      <w:r w:rsidRPr="0070045D">
        <w:rPr>
          <w:rFonts w:asciiTheme="majorHAnsi" w:eastAsia="Times New Roman" w:hAnsiTheme="majorHAnsi" w:cs="Times New Roman"/>
          <w:color w:val="000000"/>
        </w:rPr>
        <w:t xml:space="preserve"> customer</w:t>
      </w:r>
      <w:r w:rsidR="005D5CCA">
        <w:rPr>
          <w:rFonts w:asciiTheme="majorHAnsi" w:eastAsia="Times New Roman" w:hAnsiTheme="majorHAnsi" w:cs="Times New Roman"/>
          <w:color w:val="000000"/>
        </w:rPr>
        <w:t>s</w:t>
      </w:r>
      <w:r w:rsidRPr="0070045D">
        <w:rPr>
          <w:rFonts w:asciiTheme="majorHAnsi" w:eastAsia="Times New Roman" w:hAnsiTheme="majorHAnsi" w:cs="Times New Roman"/>
          <w:color w:val="000000"/>
        </w:rPr>
        <w:t xml:space="preserve">. </w:t>
      </w:r>
      <w:r w:rsidR="00717B56">
        <w:rPr>
          <w:rFonts w:asciiTheme="majorHAnsi" w:eastAsia="Times New Roman" w:hAnsiTheme="majorHAnsi" w:cs="Times New Roman"/>
          <w:color w:val="000000"/>
        </w:rPr>
        <w:t xml:space="preserve">BOC has entered into business arrangements with the broker in which the broker has agreed to </w:t>
      </w:r>
      <w:r w:rsidR="00794448" w:rsidRPr="00F274CB">
        <w:rPr>
          <w:rFonts w:asciiTheme="majorHAnsi" w:eastAsia="Times New Roman" w:hAnsiTheme="majorHAnsi" w:cs="Times New Roman"/>
          <w:color w:val="000000"/>
        </w:rPr>
        <w:t>maintain the</w:t>
      </w:r>
      <w:r w:rsidR="00FA74E1" w:rsidRPr="00F274CB">
        <w:rPr>
          <w:rFonts w:asciiTheme="majorHAnsi" w:eastAsia="Times New Roman" w:hAnsiTheme="majorHAnsi" w:cs="Times New Roman"/>
          <w:color w:val="000000"/>
        </w:rPr>
        <w:t xml:space="preserve"> </w:t>
      </w:r>
      <w:r w:rsidR="00F45924" w:rsidRPr="00F274CB">
        <w:rPr>
          <w:rFonts w:asciiTheme="majorHAnsi" w:eastAsia="Times New Roman" w:hAnsiTheme="majorHAnsi" w:cs="Times New Roman"/>
          <w:color w:val="000000"/>
        </w:rPr>
        <w:t>determined</w:t>
      </w:r>
      <w:r w:rsidR="00FA74E1" w:rsidRPr="00F274CB">
        <w:rPr>
          <w:rFonts w:asciiTheme="majorHAnsi" w:eastAsia="Times New Roman" w:hAnsiTheme="majorHAnsi" w:cs="Times New Roman"/>
          <w:color w:val="000000"/>
        </w:rPr>
        <w:t xml:space="preserve"> </w:t>
      </w:r>
      <w:r w:rsidR="0050446E" w:rsidRPr="00F274CB">
        <w:rPr>
          <w:rFonts w:asciiTheme="majorHAnsi" w:eastAsia="Times New Roman" w:hAnsiTheme="majorHAnsi" w:cs="Times New Roman"/>
          <w:color w:val="000000"/>
        </w:rPr>
        <w:t xml:space="preserve">balance of these sweep deposits. </w:t>
      </w:r>
      <w:r w:rsidR="00FA74E1" w:rsidRPr="00F274CB">
        <w:rPr>
          <w:rFonts w:asciiTheme="majorHAnsi" w:eastAsia="Times New Roman" w:hAnsiTheme="majorHAnsi" w:cs="Times New Roman"/>
          <w:color w:val="000000"/>
        </w:rPr>
        <w:t xml:space="preserve">However, </w:t>
      </w:r>
      <w:r w:rsidR="000977AF" w:rsidRPr="007643DA">
        <w:rPr>
          <w:rFonts w:asciiTheme="majorHAnsi" w:eastAsia="Times New Roman" w:hAnsiTheme="majorHAnsi" w:cs="Times New Roman"/>
          <w:noProof/>
          <w:color w:val="000000"/>
        </w:rPr>
        <w:t>to</w:t>
      </w:r>
      <w:r w:rsidR="000977AF">
        <w:rPr>
          <w:rFonts w:asciiTheme="majorHAnsi" w:eastAsia="Times New Roman" w:hAnsiTheme="majorHAnsi" w:cs="Times New Roman"/>
          <w:color w:val="000000"/>
        </w:rPr>
        <w:t xml:space="preserve"> be conservative</w:t>
      </w:r>
      <w:r w:rsidR="00717B56">
        <w:rPr>
          <w:rFonts w:asciiTheme="majorHAnsi" w:eastAsia="Times New Roman" w:hAnsiTheme="majorHAnsi" w:cs="Times New Roman"/>
          <w:color w:val="000000"/>
        </w:rPr>
        <w:t xml:space="preserve">, it is assumed that these deposits experience some </w:t>
      </w:r>
      <w:r w:rsidR="00F45924" w:rsidRPr="00F274CB">
        <w:rPr>
          <w:rFonts w:asciiTheme="majorHAnsi" w:eastAsia="Times New Roman" w:hAnsiTheme="majorHAnsi" w:cs="Times New Roman"/>
          <w:color w:val="000000"/>
        </w:rPr>
        <w:t>runoff.</w:t>
      </w:r>
    </w:p>
    <w:p w:rsidR="00F45924" w:rsidRPr="00F274CB" w:rsidRDefault="00F45924" w:rsidP="00F45924">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50446E" w:rsidRPr="00F274CB" w:rsidRDefault="007366B7">
      <w:pPr>
        <w:jc w:val="both"/>
        <w:rPr>
          <w:rFonts w:asciiTheme="majorHAnsi" w:eastAsia="Times New Roman" w:hAnsiTheme="majorHAnsi" w:cs="Times New Roman"/>
          <w:color w:val="000000"/>
        </w:rPr>
        <w:pPrChange w:id="370" w:author="MA, YUANYUAN" w:date="2018-06-01T13:52:00Z">
          <w:pPr/>
        </w:pPrChange>
      </w:pPr>
      <w:r w:rsidRPr="00F274CB">
        <w:rPr>
          <w:rFonts w:asciiTheme="majorHAnsi" w:eastAsia="Times New Roman" w:hAnsiTheme="majorHAnsi" w:cs="Times New Roman"/>
          <w:color w:val="000000"/>
        </w:rPr>
        <w:t xml:space="preserve">Rapid early redemption of </w:t>
      </w:r>
      <w:r>
        <w:rPr>
          <w:rFonts w:asciiTheme="majorHAnsi" w:eastAsia="Times New Roman" w:hAnsiTheme="majorHAnsi" w:cs="Times New Roman"/>
          <w:color w:val="000000"/>
        </w:rPr>
        <w:t xml:space="preserve">sweep </w:t>
      </w:r>
      <w:r w:rsidRPr="00F274CB">
        <w:rPr>
          <w:rFonts w:asciiTheme="majorHAnsi" w:eastAsia="Times New Roman" w:hAnsiTheme="majorHAnsi" w:cs="Times New Roman"/>
          <w:color w:val="000000"/>
        </w:rPr>
        <w:t xml:space="preserve">deposits could occur </w:t>
      </w:r>
      <w:r w:rsidR="00396A54">
        <w:rPr>
          <w:rFonts w:asciiTheme="majorHAnsi" w:eastAsia="Times New Roman" w:hAnsiTheme="majorHAnsi" w:cs="Times New Roman"/>
          <w:color w:val="000000"/>
        </w:rPr>
        <w:t xml:space="preserve">out of </w:t>
      </w:r>
      <w:r w:rsidRPr="00C44798">
        <w:rPr>
          <w:rFonts w:asciiTheme="majorHAnsi" w:eastAsia="Times New Roman" w:hAnsiTheme="majorHAnsi" w:cs="Times New Roman"/>
          <w:noProof/>
          <w:color w:val="000000"/>
        </w:rPr>
        <w:t>concern for</w:t>
      </w:r>
      <w:r w:rsidRPr="00F274CB">
        <w:rPr>
          <w:rFonts w:asciiTheme="majorHAnsi" w:eastAsia="Times New Roman" w:hAnsiTheme="majorHAnsi" w:cs="Times New Roman"/>
          <w:color w:val="000000"/>
        </w:rPr>
        <w:t xml:space="preserve"> BOC's safety and soundness</w:t>
      </w:r>
      <w:r w:rsidR="00F45924" w:rsidRPr="00F274CB">
        <w:rPr>
          <w:rFonts w:asciiTheme="majorHAnsi" w:eastAsia="Times New Roman" w:hAnsiTheme="majorHAnsi" w:cs="Times New Roman"/>
          <w:color w:val="000000"/>
        </w:rPr>
        <w:t>. This process would generally involve deposit withdrawal from the brokerage channel of an FDIC-insured deposit.</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F45924" w:rsidRPr="00F274CB" w:rsidTr="003131B6">
        <w:trPr>
          <w:trHeight w:val="225"/>
        </w:trPr>
        <w:tc>
          <w:tcPr>
            <w:tcW w:w="4230" w:type="dxa"/>
            <w:gridSpan w:val="2"/>
            <w:tcBorders>
              <w:top w:val="nil"/>
              <w:left w:val="nil"/>
              <w:right w:val="nil"/>
            </w:tcBorders>
            <w:shd w:val="clear" w:color="auto" w:fill="auto"/>
          </w:tcPr>
          <w:p w:rsidR="00F45924" w:rsidRPr="00F274CB" w:rsidRDefault="00F45924" w:rsidP="003131B6">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F45924" w:rsidRPr="00F274CB" w:rsidRDefault="00F45924" w:rsidP="003131B6">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F45924" w:rsidRPr="00F274CB" w:rsidTr="003131B6">
        <w:trPr>
          <w:trHeight w:val="249"/>
        </w:trPr>
        <w:tc>
          <w:tcPr>
            <w:tcW w:w="455" w:type="dxa"/>
            <w:shd w:val="clear" w:color="auto" w:fill="F5B9A9"/>
            <w:vAlign w:val="center"/>
          </w:tcPr>
          <w:p w:rsidR="00F45924" w:rsidRPr="00F274CB" w:rsidRDefault="00F45924" w:rsidP="003131B6">
            <w:pPr>
              <w:tabs>
                <w:tab w:val="left" w:pos="270"/>
              </w:tabs>
              <w:rPr>
                <w:rFonts w:asciiTheme="majorHAnsi" w:hAnsiTheme="majorHAnsi"/>
                <w:lang w:eastAsia="en-US"/>
              </w:rPr>
            </w:pPr>
          </w:p>
        </w:tc>
        <w:tc>
          <w:tcPr>
            <w:tcW w:w="3775" w:type="dxa"/>
            <w:shd w:val="clear" w:color="auto" w:fill="F5B9A9"/>
            <w:vAlign w:val="center"/>
          </w:tcPr>
          <w:p w:rsidR="00F45924" w:rsidRPr="00F274CB" w:rsidRDefault="00F45924" w:rsidP="003131B6">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F45924" w:rsidRPr="00F274CB" w:rsidRDefault="00F45924" w:rsidP="003131B6">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F45924" w:rsidRPr="00F274CB" w:rsidRDefault="00F45924" w:rsidP="003131B6">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F45924" w:rsidRPr="00F274CB" w:rsidRDefault="00F45924" w:rsidP="003131B6">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F45924" w:rsidRPr="00F274CB" w:rsidRDefault="00F45924" w:rsidP="003131B6">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F45924" w:rsidRPr="00F274CB" w:rsidTr="003131B6">
        <w:trPr>
          <w:cantSplit/>
          <w:trHeight w:val="1515"/>
        </w:trPr>
        <w:tc>
          <w:tcPr>
            <w:tcW w:w="455" w:type="dxa"/>
            <w:textDirection w:val="btLr"/>
            <w:vAlign w:val="center"/>
          </w:tcPr>
          <w:p w:rsidR="00F45924" w:rsidRPr="00F274CB" w:rsidRDefault="00F45924" w:rsidP="003131B6">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F45924" w:rsidRPr="00F274CB" w:rsidRDefault="00F45924" w:rsidP="00AE050F">
            <w:pPr>
              <w:tabs>
                <w:tab w:val="left" w:pos="270"/>
              </w:tabs>
              <w:rPr>
                <w:rFonts w:asciiTheme="majorHAnsi" w:hAnsiTheme="majorHAnsi"/>
                <w:lang w:eastAsia="en-US"/>
              </w:rPr>
            </w:pPr>
            <w:r w:rsidRPr="00F274CB">
              <w:rPr>
                <w:rFonts w:asciiTheme="majorHAnsi" w:hAnsiTheme="majorHAnsi"/>
                <w:lang w:eastAsia="en-US"/>
              </w:rPr>
              <w:t xml:space="preserve">In an idiosyncratic crisis, 12% outflow for the first month due to BOC stress, and no additional outflow after 30 days are assumed. Aligns </w:t>
            </w:r>
            <w:r w:rsidR="007366B7">
              <w:rPr>
                <w:rFonts w:asciiTheme="majorHAnsi" w:hAnsiTheme="majorHAnsi"/>
                <w:lang w:eastAsia="en-US"/>
              </w:rPr>
              <w:t xml:space="preserve">with </w:t>
            </w:r>
            <w:r w:rsidR="007366B7" w:rsidRPr="007643DA">
              <w:rPr>
                <w:rFonts w:asciiTheme="majorHAnsi" w:hAnsiTheme="majorHAnsi"/>
                <w:noProof/>
                <w:lang w:eastAsia="en-US"/>
              </w:rPr>
              <w:t>th</w:t>
            </w:r>
            <w:r w:rsidRPr="00F274CB">
              <w:rPr>
                <w:rFonts w:asciiTheme="majorHAnsi" w:hAnsiTheme="majorHAnsi"/>
                <w:lang w:eastAsia="en-US"/>
              </w:rPr>
              <w:t xml:space="preserve">e Clearing House ("TCH") studies for retail deposits run-offs. For retail deposits: 12% deposit run-offs were observed for the </w:t>
            </w:r>
            <w:r w:rsidRPr="00527D9A">
              <w:rPr>
                <w:rFonts w:asciiTheme="majorHAnsi" w:hAnsiTheme="majorHAnsi"/>
                <w:lang w:eastAsia="en-US"/>
              </w:rPr>
              <w:t>worst-case</w:t>
            </w:r>
            <w:r w:rsidRPr="00F274CB">
              <w:rPr>
                <w:rFonts w:asciiTheme="majorHAnsi" w:hAnsiTheme="majorHAnsi"/>
                <w:lang w:eastAsia="en-US"/>
              </w:rPr>
              <w:t xml:space="preserve"> bank </w:t>
            </w:r>
            <w:r w:rsidR="005D5CCA">
              <w:rPr>
                <w:rFonts w:asciiTheme="majorHAnsi" w:hAnsiTheme="majorHAnsi"/>
                <w:lang w:eastAsia="en-US"/>
              </w:rPr>
              <w:t xml:space="preserve">from </w:t>
            </w:r>
            <w:r w:rsidR="005D5CCA" w:rsidRPr="007643DA">
              <w:rPr>
                <w:rFonts w:asciiTheme="majorHAnsi" w:hAnsiTheme="majorHAnsi"/>
                <w:noProof/>
                <w:lang w:eastAsia="en-US"/>
              </w:rPr>
              <w:t>t</w:t>
            </w:r>
            <w:r w:rsidRPr="007643DA">
              <w:rPr>
                <w:rFonts w:asciiTheme="majorHAnsi" w:hAnsiTheme="majorHAnsi"/>
                <w:noProof/>
                <w:lang w:eastAsia="en-US"/>
              </w:rPr>
              <w:t>he</w:t>
            </w:r>
            <w:r w:rsidRPr="00F274CB">
              <w:rPr>
                <w:rFonts w:asciiTheme="majorHAnsi" w:hAnsiTheme="majorHAnsi"/>
                <w:lang w:eastAsia="en-US"/>
              </w:rPr>
              <w:t xml:space="preserve"> previous banking crisis.</w:t>
            </w:r>
          </w:p>
        </w:tc>
        <w:tc>
          <w:tcPr>
            <w:tcW w:w="1376"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2</w:t>
            </w:r>
            <w:r w:rsidR="000F0BF2">
              <w:rPr>
                <w:rFonts w:asciiTheme="majorHAnsi" w:hAnsiTheme="majorHAnsi"/>
                <w:color w:val="000000"/>
              </w:rPr>
              <w:t>.4</w:t>
            </w:r>
            <w:r w:rsidRPr="00F274CB">
              <w:rPr>
                <w:rFonts w:asciiTheme="majorHAnsi" w:hAnsiTheme="majorHAnsi"/>
                <w:color w:val="000000"/>
              </w:rPr>
              <w:t>%</w:t>
            </w:r>
          </w:p>
        </w:tc>
        <w:tc>
          <w:tcPr>
            <w:tcW w:w="1376"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12%</w:t>
            </w:r>
          </w:p>
        </w:tc>
        <w:tc>
          <w:tcPr>
            <w:tcW w:w="1376"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12%</w:t>
            </w:r>
          </w:p>
        </w:tc>
        <w:tc>
          <w:tcPr>
            <w:tcW w:w="1377"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12%</w:t>
            </w:r>
          </w:p>
        </w:tc>
      </w:tr>
      <w:tr w:rsidR="002B2031" w:rsidRPr="00F274CB" w:rsidTr="002B2031">
        <w:trPr>
          <w:cantSplit/>
          <w:trHeight w:val="1515"/>
        </w:trPr>
        <w:tc>
          <w:tcPr>
            <w:tcW w:w="455" w:type="dxa"/>
            <w:textDirection w:val="btLr"/>
            <w:vAlign w:val="center"/>
          </w:tcPr>
          <w:p w:rsidR="002B2031" w:rsidRPr="00F274CB" w:rsidRDefault="002B2031" w:rsidP="002B2031">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Systemic</w:t>
            </w:r>
          </w:p>
        </w:tc>
        <w:tc>
          <w:tcPr>
            <w:tcW w:w="3775" w:type="dxa"/>
          </w:tcPr>
          <w:p w:rsidR="002B2031" w:rsidRPr="00F274CB" w:rsidRDefault="00B62CCA" w:rsidP="00AE050F">
            <w:pPr>
              <w:rPr>
                <w:rFonts w:asciiTheme="majorHAnsi" w:hAnsiTheme="majorHAnsi"/>
              </w:rPr>
            </w:pPr>
            <w:r w:rsidRPr="00B62CCA">
              <w:rPr>
                <w:rFonts w:asciiTheme="majorHAnsi" w:hAnsiTheme="majorHAnsi"/>
              </w:rPr>
              <w:t xml:space="preserve">In a systemic crisis, no cash outflow is assumed given </w:t>
            </w:r>
            <w:r w:rsidR="005D5CCA">
              <w:rPr>
                <w:rFonts w:asciiTheme="majorHAnsi" w:hAnsiTheme="majorHAnsi"/>
              </w:rPr>
              <w:t xml:space="preserve">that </w:t>
            </w:r>
            <w:r w:rsidRPr="00B62CCA">
              <w:rPr>
                <w:rFonts w:asciiTheme="majorHAnsi" w:hAnsiTheme="majorHAnsi"/>
              </w:rPr>
              <w:t>t</w:t>
            </w:r>
            <w:r w:rsidR="005D5CCA">
              <w:rPr>
                <w:rFonts w:asciiTheme="majorHAnsi" w:hAnsiTheme="majorHAnsi"/>
              </w:rPr>
              <w:t xml:space="preserve">he </w:t>
            </w:r>
            <w:r w:rsidR="005D5CCA" w:rsidRPr="007643DA">
              <w:rPr>
                <w:rFonts w:asciiTheme="majorHAnsi" w:hAnsiTheme="majorHAnsi"/>
                <w:noProof/>
              </w:rPr>
              <w:t>entire</w:t>
            </w:r>
            <w:r w:rsidRPr="00B62CCA">
              <w:rPr>
                <w:rFonts w:asciiTheme="majorHAnsi" w:hAnsiTheme="majorHAnsi"/>
              </w:rPr>
              <w:t xml:space="preserve"> U.S. banking industry is not doing well. Retail customers have no incentive or </w:t>
            </w:r>
            <w:r w:rsidR="005D5CCA">
              <w:rPr>
                <w:rFonts w:asciiTheme="majorHAnsi" w:hAnsiTheme="majorHAnsi"/>
              </w:rPr>
              <w:t>any</w:t>
            </w:r>
            <w:r w:rsidR="005D5CCA" w:rsidRPr="00B62CCA">
              <w:rPr>
                <w:rFonts w:asciiTheme="majorHAnsi" w:hAnsiTheme="majorHAnsi"/>
              </w:rPr>
              <w:t xml:space="preserve"> </w:t>
            </w:r>
            <w:r w:rsidRPr="00B62CCA">
              <w:rPr>
                <w:rFonts w:asciiTheme="majorHAnsi" w:hAnsiTheme="majorHAnsi"/>
              </w:rPr>
              <w:t xml:space="preserve">alternatives </w:t>
            </w:r>
            <w:r w:rsidR="005D5CCA">
              <w:rPr>
                <w:rFonts w:asciiTheme="majorHAnsi" w:hAnsiTheme="majorHAnsi"/>
              </w:rPr>
              <w:t xml:space="preserve">for taking </w:t>
            </w:r>
            <w:r w:rsidRPr="00B62CCA">
              <w:rPr>
                <w:rFonts w:asciiTheme="majorHAnsi" w:hAnsiTheme="majorHAnsi"/>
              </w:rPr>
              <w:t>the sweep deposits to other banks.</w:t>
            </w:r>
          </w:p>
        </w:tc>
        <w:tc>
          <w:tcPr>
            <w:tcW w:w="1376" w:type="dxa"/>
            <w:vAlign w:val="center"/>
          </w:tcPr>
          <w:p w:rsidR="002B2031" w:rsidRPr="00F274CB" w:rsidRDefault="002B2031" w:rsidP="002B2031">
            <w:pPr>
              <w:jc w:val="center"/>
              <w:rPr>
                <w:rFonts w:asciiTheme="majorHAnsi" w:hAnsiTheme="majorHAnsi"/>
                <w:color w:val="000000"/>
              </w:rPr>
            </w:pPr>
            <w:r w:rsidRPr="00F274CB">
              <w:rPr>
                <w:rFonts w:asciiTheme="majorHAnsi" w:hAnsiTheme="majorHAnsi"/>
                <w:color w:val="000000"/>
              </w:rPr>
              <w:t>No cash outflow</w:t>
            </w:r>
          </w:p>
        </w:tc>
        <w:tc>
          <w:tcPr>
            <w:tcW w:w="1376" w:type="dxa"/>
            <w:vAlign w:val="center"/>
          </w:tcPr>
          <w:p w:rsidR="002B2031" w:rsidRPr="00F274CB" w:rsidRDefault="002B2031" w:rsidP="002B2031">
            <w:pPr>
              <w:jc w:val="center"/>
              <w:rPr>
                <w:rFonts w:asciiTheme="majorHAnsi" w:hAnsiTheme="majorHAnsi"/>
                <w:color w:val="000000"/>
              </w:rPr>
            </w:pPr>
            <w:r w:rsidRPr="00F274CB">
              <w:rPr>
                <w:rFonts w:asciiTheme="majorHAnsi" w:hAnsiTheme="majorHAnsi"/>
                <w:color w:val="000000"/>
              </w:rPr>
              <w:t>No cash outflow</w:t>
            </w:r>
          </w:p>
        </w:tc>
        <w:tc>
          <w:tcPr>
            <w:tcW w:w="1376" w:type="dxa"/>
            <w:vAlign w:val="center"/>
          </w:tcPr>
          <w:p w:rsidR="002B2031" w:rsidRPr="00F274CB" w:rsidRDefault="002B2031" w:rsidP="002B2031">
            <w:pPr>
              <w:jc w:val="center"/>
              <w:rPr>
                <w:rFonts w:asciiTheme="majorHAnsi" w:hAnsiTheme="majorHAnsi"/>
                <w:color w:val="000000"/>
              </w:rPr>
            </w:pPr>
            <w:r w:rsidRPr="00F274CB">
              <w:rPr>
                <w:rFonts w:asciiTheme="majorHAnsi" w:hAnsiTheme="majorHAnsi"/>
                <w:color w:val="000000"/>
              </w:rPr>
              <w:t>No cash outflow</w:t>
            </w:r>
          </w:p>
        </w:tc>
        <w:tc>
          <w:tcPr>
            <w:tcW w:w="1377" w:type="dxa"/>
            <w:vAlign w:val="center"/>
          </w:tcPr>
          <w:p w:rsidR="002B2031" w:rsidRPr="00F274CB" w:rsidRDefault="002B2031" w:rsidP="002B2031">
            <w:pPr>
              <w:jc w:val="center"/>
              <w:rPr>
                <w:rFonts w:asciiTheme="majorHAnsi" w:hAnsiTheme="majorHAnsi"/>
                <w:color w:val="000000"/>
              </w:rPr>
            </w:pPr>
            <w:r w:rsidRPr="00F274CB">
              <w:rPr>
                <w:rFonts w:asciiTheme="majorHAnsi" w:hAnsiTheme="majorHAnsi"/>
                <w:color w:val="000000"/>
              </w:rPr>
              <w:t>No cash outflow</w:t>
            </w:r>
          </w:p>
        </w:tc>
      </w:tr>
      <w:tr w:rsidR="00F45924" w:rsidRPr="00F274CB" w:rsidTr="003131B6">
        <w:trPr>
          <w:cantSplit/>
          <w:trHeight w:val="1515"/>
        </w:trPr>
        <w:tc>
          <w:tcPr>
            <w:tcW w:w="455" w:type="dxa"/>
            <w:textDirection w:val="btLr"/>
            <w:vAlign w:val="center"/>
          </w:tcPr>
          <w:p w:rsidR="00F45924" w:rsidRPr="00F274CB" w:rsidRDefault="00F45924" w:rsidP="003131B6">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F45924" w:rsidRPr="00F274CB" w:rsidRDefault="00F45924" w:rsidP="00AE050F">
            <w:pPr>
              <w:rPr>
                <w:rFonts w:asciiTheme="majorHAnsi" w:hAnsiTheme="majorHAnsi"/>
              </w:rPr>
            </w:pPr>
            <w:r w:rsidRPr="00F274CB">
              <w:rPr>
                <w:rFonts w:asciiTheme="majorHAnsi" w:hAnsiTheme="majorHAnsi"/>
              </w:rPr>
              <w:t>In a combined scenario, 10% outflow over 30 days</w:t>
            </w:r>
            <w:r w:rsidR="008F22CD">
              <w:rPr>
                <w:rFonts w:asciiTheme="majorHAnsi" w:hAnsiTheme="majorHAnsi"/>
              </w:rPr>
              <w:t xml:space="preserve"> (LCR Factor)</w:t>
            </w:r>
            <w:r w:rsidRPr="00F274CB">
              <w:rPr>
                <w:rFonts w:asciiTheme="majorHAnsi" w:hAnsiTheme="majorHAnsi"/>
              </w:rPr>
              <w:t xml:space="preserve"> with no additional outflow after 30 days (consistent with NSFR ASF factor) are assumed. Retail customers are assumed to </w:t>
            </w:r>
            <w:r w:rsidRPr="003A02CB">
              <w:rPr>
                <w:rFonts w:asciiTheme="majorHAnsi" w:hAnsiTheme="majorHAnsi"/>
                <w:noProof/>
              </w:rPr>
              <w:t>be</w:t>
            </w:r>
            <w:r w:rsidR="00A43A23" w:rsidRPr="00E8441B">
              <w:rPr>
                <w:rFonts w:asciiTheme="majorHAnsi" w:hAnsiTheme="majorHAnsi"/>
                <w:noProof/>
              </w:rPr>
              <w:t xml:space="preserve"> </w:t>
            </w:r>
            <w:r w:rsidRPr="003A02CB">
              <w:rPr>
                <w:rFonts w:asciiTheme="majorHAnsi" w:hAnsiTheme="majorHAnsi"/>
                <w:noProof/>
              </w:rPr>
              <w:t>relative</w:t>
            </w:r>
            <w:r w:rsidR="00A43A23" w:rsidRPr="00E8441B">
              <w:rPr>
                <w:rFonts w:asciiTheme="majorHAnsi" w:hAnsiTheme="majorHAnsi"/>
                <w:noProof/>
              </w:rPr>
              <w:t>ly</w:t>
            </w:r>
            <w:r w:rsidRPr="00E70217">
              <w:rPr>
                <w:rFonts w:asciiTheme="majorHAnsi" w:hAnsiTheme="majorHAnsi"/>
                <w:noProof/>
              </w:rPr>
              <w:t xml:space="preserve"> insensitive</w:t>
            </w:r>
            <w:r w:rsidRPr="00F274CB">
              <w:rPr>
                <w:rFonts w:asciiTheme="majorHAnsi" w:hAnsiTheme="majorHAnsi"/>
              </w:rPr>
              <w:t xml:space="preserve"> to conditions during the stress period. </w:t>
            </w:r>
            <w:r w:rsidR="00A43A23" w:rsidRPr="007643DA">
              <w:rPr>
                <w:rFonts w:asciiTheme="majorHAnsi" w:hAnsiTheme="majorHAnsi"/>
                <w:noProof/>
              </w:rPr>
              <w:t>Aligns</w:t>
            </w:r>
            <w:r w:rsidR="00A43A23">
              <w:rPr>
                <w:rFonts w:asciiTheme="majorHAnsi" w:hAnsiTheme="majorHAnsi"/>
              </w:rPr>
              <w:t xml:space="preserve"> with </w:t>
            </w:r>
            <w:r w:rsidR="00A43A23" w:rsidRPr="00F274CB">
              <w:rPr>
                <w:rFonts w:asciiTheme="majorHAnsi" w:hAnsiTheme="majorHAnsi"/>
              </w:rPr>
              <w:t>t</w:t>
            </w:r>
            <w:r w:rsidR="00A43A23">
              <w:rPr>
                <w:rFonts w:asciiTheme="majorHAnsi" w:hAnsiTheme="majorHAnsi"/>
              </w:rPr>
              <w:t>he</w:t>
            </w:r>
            <w:r w:rsidR="00A43A23" w:rsidRPr="00F274CB">
              <w:rPr>
                <w:rFonts w:asciiTheme="majorHAnsi" w:hAnsiTheme="majorHAnsi"/>
              </w:rPr>
              <w:t xml:space="preserve"> </w:t>
            </w:r>
            <w:r w:rsidRPr="00F274CB">
              <w:rPr>
                <w:rFonts w:asciiTheme="majorHAnsi" w:hAnsiTheme="majorHAnsi"/>
              </w:rPr>
              <w:t xml:space="preserve">LCR less-stable </w:t>
            </w:r>
            <w:r w:rsidR="00A43A23" w:rsidRPr="007643DA">
              <w:rPr>
                <w:rFonts w:asciiTheme="majorHAnsi" w:hAnsiTheme="majorHAnsi"/>
                <w:noProof/>
              </w:rPr>
              <w:t>f</w:t>
            </w:r>
            <w:r w:rsidRPr="007643DA">
              <w:rPr>
                <w:rFonts w:asciiTheme="majorHAnsi" w:hAnsiTheme="majorHAnsi"/>
                <w:noProof/>
              </w:rPr>
              <w:t>actor</w:t>
            </w:r>
            <w:r w:rsidRPr="00F274CB">
              <w:rPr>
                <w:rFonts w:asciiTheme="majorHAnsi" w:hAnsiTheme="majorHAnsi"/>
              </w:rPr>
              <w:t xml:space="preserve"> (stable treatment is not assumed for conservatism).</w:t>
            </w:r>
          </w:p>
        </w:tc>
        <w:tc>
          <w:tcPr>
            <w:tcW w:w="1376"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2%</w:t>
            </w:r>
          </w:p>
        </w:tc>
        <w:tc>
          <w:tcPr>
            <w:tcW w:w="1376"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10%</w:t>
            </w:r>
          </w:p>
        </w:tc>
        <w:tc>
          <w:tcPr>
            <w:tcW w:w="1376"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10%</w:t>
            </w:r>
          </w:p>
        </w:tc>
        <w:tc>
          <w:tcPr>
            <w:tcW w:w="1377" w:type="dxa"/>
            <w:vAlign w:val="center"/>
          </w:tcPr>
          <w:p w:rsidR="00F45924" w:rsidRPr="00F274CB" w:rsidRDefault="00F45924" w:rsidP="003131B6">
            <w:pPr>
              <w:jc w:val="center"/>
              <w:rPr>
                <w:rFonts w:asciiTheme="majorHAnsi" w:hAnsiTheme="majorHAnsi"/>
                <w:color w:val="000000"/>
              </w:rPr>
            </w:pPr>
            <w:r w:rsidRPr="00F274CB">
              <w:rPr>
                <w:rFonts w:asciiTheme="majorHAnsi" w:hAnsiTheme="majorHAnsi"/>
                <w:color w:val="000000"/>
              </w:rPr>
              <w:t>10%</w:t>
            </w:r>
          </w:p>
        </w:tc>
      </w:tr>
    </w:tbl>
    <w:p w:rsidR="009A6A5E" w:rsidRPr="00F274CB" w:rsidRDefault="009A6A5E" w:rsidP="000749C7">
      <w:pPr>
        <w:rPr>
          <w:rFonts w:asciiTheme="majorHAnsi" w:eastAsia="Times New Roman" w:hAnsiTheme="majorHAnsi" w:cs="Times New Roman"/>
          <w:color w:val="000000"/>
        </w:rPr>
      </w:pPr>
    </w:p>
    <w:p w:rsidR="00B134B0" w:rsidRPr="0084561E" w:rsidRDefault="00B134B0">
      <w:r w:rsidRPr="0084561E">
        <w:t>10.2 Brokered CDs</w:t>
      </w:r>
    </w:p>
    <w:p w:rsidR="00B134B0" w:rsidRPr="00F274CB" w:rsidRDefault="00B134B0" w:rsidP="006040FF">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This line item consists of non-redeemable brokered CDs and </w:t>
      </w:r>
      <w:r w:rsidR="005477C4" w:rsidRPr="007643DA">
        <w:rPr>
          <w:rFonts w:asciiTheme="majorHAnsi" w:eastAsia="Times New Roman" w:hAnsiTheme="majorHAnsi" w:cs="Times New Roman"/>
          <w:noProof/>
          <w:color w:val="000000"/>
        </w:rPr>
        <w:t>are</w:t>
      </w:r>
      <w:r w:rsidR="005477C4">
        <w:rPr>
          <w:rFonts w:asciiTheme="majorHAnsi" w:eastAsia="Times New Roman" w:hAnsiTheme="majorHAnsi" w:cs="Times New Roman"/>
          <w:color w:val="000000"/>
        </w:rPr>
        <w:t xml:space="preserve"> </w:t>
      </w:r>
      <w:r w:rsidRPr="00F274CB">
        <w:rPr>
          <w:rFonts w:asciiTheme="majorHAnsi" w:eastAsia="Times New Roman" w:hAnsiTheme="majorHAnsi" w:cs="Times New Roman"/>
          <w:color w:val="000000"/>
        </w:rPr>
        <w:t xml:space="preserve">FDIC insured. These brokered CDs have contractual maturities and </w:t>
      </w:r>
      <w:r w:rsidR="005022FD">
        <w:rPr>
          <w:rFonts w:asciiTheme="majorHAnsi" w:eastAsia="Times New Roman" w:hAnsiTheme="majorHAnsi" w:cs="Times New Roman"/>
          <w:color w:val="000000"/>
        </w:rPr>
        <w:t xml:space="preserve">cannot be withdrawn prior to maturity except in the case of death. </w:t>
      </w:r>
      <w:r w:rsidR="000F0BF2" w:rsidRPr="000F0BF2">
        <w:rPr>
          <w:rFonts w:asciiTheme="majorHAnsi" w:eastAsia="Times New Roman" w:hAnsiTheme="majorHAnsi" w:cs="Times New Roman"/>
          <w:color w:val="000000"/>
        </w:rPr>
        <w:t xml:space="preserve">These CDs are sold to retail customers through brokers. </w:t>
      </w:r>
      <w:r w:rsidR="00A43A23">
        <w:rPr>
          <w:rFonts w:asciiTheme="majorHAnsi" w:eastAsia="Times New Roman" w:hAnsiTheme="majorHAnsi" w:cs="Times New Roman"/>
          <w:color w:val="000000"/>
        </w:rPr>
        <w:t xml:space="preserve">To exhibit the early redemption case for brokered CDs, the following </w:t>
      </w:r>
      <w:r w:rsidR="00A43A23" w:rsidRPr="007643DA">
        <w:rPr>
          <w:rFonts w:asciiTheme="majorHAnsi" w:eastAsia="Times New Roman" w:hAnsiTheme="majorHAnsi" w:cs="Times New Roman"/>
          <w:noProof/>
          <w:color w:val="000000"/>
        </w:rPr>
        <w:t>r</w:t>
      </w:r>
      <w:r w:rsidR="000F0BF2" w:rsidRPr="007643DA">
        <w:rPr>
          <w:rFonts w:asciiTheme="majorHAnsi" w:eastAsia="Times New Roman" w:hAnsiTheme="majorHAnsi" w:cs="Times New Roman"/>
          <w:noProof/>
          <w:color w:val="000000"/>
        </w:rPr>
        <w:t>ate</w:t>
      </w:r>
      <w:r w:rsidR="000F0BF2" w:rsidRPr="000F0BF2">
        <w:rPr>
          <w:rFonts w:asciiTheme="majorHAnsi" w:eastAsia="Times New Roman" w:hAnsiTheme="majorHAnsi" w:cs="Times New Roman"/>
          <w:color w:val="000000"/>
        </w:rPr>
        <w:t xml:space="preserve"> is assumed to capture the likelihood </w:t>
      </w:r>
      <w:r w:rsidR="000F0BF2" w:rsidRPr="00E70217">
        <w:rPr>
          <w:rFonts w:asciiTheme="majorHAnsi" w:eastAsia="Times New Roman" w:hAnsiTheme="majorHAnsi" w:cs="Times New Roman"/>
          <w:noProof/>
          <w:color w:val="000000"/>
        </w:rPr>
        <w:t>of</w:t>
      </w:r>
      <w:r w:rsidR="00A43A23" w:rsidRPr="00E70217">
        <w:rPr>
          <w:rFonts w:asciiTheme="majorHAnsi" w:eastAsia="Times New Roman" w:hAnsiTheme="majorHAnsi" w:cs="Times New Roman"/>
          <w:noProof/>
          <w:color w:val="000000"/>
        </w:rPr>
        <w:t xml:space="preserve"> an</w:t>
      </w:r>
      <w:r w:rsidR="00A43A23">
        <w:rPr>
          <w:rFonts w:asciiTheme="majorHAnsi" w:eastAsia="Times New Roman" w:hAnsiTheme="majorHAnsi" w:cs="Times New Roman"/>
          <w:color w:val="000000"/>
        </w:rPr>
        <w:t xml:space="preserve"> </w:t>
      </w:r>
      <w:r w:rsidR="000F0BF2" w:rsidRPr="000F0BF2">
        <w:rPr>
          <w:rFonts w:asciiTheme="majorHAnsi" w:eastAsia="Times New Roman" w:hAnsiTheme="majorHAnsi" w:cs="Times New Roman"/>
          <w:color w:val="000000"/>
        </w:rPr>
        <w:t xml:space="preserve">early redemption of </w:t>
      </w:r>
      <w:r w:rsidR="00AF177C">
        <w:rPr>
          <w:rFonts w:asciiTheme="majorHAnsi" w:eastAsia="Times New Roman" w:hAnsiTheme="majorHAnsi" w:cs="Times New Roman"/>
          <w:color w:val="000000"/>
        </w:rPr>
        <w:t>br</w:t>
      </w:r>
      <w:r w:rsidR="000F0BF2" w:rsidRPr="000F0BF2">
        <w:rPr>
          <w:rFonts w:asciiTheme="majorHAnsi" w:eastAsia="Times New Roman" w:hAnsiTheme="majorHAnsi" w:cs="Times New Roman"/>
          <w:color w:val="000000"/>
        </w:rPr>
        <w:t xml:space="preserve">okered </w:t>
      </w:r>
      <w:r w:rsidR="000F0BF2" w:rsidRPr="00E70217">
        <w:rPr>
          <w:rFonts w:asciiTheme="majorHAnsi" w:eastAsia="Times New Roman" w:hAnsiTheme="majorHAnsi" w:cs="Times New Roman"/>
          <w:noProof/>
          <w:color w:val="000000"/>
        </w:rPr>
        <w:t>CD</w:t>
      </w:r>
      <w:r w:rsidR="00A43A23" w:rsidRPr="00E70217">
        <w:rPr>
          <w:rFonts w:asciiTheme="majorHAnsi" w:eastAsia="Times New Roman" w:hAnsiTheme="majorHAnsi" w:cs="Times New Roman"/>
          <w:noProof/>
          <w:color w:val="000000"/>
        </w:rPr>
        <w:t>s</w:t>
      </w:r>
      <w:r w:rsidR="000F0BF2" w:rsidRPr="00E70217">
        <w:rPr>
          <w:rFonts w:asciiTheme="majorHAnsi" w:eastAsia="Times New Roman" w:hAnsiTheme="majorHAnsi" w:cs="Times New Roman"/>
          <w:noProof/>
          <w:color w:val="000000"/>
        </w:rPr>
        <w:t xml:space="preserve"> </w:t>
      </w:r>
      <w:r w:rsidR="005477C4" w:rsidRPr="007643DA">
        <w:rPr>
          <w:rFonts w:asciiTheme="majorHAnsi" w:eastAsia="Times New Roman" w:hAnsiTheme="majorHAnsi" w:cs="Times New Roman"/>
          <w:noProof/>
          <w:color w:val="000000"/>
        </w:rPr>
        <w:t>that</w:t>
      </w:r>
      <w:r w:rsidR="005477C4">
        <w:rPr>
          <w:rFonts w:asciiTheme="majorHAnsi" w:eastAsia="Times New Roman" w:hAnsiTheme="majorHAnsi" w:cs="Times New Roman"/>
          <w:noProof/>
          <w:color w:val="000000"/>
        </w:rPr>
        <w:t xml:space="preserve"> </w:t>
      </w:r>
      <w:r w:rsidR="000F0BF2" w:rsidRPr="000F0BF2">
        <w:rPr>
          <w:rFonts w:asciiTheme="majorHAnsi" w:eastAsia="Times New Roman" w:hAnsiTheme="majorHAnsi" w:cs="Times New Roman"/>
          <w:color w:val="000000"/>
        </w:rPr>
        <w:t>result in</w:t>
      </w:r>
      <w:r w:rsidR="00A43A23">
        <w:rPr>
          <w:rFonts w:asciiTheme="majorHAnsi" w:eastAsia="Times New Roman" w:hAnsiTheme="majorHAnsi" w:cs="Times New Roman"/>
          <w:color w:val="000000"/>
        </w:rPr>
        <w:t xml:space="preserve"> a </w:t>
      </w:r>
      <w:r w:rsidR="000F0BF2" w:rsidRPr="000F0BF2">
        <w:rPr>
          <w:rFonts w:asciiTheme="majorHAnsi" w:eastAsia="Times New Roman" w:hAnsiTheme="majorHAnsi" w:cs="Times New Roman"/>
          <w:color w:val="000000"/>
        </w:rPr>
        <w:t>cash outflow earlier than expected.</w:t>
      </w:r>
    </w:p>
    <w:p w:rsidR="000749C7" w:rsidRPr="00F274CB" w:rsidRDefault="000749C7" w:rsidP="000749C7">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5266C6" w:rsidRPr="00F274CB" w:rsidRDefault="001A56B1">
      <w:pPr>
        <w:jc w:val="both"/>
        <w:rPr>
          <w:rFonts w:asciiTheme="majorHAnsi" w:eastAsia="Times New Roman" w:hAnsiTheme="majorHAnsi" w:cs="Times New Roman"/>
          <w:color w:val="000000"/>
        </w:rPr>
        <w:pPrChange w:id="371" w:author="MA, YUANYUAN" w:date="2018-06-01T13:52:00Z">
          <w:pPr/>
        </w:pPrChange>
      </w:pPr>
      <w:r w:rsidRPr="00F274CB">
        <w:rPr>
          <w:rFonts w:asciiTheme="majorHAnsi" w:eastAsia="Times New Roman" w:hAnsiTheme="majorHAnsi" w:cs="Times New Roman"/>
          <w:color w:val="000000"/>
        </w:rPr>
        <w:t xml:space="preserve">Rapid early redemption of </w:t>
      </w:r>
      <w:r>
        <w:rPr>
          <w:rFonts w:asciiTheme="majorHAnsi" w:eastAsia="Times New Roman" w:hAnsiTheme="majorHAnsi" w:cs="Times New Roman"/>
          <w:color w:val="000000"/>
        </w:rPr>
        <w:t xml:space="preserve">sweep </w:t>
      </w:r>
      <w:r w:rsidRPr="00F274CB">
        <w:rPr>
          <w:rFonts w:asciiTheme="majorHAnsi" w:eastAsia="Times New Roman" w:hAnsiTheme="majorHAnsi" w:cs="Times New Roman"/>
          <w:color w:val="000000"/>
        </w:rPr>
        <w:t xml:space="preserve">deposits could occur </w:t>
      </w:r>
      <w:r w:rsidR="00AF177C">
        <w:rPr>
          <w:rFonts w:asciiTheme="majorHAnsi" w:eastAsia="Times New Roman" w:hAnsiTheme="majorHAnsi" w:cs="Times New Roman"/>
          <w:color w:val="000000"/>
        </w:rPr>
        <w:t xml:space="preserve">out of concern </w:t>
      </w:r>
      <w:r w:rsidRPr="00C44798">
        <w:rPr>
          <w:rFonts w:asciiTheme="majorHAnsi" w:eastAsia="Times New Roman" w:hAnsiTheme="majorHAnsi" w:cs="Times New Roman"/>
          <w:noProof/>
          <w:color w:val="000000"/>
        </w:rPr>
        <w:t>for</w:t>
      </w:r>
      <w:r w:rsidRPr="00F274CB">
        <w:rPr>
          <w:rFonts w:asciiTheme="majorHAnsi" w:eastAsia="Times New Roman" w:hAnsiTheme="majorHAnsi" w:cs="Times New Roman"/>
          <w:color w:val="000000"/>
        </w:rPr>
        <w:t xml:space="preserve"> BOC's safety and soundness</w:t>
      </w:r>
      <w:r>
        <w:rPr>
          <w:rFonts w:asciiTheme="majorHAnsi" w:eastAsia="Times New Roman" w:hAnsiTheme="majorHAnsi" w:cs="Times New Roman"/>
          <w:color w:val="000000"/>
        </w:rPr>
        <w:t xml:space="preserve">. </w:t>
      </w:r>
      <w:r w:rsidR="000749C7" w:rsidRPr="00F274CB">
        <w:rPr>
          <w:rFonts w:asciiTheme="majorHAnsi" w:eastAsia="Times New Roman" w:hAnsiTheme="majorHAnsi" w:cs="Times New Roman"/>
          <w:color w:val="000000"/>
        </w:rPr>
        <w:t xml:space="preserve"> This process would generally involve CD breakage through the brokerage channel of an FDIC-insured deposit, which is highly unlikely.</w:t>
      </w:r>
      <w:r>
        <w:rPr>
          <w:rFonts w:asciiTheme="majorHAnsi" w:eastAsia="Times New Roman" w:hAnsiTheme="majorHAnsi" w:cs="Times New Roman"/>
          <w:color w:val="000000"/>
        </w:rPr>
        <w:t xml:space="preserve"> </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0749C7" w:rsidRPr="00F274CB" w:rsidTr="00856348">
        <w:trPr>
          <w:trHeight w:val="225"/>
        </w:trPr>
        <w:tc>
          <w:tcPr>
            <w:tcW w:w="4230" w:type="dxa"/>
            <w:gridSpan w:val="2"/>
            <w:tcBorders>
              <w:top w:val="nil"/>
              <w:left w:val="nil"/>
              <w:right w:val="nil"/>
            </w:tcBorders>
            <w:shd w:val="clear" w:color="auto" w:fill="auto"/>
          </w:tcPr>
          <w:p w:rsidR="000749C7" w:rsidRPr="00F274CB" w:rsidRDefault="000749C7"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0749C7" w:rsidRPr="00F274CB" w:rsidRDefault="000749C7"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0749C7" w:rsidRPr="00F274CB" w:rsidTr="00856348">
        <w:trPr>
          <w:trHeight w:val="249"/>
        </w:trPr>
        <w:tc>
          <w:tcPr>
            <w:tcW w:w="455" w:type="dxa"/>
            <w:shd w:val="clear" w:color="auto" w:fill="F5B9A9"/>
            <w:vAlign w:val="center"/>
          </w:tcPr>
          <w:p w:rsidR="000749C7" w:rsidRPr="00F274CB" w:rsidRDefault="000749C7" w:rsidP="00856348">
            <w:pPr>
              <w:tabs>
                <w:tab w:val="left" w:pos="270"/>
              </w:tabs>
              <w:rPr>
                <w:rFonts w:asciiTheme="majorHAnsi" w:hAnsiTheme="majorHAnsi"/>
                <w:lang w:eastAsia="en-US"/>
              </w:rPr>
            </w:pPr>
          </w:p>
        </w:tc>
        <w:tc>
          <w:tcPr>
            <w:tcW w:w="3775" w:type="dxa"/>
            <w:shd w:val="clear" w:color="auto" w:fill="F5B9A9"/>
            <w:vAlign w:val="center"/>
          </w:tcPr>
          <w:p w:rsidR="000749C7" w:rsidRPr="00F274CB" w:rsidRDefault="000749C7"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0749C7" w:rsidRPr="00F274CB" w:rsidTr="00856348">
        <w:trPr>
          <w:cantSplit/>
          <w:trHeight w:val="1515"/>
        </w:trPr>
        <w:tc>
          <w:tcPr>
            <w:tcW w:w="455" w:type="dxa"/>
            <w:textDirection w:val="btLr"/>
            <w:vAlign w:val="center"/>
          </w:tcPr>
          <w:p w:rsidR="000749C7" w:rsidRPr="00F274CB" w:rsidRDefault="000749C7" w:rsidP="000749C7">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0749C7" w:rsidRPr="00F274CB" w:rsidRDefault="000F0BF2" w:rsidP="005022FD">
            <w:pPr>
              <w:tabs>
                <w:tab w:val="left" w:pos="270"/>
              </w:tabs>
              <w:rPr>
                <w:rFonts w:asciiTheme="majorHAnsi" w:hAnsiTheme="majorHAnsi"/>
                <w:lang w:eastAsia="en-US"/>
              </w:rPr>
            </w:pPr>
            <w:r w:rsidRPr="000F0BF2">
              <w:rPr>
                <w:rFonts w:asciiTheme="majorHAnsi" w:hAnsiTheme="majorHAnsi"/>
                <w:lang w:eastAsia="en-US"/>
              </w:rPr>
              <w:t>100% outflow on maturity as investors reposition to market alternatives.</w:t>
            </w:r>
          </w:p>
        </w:tc>
        <w:tc>
          <w:tcPr>
            <w:tcW w:w="1376" w:type="dxa"/>
            <w:vAlign w:val="center"/>
          </w:tcPr>
          <w:p w:rsidR="000749C7" w:rsidRPr="00F274CB" w:rsidRDefault="000F0BF2" w:rsidP="000749C7">
            <w:pPr>
              <w:jc w:val="center"/>
              <w:rPr>
                <w:rFonts w:asciiTheme="majorHAnsi" w:hAnsiTheme="majorHAnsi"/>
                <w:color w:val="000000"/>
              </w:rPr>
            </w:pPr>
            <w:r>
              <w:rPr>
                <w:rFonts w:asciiTheme="majorHAnsi" w:hAnsiTheme="majorHAnsi"/>
                <w:color w:val="000000"/>
              </w:rPr>
              <w:t>100%</w:t>
            </w:r>
          </w:p>
        </w:tc>
        <w:tc>
          <w:tcPr>
            <w:tcW w:w="1376" w:type="dxa"/>
            <w:vAlign w:val="center"/>
          </w:tcPr>
          <w:p w:rsidR="000749C7" w:rsidRPr="00F274CB" w:rsidRDefault="000F0BF2" w:rsidP="000749C7">
            <w:pPr>
              <w:jc w:val="center"/>
              <w:rPr>
                <w:rFonts w:asciiTheme="majorHAnsi" w:hAnsiTheme="majorHAnsi"/>
                <w:color w:val="000000"/>
              </w:rPr>
            </w:pPr>
            <w:r>
              <w:rPr>
                <w:rFonts w:asciiTheme="majorHAnsi" w:hAnsiTheme="majorHAnsi"/>
                <w:color w:val="000000"/>
              </w:rPr>
              <w:t>100%</w:t>
            </w:r>
          </w:p>
        </w:tc>
        <w:tc>
          <w:tcPr>
            <w:tcW w:w="1376" w:type="dxa"/>
            <w:vAlign w:val="center"/>
          </w:tcPr>
          <w:p w:rsidR="000749C7" w:rsidRPr="00F274CB" w:rsidRDefault="000F0BF2" w:rsidP="000749C7">
            <w:pPr>
              <w:jc w:val="center"/>
              <w:rPr>
                <w:rFonts w:asciiTheme="majorHAnsi" w:hAnsiTheme="majorHAnsi"/>
                <w:color w:val="000000"/>
              </w:rPr>
            </w:pPr>
            <w:r>
              <w:rPr>
                <w:rFonts w:asciiTheme="majorHAnsi" w:hAnsiTheme="majorHAnsi"/>
                <w:color w:val="000000"/>
              </w:rPr>
              <w:t>100%</w:t>
            </w:r>
          </w:p>
        </w:tc>
        <w:tc>
          <w:tcPr>
            <w:tcW w:w="1377" w:type="dxa"/>
            <w:vAlign w:val="center"/>
          </w:tcPr>
          <w:p w:rsidR="000749C7" w:rsidRPr="00F274CB" w:rsidRDefault="000F0BF2" w:rsidP="000749C7">
            <w:pPr>
              <w:jc w:val="center"/>
              <w:rPr>
                <w:rFonts w:asciiTheme="majorHAnsi" w:hAnsiTheme="majorHAnsi"/>
                <w:color w:val="000000"/>
              </w:rPr>
            </w:pPr>
            <w:r>
              <w:rPr>
                <w:rFonts w:asciiTheme="majorHAnsi" w:hAnsiTheme="majorHAnsi"/>
                <w:color w:val="000000"/>
              </w:rPr>
              <w:t>100%</w:t>
            </w:r>
          </w:p>
        </w:tc>
      </w:tr>
      <w:tr w:rsidR="000749C7" w:rsidRPr="00F274CB" w:rsidTr="000749C7">
        <w:trPr>
          <w:cantSplit/>
          <w:trHeight w:val="1515"/>
        </w:trPr>
        <w:tc>
          <w:tcPr>
            <w:tcW w:w="455" w:type="dxa"/>
            <w:textDirection w:val="btLr"/>
            <w:vAlign w:val="center"/>
          </w:tcPr>
          <w:p w:rsidR="000749C7" w:rsidRPr="00F274CB" w:rsidRDefault="000749C7" w:rsidP="000749C7">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0749C7" w:rsidRPr="00F274CB" w:rsidRDefault="00290BC7" w:rsidP="000749C7">
            <w:pPr>
              <w:rPr>
                <w:rFonts w:asciiTheme="majorHAnsi" w:hAnsiTheme="majorHAnsi"/>
              </w:rPr>
            </w:pPr>
            <w:r w:rsidRPr="00290BC7">
              <w:rPr>
                <w:rFonts w:asciiTheme="majorHAnsi" w:hAnsiTheme="majorHAnsi"/>
              </w:rPr>
              <w:t>100% outflow on maturity as investors reposition to market alternatives.</w:t>
            </w:r>
          </w:p>
        </w:tc>
        <w:tc>
          <w:tcPr>
            <w:tcW w:w="1376"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c>
          <w:tcPr>
            <w:tcW w:w="1376"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c>
          <w:tcPr>
            <w:tcW w:w="1376"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c>
          <w:tcPr>
            <w:tcW w:w="1377"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r>
      <w:tr w:rsidR="000749C7" w:rsidRPr="00F274CB" w:rsidTr="00856348">
        <w:trPr>
          <w:cantSplit/>
          <w:trHeight w:val="1515"/>
        </w:trPr>
        <w:tc>
          <w:tcPr>
            <w:tcW w:w="455" w:type="dxa"/>
            <w:textDirection w:val="btLr"/>
            <w:vAlign w:val="center"/>
          </w:tcPr>
          <w:p w:rsidR="000749C7" w:rsidRPr="00F274CB" w:rsidRDefault="000749C7" w:rsidP="000749C7">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Combined</w:t>
            </w:r>
          </w:p>
        </w:tc>
        <w:tc>
          <w:tcPr>
            <w:tcW w:w="3775" w:type="dxa"/>
            <w:vAlign w:val="center"/>
          </w:tcPr>
          <w:p w:rsidR="000749C7" w:rsidRPr="00F274CB" w:rsidRDefault="00290BC7" w:rsidP="005022FD">
            <w:pPr>
              <w:rPr>
                <w:rFonts w:asciiTheme="majorHAnsi" w:hAnsiTheme="majorHAnsi"/>
              </w:rPr>
            </w:pPr>
            <w:r w:rsidRPr="006040FF">
              <w:rPr>
                <w:lang w:eastAsia="en-US"/>
              </w:rPr>
              <w:t>100% outflow on maturity as investors reposition to market alternatives.</w:t>
            </w:r>
          </w:p>
        </w:tc>
        <w:tc>
          <w:tcPr>
            <w:tcW w:w="1376"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c>
          <w:tcPr>
            <w:tcW w:w="1376"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c>
          <w:tcPr>
            <w:tcW w:w="1376"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c>
          <w:tcPr>
            <w:tcW w:w="1377" w:type="dxa"/>
            <w:vAlign w:val="center"/>
          </w:tcPr>
          <w:p w:rsidR="000749C7" w:rsidRPr="00F274CB" w:rsidRDefault="00290BC7" w:rsidP="000749C7">
            <w:pPr>
              <w:jc w:val="center"/>
              <w:rPr>
                <w:rFonts w:asciiTheme="majorHAnsi" w:hAnsiTheme="majorHAnsi"/>
                <w:color w:val="000000"/>
              </w:rPr>
            </w:pPr>
            <w:r>
              <w:rPr>
                <w:rFonts w:asciiTheme="majorHAnsi" w:hAnsiTheme="majorHAnsi"/>
                <w:color w:val="000000"/>
              </w:rPr>
              <w:t>100%</w:t>
            </w:r>
          </w:p>
        </w:tc>
      </w:tr>
    </w:tbl>
    <w:p w:rsidR="000749C7" w:rsidRDefault="000749C7" w:rsidP="00873163">
      <w:pPr>
        <w:rPr>
          <w:rFonts w:asciiTheme="majorHAnsi" w:hAnsiTheme="majorHAnsi" w:cs="Times New Roman"/>
        </w:rPr>
      </w:pPr>
    </w:p>
    <w:p w:rsidR="00A54CD3" w:rsidRDefault="00A54CD3" w:rsidP="00873163">
      <w:pPr>
        <w:rPr>
          <w:rFonts w:asciiTheme="majorHAnsi" w:hAnsiTheme="majorHAnsi" w:cs="Times New Roman"/>
        </w:rPr>
      </w:pPr>
    </w:p>
    <w:p w:rsidR="00A54CD3" w:rsidRPr="00E8441B" w:rsidRDefault="00A54CD3" w:rsidP="00A54CD3">
      <w:pPr>
        <w:jc w:val="both"/>
        <w:rPr>
          <w:rFonts w:asciiTheme="majorHAnsi" w:eastAsia="Times New Roman" w:hAnsiTheme="majorHAnsi" w:cs="Times New Roman"/>
          <w:color w:val="000000"/>
        </w:rPr>
      </w:pPr>
      <w:r w:rsidRPr="00E8441B">
        <w:rPr>
          <w:rFonts w:asciiTheme="majorHAnsi" w:eastAsia="Times New Roman" w:hAnsiTheme="majorHAnsi" w:cs="Times New Roman"/>
          <w:color w:val="000000"/>
        </w:rPr>
        <w:t>Given these deposits are FDIC insured and sold to retail customers through brokers, it is assumed that early redemption would not be encouraged in stress. However, relatively small early redemption rate is still assumed as the following table displays.</w:t>
      </w:r>
    </w:p>
    <w:p w:rsidR="00A54CD3" w:rsidRPr="00E8441B" w:rsidRDefault="00A54CD3" w:rsidP="00A54CD3">
      <w:pPr>
        <w:rPr>
          <w:rFonts w:asciiTheme="majorHAnsi" w:eastAsia="Times New Roman" w:hAnsiTheme="majorHAnsi" w:cs="Times New Roman"/>
          <w:color w:val="000000"/>
        </w:rPr>
      </w:pPr>
      <w:r w:rsidRPr="00E8441B">
        <w:rPr>
          <w:rFonts w:asciiTheme="majorHAnsi" w:eastAsia="Times New Roman" w:hAnsiTheme="majorHAnsi" w:cs="Times New Roman"/>
          <w:color w:val="000000"/>
        </w:rPr>
        <w:t>Early Redemption Rate under different scenarios</w:t>
      </w:r>
    </w:p>
    <w:tbl>
      <w:tblPr>
        <w:tblW w:w="8680" w:type="dxa"/>
        <w:tblInd w:w="98" w:type="dxa"/>
        <w:tblLook w:val="04A0" w:firstRow="1" w:lastRow="0" w:firstColumn="1" w:lastColumn="0" w:noHBand="0" w:noVBand="1"/>
      </w:tblPr>
      <w:tblGrid>
        <w:gridCol w:w="2700"/>
        <w:gridCol w:w="2700"/>
        <w:gridCol w:w="1220"/>
        <w:gridCol w:w="1486"/>
        <w:gridCol w:w="1084"/>
      </w:tblGrid>
      <w:tr w:rsidR="00A54CD3" w:rsidRPr="00A54CD3" w:rsidTr="00EF07D8">
        <w:trPr>
          <w:trHeight w:val="315"/>
        </w:trPr>
        <w:tc>
          <w:tcPr>
            <w:tcW w:w="27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Type</w:t>
            </w:r>
          </w:p>
        </w:tc>
        <w:tc>
          <w:tcPr>
            <w:tcW w:w="2700" w:type="dxa"/>
            <w:tcBorders>
              <w:top w:val="single" w:sz="8" w:space="0" w:color="auto"/>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Time Frame</w:t>
            </w:r>
          </w:p>
        </w:tc>
        <w:tc>
          <w:tcPr>
            <w:tcW w:w="1060" w:type="dxa"/>
            <w:tcBorders>
              <w:top w:val="single" w:sz="8" w:space="0" w:color="auto"/>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Combined</w:t>
            </w:r>
          </w:p>
        </w:tc>
        <w:tc>
          <w:tcPr>
            <w:tcW w:w="1280" w:type="dxa"/>
            <w:tcBorders>
              <w:top w:val="single" w:sz="8" w:space="0" w:color="auto"/>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Idiosyncratic</w:t>
            </w:r>
          </w:p>
        </w:tc>
        <w:tc>
          <w:tcPr>
            <w:tcW w:w="940" w:type="dxa"/>
            <w:tcBorders>
              <w:top w:val="single" w:sz="8" w:space="0" w:color="auto"/>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Systemic</w:t>
            </w:r>
          </w:p>
        </w:tc>
      </w:tr>
      <w:tr w:rsidR="00A54CD3" w:rsidRPr="00A54CD3" w:rsidTr="00EF07D8">
        <w:trPr>
          <w:trHeight w:val="315"/>
        </w:trPr>
        <w:tc>
          <w:tcPr>
            <w:tcW w:w="2700" w:type="dxa"/>
            <w:tcBorders>
              <w:top w:val="nil"/>
              <w:left w:val="single" w:sz="8" w:space="0" w:color="auto"/>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Brokered CDs</w:t>
            </w:r>
          </w:p>
        </w:tc>
        <w:tc>
          <w:tcPr>
            <w:tcW w:w="2700" w:type="dxa"/>
            <w:tcBorders>
              <w:top w:val="nil"/>
              <w:left w:val="nil"/>
              <w:bottom w:val="single" w:sz="8" w:space="0" w:color="auto"/>
              <w:right w:val="single" w:sz="8" w:space="0" w:color="auto"/>
            </w:tcBorders>
            <w:shd w:val="clear" w:color="auto" w:fill="auto"/>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14D</w:t>
            </w:r>
          </w:p>
        </w:tc>
        <w:tc>
          <w:tcPr>
            <w:tcW w:w="1060" w:type="dxa"/>
            <w:tcBorders>
              <w:top w:val="nil"/>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0.0100</w:t>
            </w:r>
          </w:p>
        </w:tc>
        <w:tc>
          <w:tcPr>
            <w:tcW w:w="1280" w:type="dxa"/>
            <w:tcBorders>
              <w:top w:val="nil"/>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0.0070</w:t>
            </w:r>
          </w:p>
        </w:tc>
        <w:tc>
          <w:tcPr>
            <w:tcW w:w="940" w:type="dxa"/>
            <w:tcBorders>
              <w:top w:val="nil"/>
              <w:left w:val="nil"/>
              <w:bottom w:val="single" w:sz="8" w:space="0" w:color="auto"/>
              <w:right w:val="single" w:sz="8" w:space="0" w:color="auto"/>
            </w:tcBorders>
            <w:shd w:val="clear" w:color="auto" w:fill="auto"/>
            <w:noWrap/>
            <w:vAlign w:val="center"/>
            <w:hideMark/>
          </w:tcPr>
          <w:p w:rsidR="00A54CD3" w:rsidRPr="00E8441B" w:rsidRDefault="00A54CD3" w:rsidP="00E8441B">
            <w:pPr>
              <w:jc w:val="center"/>
              <w:rPr>
                <w:rFonts w:asciiTheme="majorHAnsi" w:eastAsia="Times New Roman" w:hAnsiTheme="majorHAnsi" w:cs="Times New Roman"/>
                <w:color w:val="000000"/>
              </w:rPr>
            </w:pPr>
            <w:r w:rsidRPr="00E8441B">
              <w:rPr>
                <w:rFonts w:asciiTheme="majorHAnsi" w:eastAsia="Times New Roman" w:hAnsiTheme="majorHAnsi" w:cs="Times New Roman"/>
                <w:color w:val="000000"/>
              </w:rPr>
              <w:t>0.0030</w:t>
            </w:r>
          </w:p>
        </w:tc>
      </w:tr>
    </w:tbl>
    <w:p w:rsidR="00A54CD3" w:rsidRPr="00E8441B" w:rsidRDefault="00A54CD3" w:rsidP="00A54CD3">
      <w:pPr>
        <w:rPr>
          <w:rFonts w:asciiTheme="majorHAnsi" w:eastAsia="Times New Roman" w:hAnsiTheme="majorHAnsi" w:cs="Times New Roman"/>
          <w:color w:val="000000"/>
        </w:rPr>
      </w:pPr>
    </w:p>
    <w:p w:rsidR="00A54CD3" w:rsidRPr="00E8441B" w:rsidRDefault="00A54CD3" w:rsidP="00E8441B">
      <w:pPr>
        <w:jc w:val="both"/>
        <w:rPr>
          <w:rFonts w:asciiTheme="majorHAnsi" w:eastAsia="Times New Roman" w:hAnsiTheme="majorHAnsi" w:cs="Times New Roman"/>
          <w:color w:val="000000"/>
        </w:rPr>
      </w:pPr>
      <w:r w:rsidRPr="00E8441B">
        <w:rPr>
          <w:rFonts w:asciiTheme="majorHAnsi" w:eastAsia="Times New Roman" w:hAnsiTheme="majorHAnsi" w:cs="Times New Roman"/>
          <w:color w:val="000000"/>
        </w:rPr>
        <w:t>The total cash outflow includes all early redemption and run-off of matured deposit within the first 14 days.</w:t>
      </w:r>
    </w:p>
    <w:p w:rsidR="001D1902" w:rsidRDefault="001D1902">
      <w:r w:rsidRPr="0084561E">
        <w:t>10.3 Yankee CDs</w:t>
      </w:r>
    </w:p>
    <w:p w:rsidR="001D1902" w:rsidRPr="00F274CB" w:rsidRDefault="001D1902">
      <w:pPr>
        <w:jc w:val="both"/>
        <w:rPr>
          <w:rFonts w:asciiTheme="majorHAnsi" w:eastAsia="Times New Roman" w:hAnsiTheme="majorHAnsi" w:cs="Times New Roman"/>
          <w:color w:val="000000"/>
        </w:rPr>
        <w:pPrChange w:id="372" w:author="MA, YUANYUAN" w:date="2018-06-01T13:53:00Z">
          <w:pPr/>
        </w:pPrChange>
      </w:pPr>
      <w:r w:rsidRPr="00F274CB">
        <w:rPr>
          <w:rFonts w:asciiTheme="majorHAnsi" w:eastAsia="Times New Roman" w:hAnsiTheme="majorHAnsi" w:cs="Times New Roman"/>
          <w:color w:val="000000"/>
        </w:rPr>
        <w:t xml:space="preserve">This line item consists of </w:t>
      </w:r>
      <w:r>
        <w:rPr>
          <w:rFonts w:asciiTheme="majorHAnsi" w:eastAsia="Times New Roman" w:hAnsiTheme="majorHAnsi" w:cs="Times New Roman"/>
          <w:color w:val="000000"/>
        </w:rPr>
        <w:t>Yankee</w:t>
      </w:r>
      <w:r w:rsidRPr="00F274CB">
        <w:rPr>
          <w:rFonts w:asciiTheme="majorHAnsi" w:eastAsia="Times New Roman" w:hAnsiTheme="majorHAnsi" w:cs="Times New Roman"/>
          <w:color w:val="000000"/>
        </w:rPr>
        <w:t xml:space="preserve"> CDs and t</w:t>
      </w:r>
      <w:r>
        <w:rPr>
          <w:rFonts w:asciiTheme="majorHAnsi" w:eastAsia="Times New Roman" w:hAnsiTheme="majorHAnsi" w:cs="Times New Roman"/>
          <w:color w:val="000000"/>
        </w:rPr>
        <w:t xml:space="preserve">hey are </w:t>
      </w:r>
      <w:r w:rsidR="00A1024D">
        <w:rPr>
          <w:rFonts w:asciiTheme="majorHAnsi" w:eastAsia="Times New Roman" w:hAnsiTheme="majorHAnsi" w:cs="Times New Roman"/>
          <w:color w:val="000000"/>
        </w:rPr>
        <w:t>sold to large institutional investors</w:t>
      </w:r>
      <w:r w:rsidR="00DC42BE">
        <w:rPr>
          <w:rFonts w:asciiTheme="majorHAnsi" w:eastAsia="Times New Roman" w:hAnsiTheme="majorHAnsi" w:cs="Times New Roman"/>
          <w:color w:val="000000"/>
        </w:rPr>
        <w:t>.</w:t>
      </w:r>
      <w:r w:rsidRPr="00F274CB">
        <w:rPr>
          <w:rFonts w:asciiTheme="majorHAnsi" w:eastAsia="Times New Roman" w:hAnsiTheme="majorHAnsi" w:cs="Times New Roman"/>
          <w:color w:val="000000"/>
        </w:rPr>
        <w:t xml:space="preserve"> </w:t>
      </w:r>
      <w:r w:rsidR="00A1024D">
        <w:rPr>
          <w:rFonts w:asciiTheme="majorHAnsi" w:eastAsia="Times New Roman" w:hAnsiTheme="majorHAnsi" w:cs="Times New Roman"/>
          <w:color w:val="000000"/>
        </w:rPr>
        <w:t>BOC TRD normally issue</w:t>
      </w:r>
      <w:r w:rsidR="00EE65E8">
        <w:rPr>
          <w:rFonts w:asciiTheme="majorHAnsi" w:eastAsia="Times New Roman" w:hAnsiTheme="majorHAnsi" w:cs="Times New Roman"/>
          <w:color w:val="000000"/>
        </w:rPr>
        <w:t>s</w:t>
      </w:r>
      <w:r w:rsidR="00A1024D">
        <w:rPr>
          <w:rFonts w:asciiTheme="majorHAnsi" w:eastAsia="Times New Roman" w:hAnsiTheme="majorHAnsi" w:cs="Times New Roman"/>
          <w:color w:val="000000"/>
        </w:rPr>
        <w:t xml:space="preserve"> Yankee CDs for the purpose of short-term funding, and the minimum amount is $50 million. </w:t>
      </w:r>
      <w:r w:rsidRPr="00F274CB">
        <w:rPr>
          <w:rFonts w:asciiTheme="majorHAnsi" w:eastAsia="Times New Roman" w:hAnsiTheme="majorHAnsi" w:cs="Times New Roman"/>
          <w:color w:val="000000"/>
        </w:rPr>
        <w:t>These brokered CDs have contractual maturities, and general</w:t>
      </w:r>
      <w:r w:rsidR="006C5490">
        <w:rPr>
          <w:rFonts w:asciiTheme="majorHAnsi" w:eastAsia="Times New Roman" w:hAnsiTheme="majorHAnsi" w:cs="Times New Roman"/>
          <w:color w:val="000000"/>
        </w:rPr>
        <w:t>ly</w:t>
      </w:r>
      <w:r w:rsidRPr="00F274CB">
        <w:rPr>
          <w:rFonts w:asciiTheme="majorHAnsi" w:eastAsia="Times New Roman" w:hAnsiTheme="majorHAnsi" w:cs="Times New Roman"/>
          <w:color w:val="000000"/>
        </w:rPr>
        <w:t xml:space="preserve"> </w:t>
      </w:r>
      <w:r>
        <w:rPr>
          <w:rFonts w:asciiTheme="majorHAnsi" w:eastAsia="Times New Roman" w:hAnsiTheme="majorHAnsi" w:cs="Times New Roman"/>
          <w:color w:val="000000"/>
        </w:rPr>
        <w:t>mature within 30 days</w:t>
      </w:r>
      <w:r w:rsidRPr="00290BC7">
        <w:rPr>
          <w:rFonts w:asciiTheme="majorHAnsi" w:eastAsia="Times New Roman" w:hAnsiTheme="majorHAnsi" w:cs="Times New Roman"/>
          <w:color w:val="000000"/>
        </w:rPr>
        <w:t xml:space="preserve">. </w:t>
      </w:r>
      <w:r w:rsidR="00290BC7" w:rsidRPr="006040FF">
        <w:t>Early redemption is also considered for this product</w:t>
      </w:r>
      <w:r w:rsidR="00290BC7" w:rsidRPr="00F04587">
        <w:t>.</w:t>
      </w:r>
      <w:r w:rsidR="00087174">
        <w:rPr>
          <w:rFonts w:asciiTheme="majorHAnsi" w:eastAsia="Times New Roman" w:hAnsiTheme="majorHAnsi" w:cs="Times New Roman"/>
          <w:color w:val="000000"/>
        </w:rPr>
        <w:t xml:space="preserve"> Similar to securities, </w:t>
      </w:r>
      <w:r w:rsidR="001560DF" w:rsidRPr="007643DA">
        <w:rPr>
          <w:rFonts w:asciiTheme="majorHAnsi" w:eastAsia="Times New Roman" w:hAnsiTheme="majorHAnsi" w:cs="Times New Roman"/>
          <w:noProof/>
          <w:color w:val="000000"/>
        </w:rPr>
        <w:t>i</w:t>
      </w:r>
      <w:r w:rsidR="00087174" w:rsidRPr="007643DA">
        <w:rPr>
          <w:rFonts w:asciiTheme="majorHAnsi" w:eastAsia="Times New Roman" w:hAnsiTheme="majorHAnsi" w:cs="Times New Roman"/>
          <w:noProof/>
          <w:color w:val="000000"/>
        </w:rPr>
        <w:t>nvestors</w:t>
      </w:r>
      <w:r w:rsidR="00087174">
        <w:rPr>
          <w:rFonts w:asciiTheme="majorHAnsi" w:eastAsia="Times New Roman" w:hAnsiTheme="majorHAnsi" w:cs="Times New Roman"/>
          <w:color w:val="000000"/>
        </w:rPr>
        <w:t xml:space="preserve"> can sell them in the market.  </w:t>
      </w:r>
    </w:p>
    <w:p w:rsidR="001D1902" w:rsidRPr="00F274CB" w:rsidRDefault="001D1902" w:rsidP="001D1902">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1D1902" w:rsidRPr="00F274CB" w:rsidRDefault="001D1902">
      <w:pPr>
        <w:jc w:val="both"/>
        <w:rPr>
          <w:rFonts w:asciiTheme="majorHAnsi" w:eastAsia="Times New Roman" w:hAnsiTheme="majorHAnsi" w:cs="Times New Roman"/>
          <w:color w:val="000000"/>
        </w:rPr>
        <w:pPrChange w:id="373" w:author="MA, YUANYUAN" w:date="2018-06-01T13:53:00Z">
          <w:pPr/>
        </w:pPrChange>
      </w:pPr>
      <w:r w:rsidRPr="00F274CB">
        <w:rPr>
          <w:rFonts w:asciiTheme="majorHAnsi" w:eastAsia="Times New Roman" w:hAnsiTheme="majorHAnsi" w:cs="Times New Roman"/>
          <w:color w:val="000000"/>
        </w:rPr>
        <w:t xml:space="preserve">Rapid early redemption of </w:t>
      </w:r>
      <w:r w:rsidR="00087174">
        <w:rPr>
          <w:rFonts w:asciiTheme="majorHAnsi" w:eastAsia="Times New Roman" w:hAnsiTheme="majorHAnsi" w:cs="Times New Roman"/>
          <w:color w:val="000000"/>
        </w:rPr>
        <w:t>Yankee CDs</w:t>
      </w:r>
      <w:r w:rsidR="00087174" w:rsidRPr="00F274CB">
        <w:rPr>
          <w:rFonts w:asciiTheme="majorHAnsi" w:eastAsia="Times New Roman" w:hAnsiTheme="majorHAnsi" w:cs="Times New Roman"/>
          <w:color w:val="000000"/>
        </w:rPr>
        <w:t xml:space="preserve"> </w:t>
      </w:r>
      <w:r w:rsidR="00087174">
        <w:rPr>
          <w:rFonts w:asciiTheme="majorHAnsi" w:eastAsia="Times New Roman" w:hAnsiTheme="majorHAnsi" w:cs="Times New Roman"/>
          <w:color w:val="000000"/>
        </w:rPr>
        <w:t xml:space="preserve">is unlikely </w:t>
      </w:r>
      <w:r w:rsidR="001560DF">
        <w:rPr>
          <w:rFonts w:asciiTheme="majorHAnsi" w:eastAsia="Times New Roman" w:hAnsiTheme="majorHAnsi" w:cs="Times New Roman"/>
          <w:color w:val="000000"/>
        </w:rPr>
        <w:t xml:space="preserve">given </w:t>
      </w:r>
      <w:r w:rsidR="001560DF" w:rsidRPr="007643DA">
        <w:rPr>
          <w:rFonts w:asciiTheme="majorHAnsi" w:eastAsia="Times New Roman" w:hAnsiTheme="majorHAnsi" w:cs="Times New Roman"/>
          <w:noProof/>
          <w:color w:val="000000"/>
        </w:rPr>
        <w:t>that</w:t>
      </w:r>
      <w:r w:rsidR="001560DF">
        <w:rPr>
          <w:rFonts w:asciiTheme="majorHAnsi" w:eastAsia="Times New Roman" w:hAnsiTheme="majorHAnsi" w:cs="Times New Roman"/>
          <w:color w:val="000000"/>
        </w:rPr>
        <w:t xml:space="preserve"> </w:t>
      </w:r>
      <w:r w:rsidR="001560DF" w:rsidRPr="007643DA">
        <w:rPr>
          <w:rFonts w:asciiTheme="majorHAnsi" w:eastAsia="Times New Roman" w:hAnsiTheme="majorHAnsi" w:cs="Times New Roman"/>
          <w:noProof/>
          <w:color w:val="000000"/>
        </w:rPr>
        <w:t>t</w:t>
      </w:r>
      <w:r w:rsidR="00087174" w:rsidRPr="007643DA">
        <w:rPr>
          <w:rFonts w:asciiTheme="majorHAnsi" w:eastAsia="Times New Roman" w:hAnsiTheme="majorHAnsi" w:cs="Times New Roman"/>
          <w:noProof/>
          <w:color w:val="000000"/>
        </w:rPr>
        <w:t>here</w:t>
      </w:r>
      <w:r w:rsidR="00087174">
        <w:rPr>
          <w:rFonts w:asciiTheme="majorHAnsi" w:eastAsia="Times New Roman" w:hAnsiTheme="majorHAnsi" w:cs="Times New Roman"/>
          <w:color w:val="000000"/>
        </w:rPr>
        <w:t xml:space="preserve"> are no early redemption features. </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1D1902" w:rsidRPr="00F274CB" w:rsidTr="00BE5453">
        <w:trPr>
          <w:trHeight w:val="225"/>
        </w:trPr>
        <w:tc>
          <w:tcPr>
            <w:tcW w:w="4230" w:type="dxa"/>
            <w:gridSpan w:val="2"/>
            <w:tcBorders>
              <w:top w:val="nil"/>
              <w:left w:val="nil"/>
              <w:right w:val="nil"/>
            </w:tcBorders>
            <w:shd w:val="clear" w:color="auto" w:fill="auto"/>
          </w:tcPr>
          <w:p w:rsidR="001D1902" w:rsidRPr="00F274CB" w:rsidRDefault="001D1902" w:rsidP="00BE5453">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1D1902" w:rsidRPr="00F274CB" w:rsidRDefault="001D1902" w:rsidP="00BE5453">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1D1902" w:rsidRPr="00F274CB" w:rsidTr="00BE5453">
        <w:trPr>
          <w:trHeight w:val="249"/>
        </w:trPr>
        <w:tc>
          <w:tcPr>
            <w:tcW w:w="455" w:type="dxa"/>
            <w:shd w:val="clear" w:color="auto" w:fill="F5B9A9"/>
            <w:vAlign w:val="center"/>
          </w:tcPr>
          <w:p w:rsidR="001D1902" w:rsidRPr="00F274CB" w:rsidRDefault="001D1902" w:rsidP="00BE5453">
            <w:pPr>
              <w:tabs>
                <w:tab w:val="left" w:pos="270"/>
              </w:tabs>
              <w:rPr>
                <w:rFonts w:asciiTheme="majorHAnsi" w:hAnsiTheme="majorHAnsi"/>
                <w:lang w:eastAsia="en-US"/>
              </w:rPr>
            </w:pPr>
          </w:p>
        </w:tc>
        <w:tc>
          <w:tcPr>
            <w:tcW w:w="3775" w:type="dxa"/>
            <w:shd w:val="clear" w:color="auto" w:fill="F5B9A9"/>
            <w:vAlign w:val="center"/>
          </w:tcPr>
          <w:p w:rsidR="001D1902" w:rsidRPr="00F274CB" w:rsidRDefault="001D1902" w:rsidP="00BE5453">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1D1902" w:rsidRPr="00F274CB" w:rsidRDefault="001D1902" w:rsidP="00BE5453">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1D1902" w:rsidRPr="00F274CB" w:rsidRDefault="001D1902" w:rsidP="00BE5453">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1D1902" w:rsidRPr="00F274CB" w:rsidRDefault="001D1902" w:rsidP="00BE5453">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1D1902" w:rsidRPr="00F274CB" w:rsidRDefault="001D1902" w:rsidP="00BE5453">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361B2C" w:rsidRPr="00F274CB" w:rsidTr="00BE5453">
        <w:trPr>
          <w:cantSplit/>
          <w:trHeight w:val="1515"/>
        </w:trPr>
        <w:tc>
          <w:tcPr>
            <w:tcW w:w="455" w:type="dxa"/>
            <w:textDirection w:val="btLr"/>
            <w:vAlign w:val="center"/>
          </w:tcPr>
          <w:p w:rsidR="00361B2C" w:rsidRPr="00F274CB" w:rsidRDefault="00361B2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361B2C" w:rsidRPr="00D619ED" w:rsidRDefault="00361B2C" w:rsidP="00DD2E96">
            <w:pPr>
              <w:tabs>
                <w:tab w:val="left" w:pos="270"/>
              </w:tabs>
              <w:spacing w:after="160" w:line="259" w:lineRule="auto"/>
              <w:rPr>
                <w:rFonts w:asciiTheme="majorHAnsi" w:hAnsiTheme="majorHAnsi"/>
                <w:lang w:eastAsia="en-US"/>
              </w:rPr>
            </w:pPr>
            <w:r w:rsidRPr="00D619ED">
              <w:rPr>
                <w:lang w:eastAsia="en-US"/>
              </w:rPr>
              <w:t>100% outflow on maturity</w:t>
            </w:r>
            <w:r w:rsidR="00E50546" w:rsidRPr="00D619ED">
              <w:rPr>
                <w:lang w:eastAsia="en-US"/>
              </w:rPr>
              <w:t>. To</w:t>
            </w:r>
            <w:r w:rsidRPr="00D619ED">
              <w:rPr>
                <w:lang w:eastAsia="en-US"/>
              </w:rPr>
              <w:t xml:space="preserve"> be conservative, BOC CUSO is assumed not</w:t>
            </w:r>
            <w:r w:rsidR="00E50546" w:rsidRPr="00D619ED">
              <w:rPr>
                <w:lang w:eastAsia="en-US"/>
              </w:rPr>
              <w:t xml:space="preserve"> to</w:t>
            </w:r>
            <w:r w:rsidR="001B0F93" w:rsidRPr="00D619ED">
              <w:rPr>
                <w:lang w:eastAsia="en-US"/>
              </w:rPr>
              <w:t xml:space="preserve"> </w:t>
            </w:r>
            <w:r w:rsidR="00AE050F" w:rsidRPr="00D619ED">
              <w:rPr>
                <w:lang w:eastAsia="en-US"/>
              </w:rPr>
              <w:t>allow</w:t>
            </w:r>
            <w:r w:rsidR="001B0F93" w:rsidRPr="00D619ED">
              <w:rPr>
                <w:lang w:eastAsia="en-US"/>
              </w:rPr>
              <w:t xml:space="preserve"> </w:t>
            </w:r>
            <w:r w:rsidRPr="00D619ED">
              <w:rPr>
                <w:noProof/>
                <w:lang w:eastAsia="en-US"/>
              </w:rPr>
              <w:t>rollover</w:t>
            </w:r>
            <w:r w:rsidR="001B0F93" w:rsidRPr="00E8441B">
              <w:rPr>
                <w:noProof/>
                <w:lang w:eastAsia="en-US"/>
              </w:rPr>
              <w:t xml:space="preserve"> of </w:t>
            </w:r>
            <w:r w:rsidR="00AE050F" w:rsidRPr="00E8441B">
              <w:rPr>
                <w:noProof/>
                <w:lang w:eastAsia="en-US"/>
              </w:rPr>
              <w:t xml:space="preserve"> </w:t>
            </w:r>
            <w:r w:rsidR="001B0F93" w:rsidRPr="001D2291">
              <w:rPr>
                <w:noProof/>
                <w:lang w:eastAsia="en-US"/>
              </w:rPr>
              <w:t>thes</w:t>
            </w:r>
            <w:r w:rsidR="001B0F93" w:rsidRPr="009657E4">
              <w:rPr>
                <w:noProof/>
                <w:lang w:eastAsia="en-US"/>
              </w:rPr>
              <w:t>e</w:t>
            </w:r>
            <w:r w:rsidRPr="00E8441B">
              <w:rPr>
                <w:noProof/>
                <w:lang w:eastAsia="en-US"/>
              </w:rPr>
              <w:t xml:space="preserve"> wholesale</w:t>
            </w:r>
            <w:r w:rsidRPr="00D619ED">
              <w:rPr>
                <w:lang w:eastAsia="en-US"/>
              </w:rPr>
              <w:t xml:space="preserve"> term fund</w:t>
            </w:r>
            <w:r w:rsidR="001B0F93" w:rsidRPr="00D619ED">
              <w:rPr>
                <w:lang w:eastAsia="en-US"/>
              </w:rPr>
              <w:t>s</w:t>
            </w:r>
            <w:r w:rsidRPr="00D619ED">
              <w:rPr>
                <w:lang w:eastAsia="en-US"/>
              </w:rPr>
              <w:t xml:space="preserve"> or deposit</w:t>
            </w:r>
            <w:r w:rsidR="00E50546" w:rsidRPr="00D619ED">
              <w:rPr>
                <w:lang w:eastAsia="en-US"/>
              </w:rPr>
              <w:t xml:space="preserve">s </w:t>
            </w:r>
            <w:r w:rsidRPr="00D619ED">
              <w:rPr>
                <w:lang w:eastAsia="en-US"/>
              </w:rPr>
              <w:t xml:space="preserve">with </w:t>
            </w:r>
            <w:r w:rsidR="00AE050F" w:rsidRPr="00E8441B">
              <w:rPr>
                <w:noProof/>
                <w:lang w:eastAsia="en-US"/>
              </w:rPr>
              <w:t xml:space="preserve">counterparties. </w:t>
            </w:r>
            <w:r w:rsidRPr="00D619ED">
              <w:rPr>
                <w:lang w:eastAsia="en-US"/>
              </w:rPr>
              <w:t>Aligns with LCR factor on wholesale CD</w:t>
            </w:r>
            <w:r w:rsidR="00567E54" w:rsidRPr="00E8441B">
              <w:rPr>
                <w:lang w:eastAsia="en-US"/>
              </w:rPr>
              <w:t>s</w:t>
            </w:r>
          </w:p>
          <w:p w:rsidR="00361B2C" w:rsidRPr="00F274CB" w:rsidRDefault="00361B2C" w:rsidP="00BE5453">
            <w:pPr>
              <w:rPr>
                <w:rFonts w:asciiTheme="majorHAnsi" w:hAnsiTheme="majorHAnsi"/>
              </w:rPr>
            </w:pPr>
          </w:p>
          <w:p w:rsidR="00361B2C" w:rsidRPr="00361B2C" w:rsidRDefault="00361B2C" w:rsidP="00087174">
            <w:pPr>
              <w:rPr>
                <w:rFonts w:asciiTheme="majorHAnsi" w:hAnsiTheme="majorHAnsi"/>
                <w:lang w:eastAsia="en-US"/>
              </w:rPr>
            </w:pP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7"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r>
      <w:tr w:rsidR="00361B2C" w:rsidRPr="00F274CB" w:rsidTr="00BE5453">
        <w:trPr>
          <w:cantSplit/>
          <w:trHeight w:val="1515"/>
        </w:trPr>
        <w:tc>
          <w:tcPr>
            <w:tcW w:w="455" w:type="dxa"/>
            <w:textDirection w:val="btLr"/>
            <w:vAlign w:val="center"/>
          </w:tcPr>
          <w:p w:rsidR="00361B2C" w:rsidRPr="00F274CB" w:rsidRDefault="00361B2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361B2C" w:rsidRPr="00F274CB" w:rsidRDefault="00361B2C" w:rsidP="00087174">
            <w:pPr>
              <w:rPr>
                <w:rFonts w:asciiTheme="majorHAnsi" w:hAnsiTheme="majorHAnsi"/>
              </w:rPr>
            </w:pP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7"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r>
      <w:tr w:rsidR="00361B2C" w:rsidRPr="00F274CB" w:rsidTr="00BE5453">
        <w:trPr>
          <w:cantSplit/>
          <w:trHeight w:val="1515"/>
        </w:trPr>
        <w:tc>
          <w:tcPr>
            <w:tcW w:w="455" w:type="dxa"/>
            <w:textDirection w:val="btLr"/>
            <w:vAlign w:val="center"/>
          </w:tcPr>
          <w:p w:rsidR="00361B2C" w:rsidRPr="00F274CB" w:rsidRDefault="00361B2C" w:rsidP="00BE5453">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Combined</w:t>
            </w:r>
          </w:p>
        </w:tc>
        <w:tc>
          <w:tcPr>
            <w:tcW w:w="3775" w:type="dxa"/>
            <w:vMerge/>
            <w:vAlign w:val="center"/>
          </w:tcPr>
          <w:p w:rsidR="00361B2C" w:rsidRPr="00F274CB" w:rsidRDefault="00361B2C" w:rsidP="00087174">
            <w:pPr>
              <w:rPr>
                <w:rFonts w:asciiTheme="majorHAnsi" w:hAnsiTheme="majorHAnsi"/>
              </w:rPr>
            </w:pP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6"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c>
          <w:tcPr>
            <w:tcW w:w="1377" w:type="dxa"/>
            <w:vAlign w:val="center"/>
          </w:tcPr>
          <w:p w:rsidR="00361B2C" w:rsidRPr="00F274CB" w:rsidRDefault="00361B2C" w:rsidP="00BE5453">
            <w:pPr>
              <w:jc w:val="center"/>
              <w:rPr>
                <w:rFonts w:asciiTheme="majorHAnsi" w:hAnsiTheme="majorHAnsi"/>
                <w:color w:val="000000"/>
              </w:rPr>
            </w:pPr>
            <w:r>
              <w:rPr>
                <w:rFonts w:asciiTheme="majorHAnsi" w:hAnsiTheme="majorHAnsi"/>
                <w:color w:val="000000"/>
              </w:rPr>
              <w:t>100%</w:t>
            </w:r>
          </w:p>
        </w:tc>
      </w:tr>
    </w:tbl>
    <w:p w:rsidR="001D1902" w:rsidRDefault="001D1902" w:rsidP="00873163">
      <w:pPr>
        <w:rPr>
          <w:rFonts w:asciiTheme="majorHAnsi" w:hAnsiTheme="majorHAnsi" w:cs="Times New Roman"/>
        </w:rPr>
      </w:pPr>
    </w:p>
    <w:p w:rsidR="00361B2C" w:rsidRPr="001A0302" w:rsidRDefault="00361B2C" w:rsidP="00361B2C">
      <w:pPr>
        <w:jc w:val="both"/>
        <w:rPr>
          <w:lang w:eastAsia="en-US"/>
        </w:rPr>
      </w:pPr>
      <w:r w:rsidRPr="006040FF">
        <w:rPr>
          <w:lang w:eastAsia="en-US"/>
        </w:rPr>
        <w:t xml:space="preserve">Given these wholesale CDs are not allowed to </w:t>
      </w:r>
      <w:r w:rsidR="00567E54" w:rsidRPr="0029462F">
        <w:rPr>
          <w:noProof/>
          <w:lang w:eastAsia="en-US"/>
        </w:rPr>
        <w:t xml:space="preserve">be </w:t>
      </w:r>
      <w:r w:rsidRPr="0029462F">
        <w:rPr>
          <w:noProof/>
          <w:lang w:eastAsia="en-US"/>
        </w:rPr>
        <w:t>redeem</w:t>
      </w:r>
      <w:r w:rsidR="00567E54" w:rsidRPr="0029462F">
        <w:rPr>
          <w:noProof/>
          <w:lang w:eastAsia="en-US"/>
        </w:rPr>
        <w:t>e</w:t>
      </w:r>
      <w:r w:rsidRPr="0029462F">
        <w:rPr>
          <w:noProof/>
          <w:lang w:eastAsia="en-US"/>
        </w:rPr>
        <w:t>d</w:t>
      </w:r>
      <w:r w:rsidR="00567E54">
        <w:rPr>
          <w:lang w:eastAsia="en-US"/>
        </w:rPr>
        <w:t xml:space="preserve"> early, </w:t>
      </w:r>
      <w:r w:rsidR="001A0302" w:rsidRPr="001A0302">
        <w:rPr>
          <w:noProof/>
          <w:lang w:eastAsia="en-US"/>
        </w:rPr>
        <w:t>still</w:t>
      </w:r>
      <w:r w:rsidR="001A0302">
        <w:rPr>
          <w:noProof/>
          <w:lang w:eastAsia="en-US"/>
        </w:rPr>
        <w:t>,</w:t>
      </w:r>
      <w:r w:rsidR="001A0302">
        <w:rPr>
          <w:lang w:eastAsia="en-US"/>
        </w:rPr>
        <w:t xml:space="preserve"> </w:t>
      </w:r>
      <w:r w:rsidR="00567E54">
        <w:rPr>
          <w:lang w:eastAsia="en-US"/>
        </w:rPr>
        <w:t xml:space="preserve">a </w:t>
      </w:r>
      <w:r w:rsidRPr="006040FF">
        <w:rPr>
          <w:lang w:eastAsia="en-US"/>
        </w:rPr>
        <w:t>relatively small early redemption rate is still assumed</w:t>
      </w:r>
      <w:r w:rsidR="001A0302">
        <w:rPr>
          <w:lang w:eastAsia="en-US"/>
        </w:rPr>
        <w:t xml:space="preserve">,  </w:t>
      </w:r>
      <w:r w:rsidRPr="006040FF">
        <w:rPr>
          <w:lang w:eastAsia="en-US"/>
        </w:rPr>
        <w:t xml:space="preserve">which is </w:t>
      </w:r>
      <w:r w:rsidRPr="00503D1C">
        <w:rPr>
          <w:lang w:eastAsia="en-US"/>
        </w:rPr>
        <w:t xml:space="preserve">considered as </w:t>
      </w:r>
      <w:r w:rsidR="001A0302" w:rsidRPr="00E8441B">
        <w:rPr>
          <w:lang w:eastAsia="en-US"/>
        </w:rPr>
        <w:t xml:space="preserve">a </w:t>
      </w:r>
      <w:r w:rsidRPr="00503D1C">
        <w:rPr>
          <w:lang w:eastAsia="en-US"/>
        </w:rPr>
        <w:t xml:space="preserve">forced buyback for </w:t>
      </w:r>
      <w:r w:rsidR="001A0302" w:rsidRPr="00E8441B">
        <w:rPr>
          <w:lang w:eastAsia="en-US"/>
        </w:rPr>
        <w:t xml:space="preserve">managing </w:t>
      </w:r>
      <w:r w:rsidRPr="00503D1C">
        <w:rPr>
          <w:lang w:eastAsia="en-US"/>
        </w:rPr>
        <w:t>reputation risk</w:t>
      </w:r>
      <w:r w:rsidR="001A0302" w:rsidRPr="00E8441B">
        <w:rPr>
          <w:lang w:eastAsia="en-US"/>
        </w:rPr>
        <w:t xml:space="preserve">.  </w:t>
      </w:r>
      <w:r w:rsidR="001A0302">
        <w:rPr>
          <w:lang w:eastAsia="en-US"/>
        </w:rPr>
        <w:t xml:space="preserve">Please refer to the table below for </w:t>
      </w:r>
      <w:r w:rsidR="001A0302" w:rsidRPr="0029462F">
        <w:rPr>
          <w:lang w:eastAsia="en-US"/>
        </w:rPr>
        <w:t xml:space="preserve">reference. </w:t>
      </w:r>
    </w:p>
    <w:p w:rsidR="00361B2C" w:rsidRPr="006040FF" w:rsidRDefault="00361B2C" w:rsidP="00361B2C">
      <w:r w:rsidRPr="006040FF">
        <w:t>Early Redemption Rate under different scenarios</w:t>
      </w:r>
    </w:p>
    <w:tbl>
      <w:tblPr>
        <w:tblW w:w="9100" w:type="dxa"/>
        <w:tblInd w:w="98" w:type="dxa"/>
        <w:tblLook w:val="04A0" w:firstRow="1" w:lastRow="0" w:firstColumn="1" w:lastColumn="0" w:noHBand="0" w:noVBand="1"/>
      </w:tblPr>
      <w:tblGrid>
        <w:gridCol w:w="1900"/>
        <w:gridCol w:w="1980"/>
        <w:gridCol w:w="2160"/>
        <w:gridCol w:w="1710"/>
        <w:gridCol w:w="1350"/>
      </w:tblGrid>
      <w:tr w:rsidR="00361B2C" w:rsidRPr="00361B2C" w:rsidTr="00E8441B">
        <w:trPr>
          <w:trHeight w:val="271"/>
        </w:trPr>
        <w:tc>
          <w:tcPr>
            <w:tcW w:w="190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Type</w:t>
            </w:r>
          </w:p>
        </w:tc>
        <w:tc>
          <w:tcPr>
            <w:tcW w:w="198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Time Frame</w:t>
            </w:r>
          </w:p>
        </w:tc>
        <w:tc>
          <w:tcPr>
            <w:tcW w:w="216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Combined</w:t>
            </w:r>
          </w:p>
        </w:tc>
        <w:tc>
          <w:tcPr>
            <w:tcW w:w="171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Idiosyncratic</w:t>
            </w:r>
          </w:p>
        </w:tc>
        <w:tc>
          <w:tcPr>
            <w:tcW w:w="135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Systemic</w:t>
            </w:r>
          </w:p>
        </w:tc>
      </w:tr>
      <w:tr w:rsidR="00361B2C" w:rsidRPr="00361B2C" w:rsidTr="00E8441B">
        <w:trPr>
          <w:trHeight w:val="271"/>
        </w:trPr>
        <w:tc>
          <w:tcPr>
            <w:tcW w:w="1900" w:type="dxa"/>
            <w:tcBorders>
              <w:top w:val="nil"/>
              <w:left w:val="single" w:sz="8" w:space="0" w:color="auto"/>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Yankee CDs</w:t>
            </w:r>
          </w:p>
        </w:tc>
        <w:tc>
          <w:tcPr>
            <w:tcW w:w="1980" w:type="dxa"/>
            <w:tcBorders>
              <w:top w:val="nil"/>
              <w:left w:val="nil"/>
              <w:bottom w:val="single" w:sz="8" w:space="0" w:color="auto"/>
              <w:right w:val="single" w:sz="8" w:space="0" w:color="auto"/>
            </w:tcBorders>
            <w:shd w:val="clear" w:color="auto" w:fill="auto"/>
            <w:vAlign w:val="center"/>
            <w:hideMark/>
          </w:tcPr>
          <w:p w:rsidR="00361B2C" w:rsidRPr="006040FF" w:rsidRDefault="00361B2C" w:rsidP="00E8441B">
            <w:pPr>
              <w:spacing w:after="0"/>
              <w:jc w:val="center"/>
            </w:pPr>
            <w:r w:rsidRPr="006040FF">
              <w:t>14D</w:t>
            </w:r>
          </w:p>
        </w:tc>
        <w:tc>
          <w:tcPr>
            <w:tcW w:w="2160" w:type="dxa"/>
            <w:tcBorders>
              <w:top w:val="nil"/>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0.0200</w:t>
            </w:r>
          </w:p>
        </w:tc>
        <w:tc>
          <w:tcPr>
            <w:tcW w:w="1710" w:type="dxa"/>
            <w:tcBorders>
              <w:top w:val="nil"/>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0.0150</w:t>
            </w:r>
          </w:p>
        </w:tc>
        <w:tc>
          <w:tcPr>
            <w:tcW w:w="1350" w:type="dxa"/>
            <w:tcBorders>
              <w:top w:val="nil"/>
              <w:left w:val="nil"/>
              <w:bottom w:val="single" w:sz="8" w:space="0" w:color="auto"/>
              <w:right w:val="single" w:sz="8" w:space="0" w:color="auto"/>
            </w:tcBorders>
            <w:shd w:val="clear" w:color="auto" w:fill="auto"/>
            <w:noWrap/>
            <w:vAlign w:val="center"/>
            <w:hideMark/>
          </w:tcPr>
          <w:p w:rsidR="00361B2C" w:rsidRPr="006040FF" w:rsidRDefault="00361B2C" w:rsidP="00E8441B">
            <w:pPr>
              <w:spacing w:after="0"/>
              <w:jc w:val="center"/>
            </w:pPr>
            <w:r w:rsidRPr="006040FF">
              <w:t>0.0050</w:t>
            </w:r>
          </w:p>
        </w:tc>
      </w:tr>
    </w:tbl>
    <w:p w:rsidR="001A0302" w:rsidRDefault="001A0302" w:rsidP="00E8441B">
      <w:pPr>
        <w:spacing w:after="0"/>
        <w:jc w:val="both"/>
      </w:pPr>
    </w:p>
    <w:p w:rsidR="00361B2C" w:rsidRPr="006040FF" w:rsidRDefault="00361B2C" w:rsidP="00361B2C">
      <w:pPr>
        <w:jc w:val="both"/>
      </w:pPr>
      <w:r w:rsidRPr="006040FF">
        <w:t>The total cash outflow includes all early redemption and run-off of matured deposit</w:t>
      </w:r>
      <w:r w:rsidR="001A0302">
        <w:t>s</w:t>
      </w:r>
      <w:r w:rsidRPr="006040FF">
        <w:t xml:space="preserve"> within the first 14 days.</w:t>
      </w:r>
    </w:p>
    <w:p w:rsidR="00361B2C" w:rsidRPr="00E8441B" w:rsidRDefault="00361B2C">
      <w:r w:rsidRPr="00E8441B">
        <w:t>10.4 Bond Issuance</w:t>
      </w:r>
    </w:p>
    <w:p w:rsidR="00361B2C" w:rsidRPr="006040FF" w:rsidRDefault="00361B2C" w:rsidP="00361B2C">
      <w:pPr>
        <w:jc w:val="both"/>
      </w:pPr>
      <w:r w:rsidRPr="006040FF">
        <w:t>This line item consists of RMB CDs</w:t>
      </w:r>
      <w:r w:rsidR="001A0302">
        <w:t xml:space="preserve">, which </w:t>
      </w:r>
      <w:r w:rsidR="001A0302" w:rsidRPr="0029462F">
        <w:rPr>
          <w:noProof/>
        </w:rPr>
        <w:t>a</w:t>
      </w:r>
      <w:r w:rsidRPr="0029462F">
        <w:rPr>
          <w:noProof/>
        </w:rPr>
        <w:t>re</w:t>
      </w:r>
      <w:r w:rsidRPr="006040FF">
        <w:t xml:space="preserve"> sold to large institutional investors. Similar to securities, investors can sell them in the market.  Proceeds will be used to finance RMB denominated trade</w:t>
      </w:r>
      <w:r w:rsidR="001A0302">
        <w:t>s</w:t>
      </w:r>
      <w:r w:rsidRPr="006040FF">
        <w:t xml:space="preserve"> between the US and China. The issuance offers US domiciled institutional investors a new way to invest in RMB denominated assets. </w:t>
      </w:r>
    </w:p>
    <w:p w:rsidR="00361B2C" w:rsidRPr="006040FF" w:rsidRDefault="00361B2C" w:rsidP="00361B2C">
      <w:r w:rsidRPr="006040FF">
        <w:br/>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61B2C" w:rsidRPr="00361B2C" w:rsidTr="0033653D">
        <w:trPr>
          <w:trHeight w:val="225"/>
        </w:trPr>
        <w:tc>
          <w:tcPr>
            <w:tcW w:w="4230" w:type="dxa"/>
            <w:gridSpan w:val="2"/>
            <w:tcBorders>
              <w:top w:val="nil"/>
              <w:left w:val="nil"/>
              <w:right w:val="nil"/>
            </w:tcBorders>
            <w:shd w:val="clear" w:color="auto" w:fill="auto"/>
          </w:tcPr>
          <w:p w:rsidR="00361B2C" w:rsidRPr="006040FF" w:rsidRDefault="00361B2C" w:rsidP="0033653D">
            <w:pPr>
              <w:rPr>
                <w:lang w:eastAsia="en-US"/>
              </w:rPr>
            </w:pPr>
          </w:p>
        </w:tc>
        <w:tc>
          <w:tcPr>
            <w:tcW w:w="5505" w:type="dxa"/>
            <w:gridSpan w:val="4"/>
            <w:tcBorders>
              <w:left w:val="nil"/>
            </w:tcBorders>
            <w:shd w:val="clear" w:color="auto" w:fill="A40000"/>
          </w:tcPr>
          <w:p w:rsidR="00361B2C" w:rsidRPr="006040FF" w:rsidRDefault="00361B2C" w:rsidP="0033653D">
            <w:pPr>
              <w:rPr>
                <w:color w:val="FFFFFF" w:themeColor="background1"/>
                <w:lang w:eastAsia="en-US"/>
              </w:rPr>
            </w:pPr>
            <w:r w:rsidRPr="006040FF">
              <w:rPr>
                <w:lang w:eastAsia="en-US"/>
              </w:rPr>
              <w:t>Runoff Rates</w:t>
            </w:r>
          </w:p>
        </w:tc>
      </w:tr>
      <w:tr w:rsidR="00361B2C" w:rsidRPr="00361B2C" w:rsidTr="0033653D">
        <w:trPr>
          <w:trHeight w:val="249"/>
        </w:trPr>
        <w:tc>
          <w:tcPr>
            <w:tcW w:w="455" w:type="dxa"/>
            <w:shd w:val="clear" w:color="auto" w:fill="F5B9A9"/>
            <w:vAlign w:val="center"/>
          </w:tcPr>
          <w:p w:rsidR="00361B2C" w:rsidRPr="006040FF" w:rsidRDefault="00361B2C" w:rsidP="0033653D">
            <w:pPr>
              <w:rPr>
                <w:lang w:eastAsia="en-US"/>
              </w:rPr>
            </w:pPr>
          </w:p>
        </w:tc>
        <w:tc>
          <w:tcPr>
            <w:tcW w:w="3775" w:type="dxa"/>
            <w:shd w:val="clear" w:color="auto" w:fill="F5B9A9"/>
            <w:vAlign w:val="center"/>
          </w:tcPr>
          <w:p w:rsidR="00361B2C" w:rsidRPr="006040FF" w:rsidRDefault="00361B2C" w:rsidP="0033653D">
            <w:pPr>
              <w:rPr>
                <w:lang w:eastAsia="en-US"/>
              </w:rPr>
            </w:pPr>
            <w:r w:rsidRPr="006040FF">
              <w:rPr>
                <w:lang w:eastAsia="en-US"/>
              </w:rPr>
              <w:t>Assumptions</w:t>
            </w:r>
          </w:p>
        </w:tc>
        <w:tc>
          <w:tcPr>
            <w:tcW w:w="1376" w:type="dxa"/>
            <w:shd w:val="clear" w:color="auto" w:fill="F5B9A9"/>
            <w:vAlign w:val="center"/>
          </w:tcPr>
          <w:p w:rsidR="00361B2C" w:rsidRPr="006040FF" w:rsidRDefault="00361B2C" w:rsidP="0033653D">
            <w:pPr>
              <w:rPr>
                <w:lang w:eastAsia="en-US"/>
              </w:rPr>
            </w:pPr>
            <w:r w:rsidRPr="006040FF">
              <w:rPr>
                <w:lang w:eastAsia="en-US"/>
              </w:rPr>
              <w:t>O/N</w:t>
            </w:r>
          </w:p>
        </w:tc>
        <w:tc>
          <w:tcPr>
            <w:tcW w:w="1376" w:type="dxa"/>
            <w:shd w:val="clear" w:color="auto" w:fill="F5B9A9"/>
            <w:vAlign w:val="center"/>
          </w:tcPr>
          <w:p w:rsidR="00361B2C" w:rsidRPr="006040FF" w:rsidRDefault="00361B2C" w:rsidP="0033653D">
            <w:pPr>
              <w:rPr>
                <w:lang w:eastAsia="en-US"/>
              </w:rPr>
            </w:pPr>
            <w:r w:rsidRPr="006040FF">
              <w:rPr>
                <w:lang w:eastAsia="en-US"/>
              </w:rPr>
              <w:t>30 Day</w:t>
            </w:r>
          </w:p>
        </w:tc>
        <w:tc>
          <w:tcPr>
            <w:tcW w:w="1376" w:type="dxa"/>
            <w:shd w:val="clear" w:color="auto" w:fill="F5B9A9"/>
            <w:vAlign w:val="center"/>
          </w:tcPr>
          <w:p w:rsidR="00361B2C" w:rsidRPr="006040FF" w:rsidRDefault="00361B2C" w:rsidP="0033653D">
            <w:pPr>
              <w:rPr>
                <w:lang w:eastAsia="en-US"/>
              </w:rPr>
            </w:pPr>
            <w:r w:rsidRPr="006040FF">
              <w:rPr>
                <w:lang w:eastAsia="en-US"/>
              </w:rPr>
              <w:t>90 Day</w:t>
            </w:r>
          </w:p>
        </w:tc>
        <w:tc>
          <w:tcPr>
            <w:tcW w:w="1377" w:type="dxa"/>
            <w:shd w:val="clear" w:color="auto" w:fill="F5B9A9"/>
            <w:vAlign w:val="center"/>
          </w:tcPr>
          <w:p w:rsidR="00361B2C" w:rsidRPr="006040FF" w:rsidRDefault="00361B2C" w:rsidP="0033653D">
            <w:pPr>
              <w:rPr>
                <w:lang w:eastAsia="en-US"/>
              </w:rPr>
            </w:pPr>
            <w:r w:rsidRPr="006040FF">
              <w:rPr>
                <w:lang w:eastAsia="en-US"/>
              </w:rPr>
              <w:t>1 Year</w:t>
            </w:r>
          </w:p>
        </w:tc>
      </w:tr>
      <w:tr w:rsidR="00361B2C" w:rsidRPr="00361B2C" w:rsidTr="0033653D">
        <w:trPr>
          <w:cantSplit/>
          <w:trHeight w:val="1515"/>
        </w:trPr>
        <w:tc>
          <w:tcPr>
            <w:tcW w:w="455" w:type="dxa"/>
            <w:textDirection w:val="btLr"/>
            <w:vAlign w:val="center"/>
          </w:tcPr>
          <w:p w:rsidR="00361B2C" w:rsidRPr="006040FF" w:rsidRDefault="00361B2C" w:rsidP="0033653D">
            <w:pPr>
              <w:rPr>
                <w:lang w:eastAsia="en-US"/>
              </w:rPr>
            </w:pPr>
            <w:r w:rsidRPr="006040FF">
              <w:rPr>
                <w:lang w:eastAsia="en-US"/>
              </w:rPr>
              <w:t>Idiosyncratic</w:t>
            </w:r>
          </w:p>
        </w:tc>
        <w:tc>
          <w:tcPr>
            <w:tcW w:w="3775" w:type="dxa"/>
            <w:vMerge w:val="restart"/>
            <w:vAlign w:val="center"/>
          </w:tcPr>
          <w:p w:rsidR="00361B2C" w:rsidRPr="006040FF" w:rsidRDefault="00D619ED" w:rsidP="00E8441B">
            <w:pPr>
              <w:tabs>
                <w:tab w:val="left" w:pos="270"/>
              </w:tabs>
              <w:rPr>
                <w:lang w:eastAsia="en-US"/>
              </w:rPr>
            </w:pPr>
            <w:r w:rsidRPr="00C44798">
              <w:rPr>
                <w:lang w:eastAsia="en-US"/>
              </w:rPr>
              <w:t xml:space="preserve">100% outflow on maturity. To be conservative, BOC CUSO is assumed not to allow </w:t>
            </w:r>
            <w:r w:rsidRPr="00C44798">
              <w:rPr>
                <w:noProof/>
                <w:lang w:eastAsia="en-US"/>
              </w:rPr>
              <w:t xml:space="preserve">rollover </w:t>
            </w:r>
            <w:r w:rsidRPr="003904BA">
              <w:rPr>
                <w:noProof/>
                <w:lang w:eastAsia="en-US"/>
              </w:rPr>
              <w:t>of  these</w:t>
            </w:r>
            <w:r w:rsidRPr="00C44798">
              <w:rPr>
                <w:noProof/>
                <w:lang w:eastAsia="en-US"/>
              </w:rPr>
              <w:t xml:space="preserve"> wholesale</w:t>
            </w:r>
            <w:r w:rsidRPr="00C44798">
              <w:rPr>
                <w:lang w:eastAsia="en-US"/>
              </w:rPr>
              <w:t xml:space="preserve"> term funds or deposits with </w:t>
            </w:r>
            <w:r w:rsidRPr="00C44798">
              <w:rPr>
                <w:noProof/>
                <w:lang w:eastAsia="en-US"/>
              </w:rPr>
              <w:t xml:space="preserve">counterparties. </w:t>
            </w:r>
            <w:r w:rsidRPr="00C44798">
              <w:rPr>
                <w:lang w:eastAsia="en-US"/>
              </w:rPr>
              <w:t>Aligns with LCR factor on</w:t>
            </w:r>
            <w:r>
              <w:rPr>
                <w:lang w:eastAsia="en-US"/>
              </w:rPr>
              <w:t xml:space="preserve"> </w:t>
            </w:r>
            <w:r w:rsidR="00361B2C" w:rsidRPr="006040FF">
              <w:rPr>
                <w:lang w:eastAsia="en-US"/>
              </w:rPr>
              <w:t xml:space="preserve">Unstructured </w:t>
            </w:r>
            <w:r w:rsidR="00361B2C" w:rsidRPr="0065503B">
              <w:rPr>
                <w:noProof/>
                <w:lang w:eastAsia="en-US"/>
              </w:rPr>
              <w:t>Long</w:t>
            </w:r>
            <w:r w:rsidRPr="00E8441B">
              <w:rPr>
                <w:noProof/>
                <w:lang w:eastAsia="en-US"/>
              </w:rPr>
              <w:t>-</w:t>
            </w:r>
            <w:r w:rsidR="00361B2C" w:rsidRPr="0065503B">
              <w:rPr>
                <w:noProof/>
                <w:lang w:eastAsia="en-US"/>
              </w:rPr>
              <w:t>Term</w:t>
            </w:r>
            <w:r w:rsidR="00361B2C" w:rsidRPr="006040FF">
              <w:rPr>
                <w:lang w:eastAsia="en-US"/>
              </w:rPr>
              <w:t xml:space="preserve"> Debt</w:t>
            </w:r>
          </w:p>
        </w:tc>
        <w:tc>
          <w:tcPr>
            <w:tcW w:w="1376" w:type="dxa"/>
            <w:vAlign w:val="center"/>
          </w:tcPr>
          <w:p w:rsidR="00361B2C" w:rsidRPr="006040FF" w:rsidRDefault="00361B2C" w:rsidP="0033653D">
            <w:r w:rsidRPr="006040FF">
              <w:t>100%</w:t>
            </w:r>
          </w:p>
        </w:tc>
        <w:tc>
          <w:tcPr>
            <w:tcW w:w="1376" w:type="dxa"/>
            <w:vAlign w:val="center"/>
          </w:tcPr>
          <w:p w:rsidR="00361B2C" w:rsidRPr="006040FF" w:rsidRDefault="00361B2C" w:rsidP="0033653D">
            <w:r w:rsidRPr="006040FF">
              <w:t>100%</w:t>
            </w:r>
          </w:p>
        </w:tc>
        <w:tc>
          <w:tcPr>
            <w:tcW w:w="1376" w:type="dxa"/>
            <w:vAlign w:val="center"/>
          </w:tcPr>
          <w:p w:rsidR="00361B2C" w:rsidRPr="006040FF" w:rsidRDefault="00361B2C" w:rsidP="0033653D">
            <w:r w:rsidRPr="006040FF">
              <w:t>100%</w:t>
            </w:r>
          </w:p>
        </w:tc>
        <w:tc>
          <w:tcPr>
            <w:tcW w:w="1377" w:type="dxa"/>
            <w:vAlign w:val="center"/>
          </w:tcPr>
          <w:p w:rsidR="00361B2C" w:rsidRPr="006040FF" w:rsidRDefault="00361B2C" w:rsidP="0033653D">
            <w:r w:rsidRPr="006040FF">
              <w:t>100%</w:t>
            </w:r>
          </w:p>
        </w:tc>
      </w:tr>
      <w:tr w:rsidR="00361B2C" w:rsidRPr="00361B2C" w:rsidTr="0033653D">
        <w:trPr>
          <w:cantSplit/>
          <w:trHeight w:val="1515"/>
        </w:trPr>
        <w:tc>
          <w:tcPr>
            <w:tcW w:w="455" w:type="dxa"/>
            <w:textDirection w:val="btLr"/>
            <w:vAlign w:val="center"/>
          </w:tcPr>
          <w:p w:rsidR="00361B2C" w:rsidRPr="006040FF" w:rsidRDefault="00361B2C" w:rsidP="0033653D">
            <w:pPr>
              <w:rPr>
                <w:lang w:eastAsia="en-US"/>
              </w:rPr>
            </w:pPr>
            <w:r w:rsidRPr="006040FF">
              <w:rPr>
                <w:lang w:eastAsia="en-US"/>
              </w:rPr>
              <w:t>Systemic</w:t>
            </w:r>
          </w:p>
        </w:tc>
        <w:tc>
          <w:tcPr>
            <w:tcW w:w="3775" w:type="dxa"/>
            <w:vMerge/>
            <w:vAlign w:val="center"/>
          </w:tcPr>
          <w:p w:rsidR="00361B2C" w:rsidRPr="006040FF" w:rsidRDefault="00361B2C" w:rsidP="0033653D"/>
        </w:tc>
        <w:tc>
          <w:tcPr>
            <w:tcW w:w="1376" w:type="dxa"/>
            <w:vAlign w:val="center"/>
          </w:tcPr>
          <w:p w:rsidR="00361B2C" w:rsidRPr="006040FF" w:rsidRDefault="00361B2C" w:rsidP="0033653D">
            <w:r w:rsidRPr="006040FF">
              <w:t>100%</w:t>
            </w:r>
          </w:p>
        </w:tc>
        <w:tc>
          <w:tcPr>
            <w:tcW w:w="1376" w:type="dxa"/>
            <w:vAlign w:val="center"/>
          </w:tcPr>
          <w:p w:rsidR="00361B2C" w:rsidRPr="006040FF" w:rsidRDefault="00361B2C" w:rsidP="0033653D">
            <w:r w:rsidRPr="006040FF">
              <w:t>100%</w:t>
            </w:r>
          </w:p>
        </w:tc>
        <w:tc>
          <w:tcPr>
            <w:tcW w:w="1376" w:type="dxa"/>
            <w:vAlign w:val="center"/>
          </w:tcPr>
          <w:p w:rsidR="00361B2C" w:rsidRPr="006040FF" w:rsidRDefault="00361B2C" w:rsidP="0033653D">
            <w:r w:rsidRPr="006040FF">
              <w:t>100%</w:t>
            </w:r>
          </w:p>
        </w:tc>
        <w:tc>
          <w:tcPr>
            <w:tcW w:w="1377" w:type="dxa"/>
            <w:vAlign w:val="center"/>
          </w:tcPr>
          <w:p w:rsidR="00361B2C" w:rsidRPr="006040FF" w:rsidRDefault="00361B2C" w:rsidP="0033653D">
            <w:r w:rsidRPr="006040FF">
              <w:t>100%</w:t>
            </w:r>
          </w:p>
        </w:tc>
      </w:tr>
      <w:tr w:rsidR="00361B2C" w:rsidRPr="00361B2C" w:rsidTr="0033653D">
        <w:trPr>
          <w:cantSplit/>
          <w:trHeight w:val="1515"/>
        </w:trPr>
        <w:tc>
          <w:tcPr>
            <w:tcW w:w="455" w:type="dxa"/>
            <w:textDirection w:val="btLr"/>
            <w:vAlign w:val="center"/>
          </w:tcPr>
          <w:p w:rsidR="00361B2C" w:rsidRPr="006040FF" w:rsidRDefault="00361B2C" w:rsidP="0033653D">
            <w:pPr>
              <w:rPr>
                <w:lang w:eastAsia="en-US"/>
              </w:rPr>
            </w:pPr>
            <w:r w:rsidRPr="006040FF">
              <w:rPr>
                <w:lang w:eastAsia="en-US"/>
              </w:rPr>
              <w:t>Combined</w:t>
            </w:r>
          </w:p>
        </w:tc>
        <w:tc>
          <w:tcPr>
            <w:tcW w:w="3775" w:type="dxa"/>
            <w:vMerge/>
            <w:vAlign w:val="center"/>
          </w:tcPr>
          <w:p w:rsidR="00361B2C" w:rsidRPr="006040FF" w:rsidRDefault="00361B2C" w:rsidP="0033653D"/>
        </w:tc>
        <w:tc>
          <w:tcPr>
            <w:tcW w:w="1376" w:type="dxa"/>
            <w:vAlign w:val="center"/>
          </w:tcPr>
          <w:p w:rsidR="00361B2C" w:rsidRPr="006040FF" w:rsidRDefault="00361B2C" w:rsidP="0033653D">
            <w:r w:rsidRPr="006040FF">
              <w:t>100%</w:t>
            </w:r>
          </w:p>
        </w:tc>
        <w:tc>
          <w:tcPr>
            <w:tcW w:w="1376" w:type="dxa"/>
            <w:vAlign w:val="center"/>
          </w:tcPr>
          <w:p w:rsidR="00361B2C" w:rsidRPr="006040FF" w:rsidRDefault="00361B2C" w:rsidP="0033653D">
            <w:r w:rsidRPr="006040FF">
              <w:t>100%</w:t>
            </w:r>
          </w:p>
        </w:tc>
        <w:tc>
          <w:tcPr>
            <w:tcW w:w="1376" w:type="dxa"/>
            <w:vAlign w:val="center"/>
          </w:tcPr>
          <w:p w:rsidR="00361B2C" w:rsidRPr="006040FF" w:rsidRDefault="00361B2C" w:rsidP="0033653D">
            <w:r w:rsidRPr="006040FF">
              <w:t>100%</w:t>
            </w:r>
          </w:p>
        </w:tc>
        <w:tc>
          <w:tcPr>
            <w:tcW w:w="1377" w:type="dxa"/>
            <w:vAlign w:val="center"/>
          </w:tcPr>
          <w:p w:rsidR="00361B2C" w:rsidRPr="006040FF" w:rsidRDefault="00361B2C" w:rsidP="0033653D">
            <w:r w:rsidRPr="006040FF">
              <w:t>100%</w:t>
            </w:r>
          </w:p>
        </w:tc>
      </w:tr>
    </w:tbl>
    <w:p w:rsidR="00361B2C" w:rsidRPr="006040FF" w:rsidRDefault="00361B2C" w:rsidP="00361B2C"/>
    <w:p w:rsidR="00AA257C" w:rsidRPr="00C44798" w:rsidRDefault="00AA257C" w:rsidP="00AA257C">
      <w:pPr>
        <w:jc w:val="both"/>
        <w:rPr>
          <w:lang w:eastAsia="en-US"/>
        </w:rPr>
      </w:pPr>
      <w:r w:rsidRPr="006040FF">
        <w:rPr>
          <w:lang w:eastAsia="en-US"/>
        </w:rPr>
        <w:lastRenderedPageBreak/>
        <w:t>The bond</w:t>
      </w:r>
      <w:r>
        <w:rPr>
          <w:lang w:eastAsia="en-US"/>
        </w:rPr>
        <w:t>s</w:t>
      </w:r>
      <w:r w:rsidRPr="006040FF">
        <w:rPr>
          <w:lang w:eastAsia="en-US"/>
        </w:rPr>
        <w:t xml:space="preserve"> issued</w:t>
      </w:r>
      <w:r>
        <w:rPr>
          <w:lang w:eastAsia="en-US"/>
        </w:rPr>
        <w:t xml:space="preserve"> </w:t>
      </w:r>
      <w:r w:rsidRPr="006040FF">
        <w:rPr>
          <w:lang w:eastAsia="en-US"/>
        </w:rPr>
        <w:t xml:space="preserve">are not allowed to </w:t>
      </w:r>
      <w:r>
        <w:rPr>
          <w:lang w:eastAsia="en-US"/>
        </w:rPr>
        <w:t xml:space="preserve">be </w:t>
      </w:r>
      <w:r w:rsidRPr="006040FF">
        <w:rPr>
          <w:lang w:eastAsia="en-US"/>
        </w:rPr>
        <w:t>redeem</w:t>
      </w:r>
      <w:r>
        <w:rPr>
          <w:lang w:eastAsia="en-US"/>
        </w:rPr>
        <w:t>e</w:t>
      </w:r>
      <w:r w:rsidRPr="006040FF">
        <w:rPr>
          <w:lang w:eastAsia="en-US"/>
        </w:rPr>
        <w:t>d</w:t>
      </w:r>
      <w:r>
        <w:rPr>
          <w:lang w:eastAsia="en-US"/>
        </w:rPr>
        <w:t xml:space="preserve"> early, </w:t>
      </w:r>
      <w:r>
        <w:rPr>
          <w:noProof/>
          <w:lang w:eastAsia="en-US"/>
        </w:rPr>
        <w:t>however,</w:t>
      </w:r>
      <w:r>
        <w:rPr>
          <w:lang w:eastAsia="en-US"/>
        </w:rPr>
        <w:t xml:space="preserve"> a </w:t>
      </w:r>
      <w:r w:rsidRPr="006040FF">
        <w:rPr>
          <w:lang w:eastAsia="en-US"/>
        </w:rPr>
        <w:t>relatively small early redemption rate is still assumed</w:t>
      </w:r>
      <w:r>
        <w:rPr>
          <w:lang w:eastAsia="en-US"/>
        </w:rPr>
        <w:t xml:space="preserve">,  </w:t>
      </w:r>
      <w:r w:rsidRPr="006040FF">
        <w:rPr>
          <w:lang w:eastAsia="en-US"/>
        </w:rPr>
        <w:t xml:space="preserve">which is </w:t>
      </w:r>
      <w:r w:rsidRPr="00E8441B">
        <w:rPr>
          <w:lang w:eastAsia="en-US"/>
        </w:rPr>
        <w:t xml:space="preserve">considered as a forced buyback for managing reputation risk.  </w:t>
      </w:r>
      <w:r>
        <w:rPr>
          <w:lang w:eastAsia="en-US"/>
        </w:rPr>
        <w:t xml:space="preserve">Please refer to the table below for reference. </w:t>
      </w:r>
    </w:p>
    <w:p w:rsidR="00361B2C" w:rsidRPr="006040FF" w:rsidRDefault="00361B2C" w:rsidP="00361B2C">
      <w:r w:rsidRPr="006040FF">
        <w:t>Early Redemption Rate under different scenarios</w:t>
      </w:r>
    </w:p>
    <w:tbl>
      <w:tblPr>
        <w:tblW w:w="7940" w:type="dxa"/>
        <w:tblInd w:w="98" w:type="dxa"/>
        <w:tblLook w:val="04A0" w:firstRow="1" w:lastRow="0" w:firstColumn="1" w:lastColumn="0" w:noHBand="0" w:noVBand="1"/>
      </w:tblPr>
      <w:tblGrid>
        <w:gridCol w:w="1740"/>
        <w:gridCol w:w="1480"/>
        <w:gridCol w:w="1560"/>
        <w:gridCol w:w="1620"/>
        <w:gridCol w:w="1540"/>
      </w:tblGrid>
      <w:tr w:rsidR="00361B2C" w:rsidRPr="00361B2C" w:rsidTr="0033653D">
        <w:trPr>
          <w:trHeight w:val="315"/>
        </w:trPr>
        <w:tc>
          <w:tcPr>
            <w:tcW w:w="17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361B2C" w:rsidRPr="006040FF" w:rsidRDefault="00361B2C" w:rsidP="0033653D">
            <w:r w:rsidRPr="006040FF">
              <w:t>Type</w:t>
            </w:r>
          </w:p>
        </w:tc>
        <w:tc>
          <w:tcPr>
            <w:tcW w:w="148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Time Frame</w:t>
            </w:r>
          </w:p>
        </w:tc>
        <w:tc>
          <w:tcPr>
            <w:tcW w:w="156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Combined</w:t>
            </w:r>
          </w:p>
        </w:tc>
        <w:tc>
          <w:tcPr>
            <w:tcW w:w="162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Idiosyncratic</w:t>
            </w:r>
          </w:p>
        </w:tc>
        <w:tc>
          <w:tcPr>
            <w:tcW w:w="1540" w:type="dxa"/>
            <w:tcBorders>
              <w:top w:val="single" w:sz="8" w:space="0" w:color="auto"/>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Systemic</w:t>
            </w:r>
          </w:p>
        </w:tc>
      </w:tr>
      <w:tr w:rsidR="00361B2C" w:rsidRPr="00361B2C" w:rsidTr="0033653D">
        <w:trPr>
          <w:trHeight w:val="315"/>
        </w:trPr>
        <w:tc>
          <w:tcPr>
            <w:tcW w:w="1740" w:type="dxa"/>
            <w:tcBorders>
              <w:top w:val="nil"/>
              <w:left w:val="single" w:sz="8" w:space="0" w:color="auto"/>
              <w:bottom w:val="single" w:sz="8" w:space="0" w:color="auto"/>
              <w:right w:val="single" w:sz="8" w:space="0" w:color="auto"/>
            </w:tcBorders>
            <w:shd w:val="clear" w:color="auto" w:fill="auto"/>
            <w:noWrap/>
            <w:vAlign w:val="center"/>
            <w:hideMark/>
          </w:tcPr>
          <w:p w:rsidR="00361B2C" w:rsidRPr="006040FF" w:rsidRDefault="00361B2C" w:rsidP="0033653D">
            <w:r w:rsidRPr="006040FF">
              <w:t>Bond Issuances</w:t>
            </w:r>
          </w:p>
        </w:tc>
        <w:tc>
          <w:tcPr>
            <w:tcW w:w="1480" w:type="dxa"/>
            <w:tcBorders>
              <w:top w:val="nil"/>
              <w:left w:val="nil"/>
              <w:bottom w:val="single" w:sz="8" w:space="0" w:color="auto"/>
              <w:right w:val="single" w:sz="8" w:space="0" w:color="auto"/>
            </w:tcBorders>
            <w:shd w:val="clear" w:color="auto" w:fill="auto"/>
            <w:vAlign w:val="center"/>
            <w:hideMark/>
          </w:tcPr>
          <w:p w:rsidR="00361B2C" w:rsidRPr="006040FF" w:rsidRDefault="00361B2C" w:rsidP="0033653D">
            <w:r w:rsidRPr="006040FF">
              <w:t>14D</w:t>
            </w:r>
          </w:p>
        </w:tc>
        <w:tc>
          <w:tcPr>
            <w:tcW w:w="1560" w:type="dxa"/>
            <w:tcBorders>
              <w:top w:val="nil"/>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0.0300</w:t>
            </w:r>
          </w:p>
        </w:tc>
        <w:tc>
          <w:tcPr>
            <w:tcW w:w="1620" w:type="dxa"/>
            <w:tcBorders>
              <w:top w:val="nil"/>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0.0200</w:t>
            </w:r>
          </w:p>
        </w:tc>
        <w:tc>
          <w:tcPr>
            <w:tcW w:w="1540" w:type="dxa"/>
            <w:tcBorders>
              <w:top w:val="nil"/>
              <w:left w:val="nil"/>
              <w:bottom w:val="single" w:sz="8" w:space="0" w:color="auto"/>
              <w:right w:val="single" w:sz="8" w:space="0" w:color="auto"/>
            </w:tcBorders>
            <w:shd w:val="clear" w:color="auto" w:fill="auto"/>
            <w:noWrap/>
            <w:vAlign w:val="center"/>
            <w:hideMark/>
          </w:tcPr>
          <w:p w:rsidR="00361B2C" w:rsidRPr="006040FF" w:rsidRDefault="00361B2C" w:rsidP="0033653D">
            <w:r w:rsidRPr="006040FF">
              <w:t>0.0100</w:t>
            </w:r>
          </w:p>
        </w:tc>
      </w:tr>
    </w:tbl>
    <w:p w:rsidR="00361B2C" w:rsidRPr="00E8441B" w:rsidRDefault="00361B2C">
      <w:pPr>
        <w:jc w:val="both"/>
        <w:rPr>
          <w:lang w:eastAsia="en-US"/>
        </w:rPr>
        <w:pPrChange w:id="374" w:author="MA, YUANYUAN" w:date="2018-06-01T13:53:00Z">
          <w:pPr/>
        </w:pPrChange>
      </w:pPr>
      <w:r w:rsidRPr="00E8441B">
        <w:rPr>
          <w:lang w:eastAsia="en-US"/>
        </w:rPr>
        <w:t>The total cash outflow includes all early redemption and run-off of matured deposit</w:t>
      </w:r>
      <w:r w:rsidR="00AA257C" w:rsidRPr="00E8441B">
        <w:rPr>
          <w:lang w:eastAsia="en-US"/>
        </w:rPr>
        <w:t>s</w:t>
      </w:r>
      <w:r w:rsidRPr="00E8441B">
        <w:rPr>
          <w:lang w:eastAsia="en-US"/>
        </w:rPr>
        <w:t xml:space="preserve"> within the first 14 days.</w:t>
      </w:r>
    </w:p>
    <w:p w:rsidR="00361B2C" w:rsidRPr="0084561E" w:rsidRDefault="00361B2C">
      <w:bookmarkStart w:id="375" w:name="_Toc493862914"/>
      <w:r w:rsidRPr="0084561E">
        <w:t xml:space="preserve">11. Repo </w:t>
      </w:r>
      <w:bookmarkEnd w:id="375"/>
      <w:r w:rsidR="00DC6BD2" w:rsidRPr="0084561E">
        <w:t>Liability</w:t>
      </w:r>
      <w:r w:rsidR="0074428D" w:rsidRPr="0084561E">
        <w:t xml:space="preserve"> </w:t>
      </w:r>
    </w:p>
    <w:p w:rsidR="00361B2C" w:rsidRPr="006040FF" w:rsidRDefault="00361B2C">
      <w:pPr>
        <w:jc w:val="both"/>
        <w:pPrChange w:id="376" w:author="MA, YUANYUAN" w:date="2018-06-01T13:53:00Z">
          <w:pPr/>
        </w:pPrChange>
      </w:pPr>
      <w:r w:rsidRPr="006040FF">
        <w:t>This line item is comp</w:t>
      </w:r>
      <w:r w:rsidR="00062B8A">
        <w:t xml:space="preserve">rised </w:t>
      </w:r>
      <w:r w:rsidRPr="006040FF">
        <w:t>of collateral the bank lends</w:t>
      </w:r>
      <w:r w:rsidR="00062B8A">
        <w:t xml:space="preserve"> out</w:t>
      </w:r>
      <w:r w:rsidRPr="006040FF">
        <w:t xml:space="preserve"> </w:t>
      </w:r>
      <w:r w:rsidR="00062B8A">
        <w:t xml:space="preserve">and receives funds for </w:t>
      </w:r>
      <w:r w:rsidRPr="006040FF">
        <w:t xml:space="preserve">in the repo transaction as </w:t>
      </w:r>
      <w:r w:rsidR="0065503B">
        <w:t>the</w:t>
      </w:r>
      <w:r w:rsidRPr="006040FF">
        <w:t xml:space="preserve"> funding borrower</w:t>
      </w:r>
      <w:r w:rsidR="0065503B">
        <w:t xml:space="preserve">.  The Bank </w:t>
      </w:r>
      <w:r w:rsidR="00062B8A">
        <w:t xml:space="preserve">then </w:t>
      </w:r>
      <w:r w:rsidRPr="006040FF">
        <w:t>promises to buy</w:t>
      </w:r>
      <w:r w:rsidR="00062B8A">
        <w:t xml:space="preserve"> back the se</w:t>
      </w:r>
      <w:r w:rsidRPr="006040FF">
        <w:t>curities on maturity.</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61B2C" w:rsidRPr="00361B2C" w:rsidTr="0033653D">
        <w:trPr>
          <w:trHeight w:val="225"/>
        </w:trPr>
        <w:tc>
          <w:tcPr>
            <w:tcW w:w="4230" w:type="dxa"/>
            <w:gridSpan w:val="2"/>
            <w:tcBorders>
              <w:top w:val="nil"/>
              <w:left w:val="nil"/>
              <w:right w:val="nil"/>
            </w:tcBorders>
            <w:shd w:val="clear" w:color="auto" w:fill="auto"/>
          </w:tcPr>
          <w:p w:rsidR="00361B2C" w:rsidRPr="006040FF" w:rsidRDefault="00361B2C" w:rsidP="0033653D">
            <w:pPr>
              <w:rPr>
                <w:lang w:eastAsia="en-US"/>
              </w:rPr>
            </w:pPr>
          </w:p>
        </w:tc>
        <w:tc>
          <w:tcPr>
            <w:tcW w:w="5505" w:type="dxa"/>
            <w:gridSpan w:val="4"/>
            <w:tcBorders>
              <w:left w:val="nil"/>
            </w:tcBorders>
            <w:shd w:val="clear" w:color="auto" w:fill="A40000"/>
          </w:tcPr>
          <w:p w:rsidR="00361B2C" w:rsidRPr="006040FF" w:rsidRDefault="00361B2C" w:rsidP="0033653D">
            <w:pPr>
              <w:rPr>
                <w:color w:val="FFFFFF" w:themeColor="background1"/>
                <w:lang w:eastAsia="en-US"/>
              </w:rPr>
            </w:pPr>
            <w:r w:rsidRPr="006040FF">
              <w:rPr>
                <w:lang w:eastAsia="en-US"/>
              </w:rPr>
              <w:t>Cash Inflow</w:t>
            </w:r>
          </w:p>
        </w:tc>
      </w:tr>
      <w:tr w:rsidR="00361B2C" w:rsidRPr="00361B2C" w:rsidTr="0033653D">
        <w:trPr>
          <w:trHeight w:val="249"/>
        </w:trPr>
        <w:tc>
          <w:tcPr>
            <w:tcW w:w="455" w:type="dxa"/>
            <w:shd w:val="clear" w:color="auto" w:fill="F5B9A9"/>
            <w:vAlign w:val="center"/>
          </w:tcPr>
          <w:p w:rsidR="00361B2C" w:rsidRPr="00A661B1" w:rsidRDefault="00361B2C" w:rsidP="0033653D">
            <w:pPr>
              <w:rPr>
                <w:lang w:eastAsia="en-US"/>
              </w:rPr>
            </w:pPr>
          </w:p>
        </w:tc>
        <w:tc>
          <w:tcPr>
            <w:tcW w:w="3775" w:type="dxa"/>
            <w:shd w:val="clear" w:color="auto" w:fill="F5B9A9"/>
            <w:vAlign w:val="center"/>
          </w:tcPr>
          <w:p w:rsidR="00361B2C" w:rsidRPr="00A661B1" w:rsidRDefault="00361B2C" w:rsidP="0033653D">
            <w:pPr>
              <w:rPr>
                <w:lang w:eastAsia="en-US"/>
              </w:rPr>
            </w:pPr>
            <w:r w:rsidRPr="00A661B1">
              <w:rPr>
                <w:lang w:eastAsia="en-US"/>
              </w:rPr>
              <w:t>Assumptions</w:t>
            </w:r>
          </w:p>
        </w:tc>
        <w:tc>
          <w:tcPr>
            <w:tcW w:w="1376" w:type="dxa"/>
            <w:shd w:val="clear" w:color="auto" w:fill="F5B9A9"/>
            <w:vAlign w:val="center"/>
          </w:tcPr>
          <w:p w:rsidR="00361B2C" w:rsidRPr="00A661B1" w:rsidRDefault="00361B2C" w:rsidP="0033653D">
            <w:pPr>
              <w:rPr>
                <w:lang w:eastAsia="en-US"/>
              </w:rPr>
            </w:pPr>
            <w:r w:rsidRPr="00A661B1">
              <w:rPr>
                <w:lang w:eastAsia="en-US"/>
              </w:rPr>
              <w:t>O/N</w:t>
            </w:r>
          </w:p>
        </w:tc>
        <w:tc>
          <w:tcPr>
            <w:tcW w:w="1376" w:type="dxa"/>
            <w:shd w:val="clear" w:color="auto" w:fill="F5B9A9"/>
            <w:vAlign w:val="center"/>
          </w:tcPr>
          <w:p w:rsidR="00361B2C" w:rsidRPr="00A661B1" w:rsidRDefault="00361B2C" w:rsidP="0033653D">
            <w:pPr>
              <w:rPr>
                <w:lang w:eastAsia="en-US"/>
              </w:rPr>
            </w:pPr>
            <w:r w:rsidRPr="00A661B1">
              <w:rPr>
                <w:lang w:eastAsia="en-US"/>
              </w:rPr>
              <w:t>30 Day</w:t>
            </w:r>
          </w:p>
        </w:tc>
        <w:tc>
          <w:tcPr>
            <w:tcW w:w="1376" w:type="dxa"/>
            <w:shd w:val="clear" w:color="auto" w:fill="F5B9A9"/>
            <w:vAlign w:val="center"/>
          </w:tcPr>
          <w:p w:rsidR="00361B2C" w:rsidRPr="00A661B1" w:rsidRDefault="00361B2C" w:rsidP="0033653D">
            <w:pPr>
              <w:rPr>
                <w:lang w:eastAsia="en-US"/>
              </w:rPr>
            </w:pPr>
            <w:r w:rsidRPr="00A661B1">
              <w:rPr>
                <w:lang w:eastAsia="en-US"/>
              </w:rPr>
              <w:t>90 Day</w:t>
            </w:r>
          </w:p>
        </w:tc>
        <w:tc>
          <w:tcPr>
            <w:tcW w:w="1377" w:type="dxa"/>
            <w:shd w:val="clear" w:color="auto" w:fill="F5B9A9"/>
            <w:vAlign w:val="center"/>
          </w:tcPr>
          <w:p w:rsidR="00361B2C" w:rsidRPr="00A661B1" w:rsidRDefault="00361B2C" w:rsidP="0033653D">
            <w:pPr>
              <w:rPr>
                <w:lang w:eastAsia="en-US"/>
              </w:rPr>
            </w:pPr>
            <w:r w:rsidRPr="00A661B1">
              <w:rPr>
                <w:lang w:eastAsia="en-US"/>
              </w:rPr>
              <w:t>1 Year</w:t>
            </w:r>
          </w:p>
        </w:tc>
      </w:tr>
      <w:tr w:rsidR="00361B2C" w:rsidRPr="00361B2C" w:rsidTr="0033653D">
        <w:trPr>
          <w:cantSplit/>
          <w:trHeight w:val="1515"/>
        </w:trPr>
        <w:tc>
          <w:tcPr>
            <w:tcW w:w="455" w:type="dxa"/>
            <w:textDirection w:val="btLr"/>
            <w:vAlign w:val="center"/>
          </w:tcPr>
          <w:p w:rsidR="00361B2C" w:rsidRPr="00A661B1" w:rsidRDefault="00361B2C" w:rsidP="0033653D">
            <w:pPr>
              <w:rPr>
                <w:lang w:eastAsia="en-US"/>
              </w:rPr>
            </w:pPr>
            <w:r w:rsidRPr="00A661B1">
              <w:rPr>
                <w:lang w:eastAsia="en-US"/>
              </w:rPr>
              <w:t>Idiosyncratic</w:t>
            </w:r>
          </w:p>
        </w:tc>
        <w:tc>
          <w:tcPr>
            <w:tcW w:w="3775" w:type="dxa"/>
            <w:vMerge w:val="restart"/>
            <w:vAlign w:val="center"/>
          </w:tcPr>
          <w:p w:rsidR="00361B2C" w:rsidRPr="00A661B1" w:rsidRDefault="00361B2C" w:rsidP="00E8441B">
            <w:pPr>
              <w:rPr>
                <w:lang w:eastAsia="en-US"/>
              </w:rPr>
            </w:pPr>
            <w:r w:rsidRPr="00A661B1">
              <w:rPr>
                <w:lang w:eastAsia="en-US"/>
              </w:rPr>
              <w:t xml:space="preserve">100% outflow on </w:t>
            </w:r>
            <w:r w:rsidRPr="0065503B">
              <w:rPr>
                <w:noProof/>
                <w:lang w:eastAsia="en-US"/>
              </w:rPr>
              <w:t>maturit</w:t>
            </w:r>
            <w:r w:rsidR="0065503B" w:rsidRPr="00E8441B">
              <w:rPr>
                <w:noProof/>
                <w:lang w:eastAsia="en-US"/>
              </w:rPr>
              <w:t xml:space="preserve">y. </w:t>
            </w:r>
            <w:r w:rsidRPr="00A661B1">
              <w:rPr>
                <w:lang w:eastAsia="en-US"/>
              </w:rPr>
              <w:t xml:space="preserve">BOC is assumed to repurchase the collateral on </w:t>
            </w:r>
            <w:r w:rsidR="0065503B">
              <w:rPr>
                <w:lang w:eastAsia="en-US"/>
              </w:rPr>
              <w:t xml:space="preserve">the </w:t>
            </w:r>
            <w:r w:rsidRPr="00A661B1">
              <w:rPr>
                <w:lang w:eastAsia="en-US"/>
              </w:rPr>
              <w:t>contractual maturity</w:t>
            </w:r>
            <w:r w:rsidR="0065503B">
              <w:rPr>
                <w:lang w:eastAsia="en-US"/>
              </w:rPr>
              <w:t xml:space="preserve"> date</w:t>
            </w:r>
            <w:r w:rsidRPr="00A661B1">
              <w:rPr>
                <w:lang w:eastAsia="en-US"/>
              </w:rPr>
              <w:t>. Collateral would be calculated separately.</w:t>
            </w:r>
          </w:p>
        </w:tc>
        <w:tc>
          <w:tcPr>
            <w:tcW w:w="1376" w:type="dxa"/>
            <w:vAlign w:val="center"/>
          </w:tcPr>
          <w:p w:rsidR="00361B2C" w:rsidRPr="00A661B1" w:rsidRDefault="00361B2C" w:rsidP="0033653D">
            <w:r w:rsidRPr="00A661B1">
              <w:t>100%</w:t>
            </w:r>
          </w:p>
        </w:tc>
        <w:tc>
          <w:tcPr>
            <w:tcW w:w="1376" w:type="dxa"/>
            <w:vAlign w:val="center"/>
          </w:tcPr>
          <w:p w:rsidR="00361B2C" w:rsidRPr="00A661B1" w:rsidRDefault="00361B2C" w:rsidP="0033653D">
            <w:r w:rsidRPr="00A661B1">
              <w:t>100%</w:t>
            </w:r>
          </w:p>
        </w:tc>
        <w:tc>
          <w:tcPr>
            <w:tcW w:w="1376" w:type="dxa"/>
            <w:vAlign w:val="center"/>
          </w:tcPr>
          <w:p w:rsidR="00361B2C" w:rsidRPr="00A661B1" w:rsidRDefault="00361B2C" w:rsidP="0033653D">
            <w:r w:rsidRPr="00A661B1">
              <w:t>100%</w:t>
            </w:r>
          </w:p>
        </w:tc>
        <w:tc>
          <w:tcPr>
            <w:tcW w:w="1377" w:type="dxa"/>
            <w:vAlign w:val="center"/>
          </w:tcPr>
          <w:p w:rsidR="00361B2C" w:rsidRPr="00A661B1" w:rsidRDefault="00361B2C" w:rsidP="0033653D">
            <w:r w:rsidRPr="00A661B1">
              <w:t>100%</w:t>
            </w:r>
          </w:p>
        </w:tc>
      </w:tr>
      <w:tr w:rsidR="00361B2C" w:rsidRPr="00361B2C" w:rsidTr="0033653D">
        <w:trPr>
          <w:cantSplit/>
          <w:trHeight w:val="1515"/>
        </w:trPr>
        <w:tc>
          <w:tcPr>
            <w:tcW w:w="455" w:type="dxa"/>
            <w:textDirection w:val="btLr"/>
            <w:vAlign w:val="center"/>
          </w:tcPr>
          <w:p w:rsidR="00361B2C" w:rsidRPr="00A661B1" w:rsidRDefault="00361B2C" w:rsidP="0033653D">
            <w:pPr>
              <w:rPr>
                <w:lang w:eastAsia="en-US"/>
              </w:rPr>
            </w:pPr>
            <w:r w:rsidRPr="00A661B1">
              <w:rPr>
                <w:lang w:eastAsia="en-US"/>
              </w:rPr>
              <w:t>Systemic</w:t>
            </w:r>
          </w:p>
        </w:tc>
        <w:tc>
          <w:tcPr>
            <w:tcW w:w="3775" w:type="dxa"/>
            <w:vMerge/>
            <w:vAlign w:val="center"/>
          </w:tcPr>
          <w:p w:rsidR="00361B2C" w:rsidRPr="00A661B1" w:rsidRDefault="00361B2C" w:rsidP="0033653D">
            <w:pPr>
              <w:rPr>
                <w:lang w:eastAsia="en-US"/>
              </w:rPr>
            </w:pPr>
          </w:p>
        </w:tc>
        <w:tc>
          <w:tcPr>
            <w:tcW w:w="1376" w:type="dxa"/>
            <w:vAlign w:val="center"/>
          </w:tcPr>
          <w:p w:rsidR="00361B2C" w:rsidRPr="00A661B1" w:rsidRDefault="00361B2C" w:rsidP="0033653D">
            <w:r w:rsidRPr="00A661B1">
              <w:t>100%</w:t>
            </w:r>
          </w:p>
        </w:tc>
        <w:tc>
          <w:tcPr>
            <w:tcW w:w="1376" w:type="dxa"/>
            <w:vAlign w:val="center"/>
          </w:tcPr>
          <w:p w:rsidR="00361B2C" w:rsidRPr="00A661B1" w:rsidRDefault="00361B2C" w:rsidP="0033653D">
            <w:r w:rsidRPr="00A661B1">
              <w:t>100%</w:t>
            </w:r>
          </w:p>
        </w:tc>
        <w:tc>
          <w:tcPr>
            <w:tcW w:w="1376" w:type="dxa"/>
            <w:vAlign w:val="center"/>
          </w:tcPr>
          <w:p w:rsidR="00361B2C" w:rsidRPr="00A661B1" w:rsidRDefault="00361B2C" w:rsidP="0033653D">
            <w:r w:rsidRPr="00A661B1">
              <w:t>100%</w:t>
            </w:r>
          </w:p>
        </w:tc>
        <w:tc>
          <w:tcPr>
            <w:tcW w:w="1377" w:type="dxa"/>
            <w:vAlign w:val="center"/>
          </w:tcPr>
          <w:p w:rsidR="00361B2C" w:rsidRPr="00A661B1" w:rsidRDefault="00361B2C" w:rsidP="0033653D">
            <w:r w:rsidRPr="00A661B1">
              <w:t>100%</w:t>
            </w:r>
          </w:p>
        </w:tc>
      </w:tr>
      <w:tr w:rsidR="00361B2C" w:rsidRPr="00361B2C" w:rsidTr="0033653D">
        <w:trPr>
          <w:cantSplit/>
          <w:trHeight w:val="1515"/>
        </w:trPr>
        <w:tc>
          <w:tcPr>
            <w:tcW w:w="455" w:type="dxa"/>
            <w:textDirection w:val="btLr"/>
            <w:vAlign w:val="center"/>
          </w:tcPr>
          <w:p w:rsidR="00361B2C" w:rsidRPr="00A661B1" w:rsidRDefault="00361B2C" w:rsidP="0033653D">
            <w:pPr>
              <w:rPr>
                <w:lang w:eastAsia="en-US"/>
              </w:rPr>
            </w:pPr>
            <w:r w:rsidRPr="00A661B1">
              <w:rPr>
                <w:lang w:eastAsia="en-US"/>
              </w:rPr>
              <w:t>Combined</w:t>
            </w:r>
          </w:p>
        </w:tc>
        <w:tc>
          <w:tcPr>
            <w:tcW w:w="3775" w:type="dxa"/>
            <w:vMerge/>
            <w:vAlign w:val="center"/>
          </w:tcPr>
          <w:p w:rsidR="00361B2C" w:rsidRPr="00A661B1" w:rsidRDefault="00361B2C" w:rsidP="0033653D">
            <w:pPr>
              <w:rPr>
                <w:lang w:eastAsia="en-US"/>
              </w:rPr>
            </w:pPr>
          </w:p>
        </w:tc>
        <w:tc>
          <w:tcPr>
            <w:tcW w:w="1376" w:type="dxa"/>
            <w:vAlign w:val="center"/>
          </w:tcPr>
          <w:p w:rsidR="00361B2C" w:rsidRPr="00A661B1" w:rsidRDefault="00361B2C" w:rsidP="0033653D">
            <w:r w:rsidRPr="00A661B1">
              <w:t>100%</w:t>
            </w:r>
          </w:p>
        </w:tc>
        <w:tc>
          <w:tcPr>
            <w:tcW w:w="1376" w:type="dxa"/>
            <w:vAlign w:val="center"/>
          </w:tcPr>
          <w:p w:rsidR="00361B2C" w:rsidRPr="00A661B1" w:rsidRDefault="00361B2C" w:rsidP="0033653D">
            <w:r w:rsidRPr="00A661B1">
              <w:t>100%</w:t>
            </w:r>
          </w:p>
        </w:tc>
        <w:tc>
          <w:tcPr>
            <w:tcW w:w="1376" w:type="dxa"/>
            <w:vAlign w:val="center"/>
          </w:tcPr>
          <w:p w:rsidR="00361B2C" w:rsidRPr="00A661B1" w:rsidRDefault="00361B2C" w:rsidP="0033653D">
            <w:r w:rsidRPr="00A661B1">
              <w:t>100%</w:t>
            </w:r>
          </w:p>
        </w:tc>
        <w:tc>
          <w:tcPr>
            <w:tcW w:w="1377" w:type="dxa"/>
            <w:vAlign w:val="center"/>
          </w:tcPr>
          <w:p w:rsidR="00361B2C" w:rsidRPr="00A661B1" w:rsidRDefault="00361B2C" w:rsidP="0033653D">
            <w:r w:rsidRPr="00A661B1">
              <w:t>100%</w:t>
            </w:r>
          </w:p>
        </w:tc>
      </w:tr>
    </w:tbl>
    <w:p w:rsidR="0065503B" w:rsidRDefault="0065503B" w:rsidP="00503D1C"/>
    <w:p w:rsidR="00EE785A" w:rsidRPr="0084561E" w:rsidRDefault="000749C7">
      <w:r w:rsidRPr="0084561E">
        <w:t>1</w:t>
      </w:r>
      <w:r w:rsidR="00114CCB" w:rsidRPr="0084561E">
        <w:t>2</w:t>
      </w:r>
      <w:r w:rsidR="00AF7314" w:rsidRPr="0084561E">
        <w:t>.</w:t>
      </w:r>
      <w:r w:rsidRPr="0084561E">
        <w:t xml:space="preserve"> Other Liabilities</w:t>
      </w:r>
    </w:p>
    <w:p w:rsidR="000749C7" w:rsidRPr="00F274CB" w:rsidRDefault="004D4AE3">
      <w:pPr>
        <w:spacing w:after="0" w:line="240" w:lineRule="auto"/>
        <w:jc w:val="both"/>
        <w:rPr>
          <w:rFonts w:asciiTheme="majorHAnsi" w:eastAsia="Times New Roman" w:hAnsiTheme="majorHAnsi" w:cs="Times New Roman"/>
          <w:color w:val="000000"/>
          <w:lang w:eastAsia="en-US"/>
        </w:rPr>
        <w:pPrChange w:id="377" w:author="MA, YUANYUAN" w:date="2018-06-01T13:53:00Z">
          <w:pPr>
            <w:spacing w:after="0" w:line="240" w:lineRule="auto"/>
          </w:pPr>
        </w:pPrChange>
      </w:pPr>
      <w:r w:rsidRPr="00F274CB">
        <w:rPr>
          <w:rFonts w:asciiTheme="majorHAnsi" w:eastAsia="Times New Roman" w:hAnsiTheme="majorHAnsi" w:cs="Times New Roman"/>
          <w:color w:val="000000"/>
          <w:lang w:eastAsia="en-US"/>
        </w:rPr>
        <w:t>Other liabilities are c</w:t>
      </w:r>
      <w:r w:rsidR="000749C7" w:rsidRPr="00F274CB">
        <w:rPr>
          <w:rFonts w:asciiTheme="majorHAnsi" w:eastAsia="Times New Roman" w:hAnsiTheme="majorHAnsi" w:cs="Times New Roman"/>
          <w:color w:val="000000"/>
          <w:lang w:eastAsia="en-US"/>
        </w:rPr>
        <w:t>omp</w:t>
      </w:r>
      <w:r w:rsidR="004333A3">
        <w:rPr>
          <w:rFonts w:asciiTheme="majorHAnsi" w:eastAsia="Times New Roman" w:hAnsiTheme="majorHAnsi" w:cs="Times New Roman"/>
          <w:color w:val="000000"/>
          <w:lang w:eastAsia="en-US"/>
        </w:rPr>
        <w:t>o</w:t>
      </w:r>
      <w:r w:rsidR="000749C7" w:rsidRPr="00F274CB">
        <w:rPr>
          <w:rFonts w:asciiTheme="majorHAnsi" w:eastAsia="Times New Roman" w:hAnsiTheme="majorHAnsi" w:cs="Times New Roman"/>
          <w:color w:val="000000"/>
          <w:lang w:eastAsia="en-US"/>
        </w:rPr>
        <w:t>sed of various items including deferred tax items and unrealized FX loss</w:t>
      </w:r>
      <w:r w:rsidR="004333A3">
        <w:rPr>
          <w:rFonts w:asciiTheme="majorHAnsi" w:eastAsia="Times New Roman" w:hAnsiTheme="majorHAnsi" w:cs="Times New Roman"/>
          <w:color w:val="000000"/>
          <w:lang w:eastAsia="en-US"/>
        </w:rPr>
        <w:t>es</w:t>
      </w:r>
      <w:r w:rsidR="000749C7" w:rsidRPr="00F274CB">
        <w:rPr>
          <w:rFonts w:asciiTheme="majorHAnsi" w:eastAsia="Times New Roman" w:hAnsiTheme="majorHAnsi" w:cs="Times New Roman"/>
          <w:color w:val="000000"/>
          <w:lang w:eastAsia="en-US"/>
        </w:rPr>
        <w:t>, as well as current year profit and loss ($0.4 B).</w:t>
      </w:r>
    </w:p>
    <w:p w:rsidR="0065503B" w:rsidRDefault="0065503B" w:rsidP="00E8441B">
      <w:pPr>
        <w:spacing w:after="40"/>
        <w:rPr>
          <w:rFonts w:asciiTheme="majorHAnsi" w:eastAsia="Times New Roman" w:hAnsiTheme="majorHAnsi" w:cs="Times New Roman"/>
          <w:color w:val="000000"/>
          <w:u w:val="single"/>
        </w:rPr>
      </w:pPr>
    </w:p>
    <w:p w:rsidR="000749C7" w:rsidRPr="00F274CB" w:rsidRDefault="000749C7" w:rsidP="00E8441B">
      <w:pPr>
        <w:spacing w:after="40"/>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0749C7" w:rsidRDefault="000749C7">
      <w:pPr>
        <w:jc w:val="both"/>
        <w:rPr>
          <w:rFonts w:asciiTheme="majorHAnsi" w:eastAsia="Times New Roman" w:hAnsiTheme="majorHAnsi" w:cs="Times New Roman"/>
          <w:color w:val="000000"/>
        </w:rPr>
        <w:pPrChange w:id="378" w:author="MA, YUANYUAN" w:date="2018-06-01T13:53:00Z">
          <w:pPr/>
        </w:pPrChange>
      </w:pPr>
      <w:r w:rsidRPr="00F274CB">
        <w:rPr>
          <w:rFonts w:asciiTheme="majorHAnsi" w:eastAsia="Times New Roman" w:hAnsiTheme="majorHAnsi" w:cs="Times New Roman"/>
          <w:color w:val="000000"/>
        </w:rPr>
        <w:t xml:space="preserve">These balances are </w:t>
      </w:r>
      <w:r w:rsidR="004333A3">
        <w:rPr>
          <w:rFonts w:asciiTheme="majorHAnsi" w:eastAsia="Times New Roman" w:hAnsiTheme="majorHAnsi" w:cs="Times New Roman"/>
          <w:color w:val="000000"/>
        </w:rPr>
        <w:t xml:space="preserve">generally not funding liabilities and are </w:t>
      </w:r>
      <w:r w:rsidRPr="00F274CB">
        <w:rPr>
          <w:rFonts w:asciiTheme="majorHAnsi" w:eastAsia="Times New Roman" w:hAnsiTheme="majorHAnsi" w:cs="Times New Roman"/>
          <w:color w:val="000000"/>
        </w:rPr>
        <w:t>immaterial</w:t>
      </w:r>
      <w:r w:rsidR="004D4AE3" w:rsidRPr="00F274CB">
        <w:rPr>
          <w:rFonts w:asciiTheme="majorHAnsi" w:eastAsia="Times New Roman" w:hAnsiTheme="majorHAnsi" w:cs="Times New Roman"/>
          <w:color w:val="000000"/>
        </w:rPr>
        <w:t>;</w:t>
      </w:r>
      <w:r w:rsidRPr="00F274CB">
        <w:rPr>
          <w:rFonts w:asciiTheme="majorHAnsi" w:eastAsia="Times New Roman" w:hAnsiTheme="majorHAnsi" w:cs="Times New Roman"/>
          <w:color w:val="000000"/>
        </w:rPr>
        <w:t xml:space="preserve"> therefore, no liquidity impacts</w:t>
      </w:r>
      <w:r w:rsidR="004D4AE3" w:rsidRPr="00F274CB">
        <w:rPr>
          <w:rFonts w:asciiTheme="majorHAnsi" w:eastAsia="Times New Roman" w:hAnsiTheme="majorHAnsi" w:cs="Times New Roman"/>
          <w:color w:val="000000"/>
        </w:rPr>
        <w:t xml:space="preserve"> are </w:t>
      </w:r>
      <w:r w:rsidR="004333A3">
        <w:rPr>
          <w:rFonts w:asciiTheme="majorHAnsi" w:eastAsia="Times New Roman" w:hAnsiTheme="majorHAnsi" w:cs="Times New Roman"/>
          <w:color w:val="000000"/>
        </w:rPr>
        <w:t>assumed</w:t>
      </w:r>
      <w:r w:rsidRPr="00F274CB">
        <w:rPr>
          <w:rFonts w:asciiTheme="majorHAnsi" w:eastAsia="Times New Roman" w:hAnsiTheme="majorHAnsi" w:cs="Times New Roman"/>
          <w:color w:val="000000"/>
        </w:rPr>
        <w:t>.</w:t>
      </w:r>
    </w:p>
    <w:p w:rsidR="00C76C51" w:rsidRPr="00F274CB" w:rsidRDefault="00C76C51" w:rsidP="000749C7">
      <w:pPr>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0749C7" w:rsidRPr="00F274CB" w:rsidTr="00856348">
        <w:trPr>
          <w:trHeight w:val="225"/>
        </w:trPr>
        <w:tc>
          <w:tcPr>
            <w:tcW w:w="4230" w:type="dxa"/>
            <w:gridSpan w:val="2"/>
            <w:tcBorders>
              <w:top w:val="nil"/>
              <w:left w:val="nil"/>
              <w:right w:val="nil"/>
            </w:tcBorders>
            <w:shd w:val="clear" w:color="auto" w:fill="auto"/>
          </w:tcPr>
          <w:p w:rsidR="000749C7" w:rsidRPr="00F274CB" w:rsidRDefault="000749C7"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0749C7" w:rsidRPr="00F274CB" w:rsidRDefault="000749C7"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0749C7" w:rsidRPr="00F274CB" w:rsidTr="00856348">
        <w:trPr>
          <w:trHeight w:val="249"/>
        </w:trPr>
        <w:tc>
          <w:tcPr>
            <w:tcW w:w="455" w:type="dxa"/>
            <w:shd w:val="clear" w:color="auto" w:fill="F5B9A9"/>
            <w:vAlign w:val="center"/>
          </w:tcPr>
          <w:p w:rsidR="000749C7" w:rsidRPr="00F274CB" w:rsidRDefault="000749C7" w:rsidP="00856348">
            <w:pPr>
              <w:tabs>
                <w:tab w:val="left" w:pos="270"/>
              </w:tabs>
              <w:rPr>
                <w:rFonts w:asciiTheme="majorHAnsi" w:hAnsiTheme="majorHAnsi"/>
                <w:lang w:eastAsia="en-US"/>
              </w:rPr>
            </w:pPr>
          </w:p>
        </w:tc>
        <w:tc>
          <w:tcPr>
            <w:tcW w:w="3775" w:type="dxa"/>
            <w:shd w:val="clear" w:color="auto" w:fill="F5B9A9"/>
            <w:vAlign w:val="center"/>
          </w:tcPr>
          <w:p w:rsidR="000749C7" w:rsidRPr="00F274CB" w:rsidRDefault="000749C7"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0749C7" w:rsidRPr="00F274CB" w:rsidTr="00856348">
        <w:trPr>
          <w:cantSplit/>
          <w:trHeight w:val="1515"/>
        </w:trPr>
        <w:tc>
          <w:tcPr>
            <w:tcW w:w="455" w:type="dxa"/>
            <w:textDirection w:val="btLr"/>
            <w:vAlign w:val="center"/>
          </w:tcPr>
          <w:p w:rsidR="000749C7" w:rsidRPr="00F274CB" w:rsidRDefault="000749C7" w:rsidP="000749C7">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0749C7" w:rsidRPr="00F274CB" w:rsidRDefault="000749C7" w:rsidP="000749C7">
            <w:pPr>
              <w:rPr>
                <w:rFonts w:asciiTheme="majorHAnsi" w:hAnsiTheme="majorHAnsi"/>
                <w:lang w:eastAsia="en-US"/>
              </w:rPr>
            </w:pPr>
            <w:r w:rsidRPr="00F274CB">
              <w:rPr>
                <w:rFonts w:asciiTheme="majorHAnsi" w:hAnsiTheme="majorHAnsi"/>
              </w:rPr>
              <w:t>No changes to these line items are assumed during stress.</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7"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r>
      <w:tr w:rsidR="000749C7" w:rsidRPr="00F274CB" w:rsidTr="00856348">
        <w:trPr>
          <w:cantSplit/>
          <w:trHeight w:val="1515"/>
        </w:trPr>
        <w:tc>
          <w:tcPr>
            <w:tcW w:w="455" w:type="dxa"/>
            <w:textDirection w:val="btLr"/>
            <w:vAlign w:val="center"/>
          </w:tcPr>
          <w:p w:rsidR="000749C7" w:rsidRPr="00F274CB" w:rsidRDefault="000749C7" w:rsidP="000749C7">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Merge/>
            <w:vAlign w:val="center"/>
          </w:tcPr>
          <w:p w:rsidR="000749C7" w:rsidRPr="00F274CB" w:rsidRDefault="000749C7" w:rsidP="000749C7">
            <w:pPr>
              <w:rPr>
                <w:rFonts w:asciiTheme="majorHAnsi" w:hAnsiTheme="majorHAnsi"/>
              </w:rPr>
            </w:pP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7"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r>
      <w:tr w:rsidR="000749C7" w:rsidRPr="00F274CB" w:rsidTr="00856348">
        <w:trPr>
          <w:cantSplit/>
          <w:trHeight w:val="1515"/>
        </w:trPr>
        <w:tc>
          <w:tcPr>
            <w:tcW w:w="455" w:type="dxa"/>
            <w:textDirection w:val="btLr"/>
            <w:vAlign w:val="center"/>
          </w:tcPr>
          <w:p w:rsidR="000749C7" w:rsidRPr="00F274CB" w:rsidRDefault="000749C7" w:rsidP="000749C7">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Merge/>
            <w:vAlign w:val="center"/>
          </w:tcPr>
          <w:p w:rsidR="000749C7" w:rsidRPr="00F274CB" w:rsidRDefault="000749C7" w:rsidP="000749C7">
            <w:pPr>
              <w:rPr>
                <w:rFonts w:asciiTheme="majorHAnsi" w:hAnsiTheme="majorHAnsi"/>
              </w:rPr>
            </w:pP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6"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c>
          <w:tcPr>
            <w:tcW w:w="1377" w:type="dxa"/>
            <w:vAlign w:val="center"/>
          </w:tcPr>
          <w:p w:rsidR="000749C7" w:rsidRPr="00F274CB" w:rsidRDefault="000749C7" w:rsidP="000749C7">
            <w:pPr>
              <w:jc w:val="center"/>
              <w:rPr>
                <w:rFonts w:asciiTheme="majorHAnsi" w:hAnsiTheme="majorHAnsi"/>
                <w:color w:val="000000"/>
              </w:rPr>
            </w:pPr>
            <w:r w:rsidRPr="00F274CB">
              <w:rPr>
                <w:rFonts w:asciiTheme="majorHAnsi" w:hAnsiTheme="majorHAnsi"/>
                <w:color w:val="000000"/>
              </w:rPr>
              <w:t>Zero cash outflow</w:t>
            </w:r>
          </w:p>
        </w:tc>
      </w:tr>
    </w:tbl>
    <w:p w:rsidR="000749C7" w:rsidRPr="00F274CB" w:rsidRDefault="000749C7" w:rsidP="00873163">
      <w:pPr>
        <w:rPr>
          <w:rFonts w:asciiTheme="majorHAnsi" w:hAnsiTheme="majorHAnsi" w:cs="Times New Roman"/>
        </w:rPr>
      </w:pPr>
    </w:p>
    <w:p w:rsidR="007809FB" w:rsidRPr="0084561E" w:rsidRDefault="00B33DDA">
      <w:r w:rsidRPr="0084561E">
        <w:t>1</w:t>
      </w:r>
      <w:r w:rsidR="00114CCB" w:rsidRPr="0084561E">
        <w:t>3</w:t>
      </w:r>
      <w:r w:rsidRPr="0084561E">
        <w:t>.</w:t>
      </w:r>
      <w:r w:rsidR="007809FB" w:rsidRPr="0084561E">
        <w:t xml:space="preserve"> Equity</w:t>
      </w:r>
    </w:p>
    <w:p w:rsidR="007809FB" w:rsidRPr="00F274CB" w:rsidRDefault="007809FB">
      <w:pPr>
        <w:jc w:val="both"/>
        <w:rPr>
          <w:rFonts w:asciiTheme="majorHAnsi" w:hAnsiTheme="majorHAnsi" w:cs="Times New Roman"/>
        </w:rPr>
        <w:pPrChange w:id="379" w:author="MA, YUANYUAN" w:date="2018-06-01T13:54:00Z">
          <w:pPr/>
        </w:pPrChange>
      </w:pPr>
      <w:r w:rsidRPr="00F274CB">
        <w:rPr>
          <w:rFonts w:asciiTheme="majorHAnsi" w:hAnsiTheme="majorHAnsi" w:cs="Times New Roman"/>
        </w:rPr>
        <w:t xml:space="preserve">In the normal course of business, BOC distributes retained earnings back to BOC HO at the beginning of each year in the form of dividends. BOC also retains a small working capital balance </w:t>
      </w:r>
      <w:del w:id="380" w:author="FANG, XIANG" w:date="2018-11-28T15:00:00Z">
        <w:r w:rsidRPr="00F274CB" w:rsidDel="003D01FF">
          <w:rPr>
            <w:rFonts w:asciiTheme="majorHAnsi" w:hAnsiTheme="majorHAnsi" w:cs="Times New Roman"/>
          </w:rPr>
          <w:delText>(approximately $0.3 B</w:delText>
        </w:r>
        <w:r w:rsidR="000354EA" w:rsidDel="003D01FF">
          <w:rPr>
            <w:rFonts w:asciiTheme="majorHAnsi" w:hAnsiTheme="majorHAnsi" w:cs="Times New Roman"/>
          </w:rPr>
          <w:delText xml:space="preserve"> as of December 31, 2015</w:delText>
        </w:r>
        <w:r w:rsidRPr="00F274CB" w:rsidDel="003D01FF">
          <w:rPr>
            <w:rFonts w:asciiTheme="majorHAnsi" w:hAnsiTheme="majorHAnsi" w:cs="Times New Roman"/>
          </w:rPr>
          <w:delText>)</w:delText>
        </w:r>
      </w:del>
      <w:r w:rsidRPr="00F274CB">
        <w:rPr>
          <w:rFonts w:asciiTheme="majorHAnsi" w:hAnsiTheme="majorHAnsi" w:cs="Times New Roman"/>
        </w:rPr>
        <w:t xml:space="preserve"> to meet operating cash needs.</w:t>
      </w:r>
    </w:p>
    <w:p w:rsidR="007809FB" w:rsidRPr="00F274CB" w:rsidRDefault="007809FB" w:rsidP="007809FB">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7809FB" w:rsidRPr="00F274CB" w:rsidRDefault="007809FB" w:rsidP="007809FB">
      <w:pPr>
        <w:rPr>
          <w:rFonts w:asciiTheme="majorHAnsi" w:hAnsiTheme="majorHAnsi" w:cs="Times New Roman"/>
        </w:rPr>
      </w:pPr>
      <w:r w:rsidRPr="00F274CB">
        <w:rPr>
          <w:rFonts w:asciiTheme="majorHAnsi" w:hAnsiTheme="majorHAnsi" w:cs="Times New Roman"/>
        </w:rPr>
        <w:t>No potential impacts as it</w:t>
      </w:r>
      <w:r w:rsidR="0065503B">
        <w:rPr>
          <w:rFonts w:asciiTheme="majorHAnsi" w:hAnsiTheme="majorHAnsi" w:cs="Times New Roman"/>
        </w:rPr>
        <w:t>’s assume</w:t>
      </w:r>
      <w:r w:rsidRPr="00F274CB">
        <w:rPr>
          <w:rFonts w:asciiTheme="majorHAnsi" w:hAnsiTheme="majorHAnsi" w:cs="Times New Roman"/>
        </w:rPr>
        <w:t xml:space="preserve">d </w:t>
      </w:r>
      <w:r w:rsidR="0065503B">
        <w:rPr>
          <w:rFonts w:asciiTheme="majorHAnsi" w:hAnsiTheme="majorHAnsi" w:cs="Times New Roman"/>
        </w:rPr>
        <w:t xml:space="preserve">that </w:t>
      </w:r>
      <w:r w:rsidRPr="00F274CB">
        <w:rPr>
          <w:rFonts w:asciiTheme="majorHAnsi" w:hAnsiTheme="majorHAnsi" w:cs="Times New Roman"/>
        </w:rPr>
        <w:t>dividends wo</w:t>
      </w:r>
      <w:r w:rsidR="0065503B">
        <w:rPr>
          <w:rFonts w:asciiTheme="majorHAnsi" w:hAnsiTheme="majorHAnsi" w:cs="Times New Roman"/>
        </w:rPr>
        <w:t>uld</w:t>
      </w:r>
      <w:r w:rsidRPr="00F274CB">
        <w:rPr>
          <w:rFonts w:asciiTheme="majorHAnsi" w:hAnsiTheme="majorHAnsi" w:cs="Times New Roman"/>
        </w:rPr>
        <w:t xml:space="preserve"> be discontinued under stress.</w:t>
      </w:r>
    </w:p>
    <w:p w:rsidR="00FD40F9" w:rsidRPr="00F274CB" w:rsidRDefault="00FD40F9" w:rsidP="000749C7">
      <w:pPr>
        <w:rPr>
          <w:rFonts w:asciiTheme="majorHAnsi" w:hAnsiTheme="majorHAnsi" w:cs="Times New Roman"/>
          <w:b/>
        </w:rPr>
      </w:pPr>
    </w:p>
    <w:p w:rsidR="00C9484E" w:rsidRPr="00F274CB" w:rsidRDefault="00FD40F9" w:rsidP="00B62CCA">
      <w:pPr>
        <w:pStyle w:val="Heading2"/>
      </w:pPr>
      <w:bookmarkStart w:id="381" w:name="_Toc499913532"/>
      <w:r w:rsidRPr="00F274CB">
        <w:t xml:space="preserve">III.C. </w:t>
      </w:r>
      <w:r w:rsidR="00C9484E" w:rsidRPr="00F274CB">
        <w:t>Off-Balance Sheet Items</w:t>
      </w:r>
      <w:bookmarkEnd w:id="381"/>
    </w:p>
    <w:p w:rsidR="00834483" w:rsidRPr="00F274CB" w:rsidRDefault="00C9484E">
      <w:pPr>
        <w:jc w:val="both"/>
        <w:rPr>
          <w:rFonts w:asciiTheme="majorHAnsi" w:hAnsiTheme="majorHAnsi" w:cs="Times New Roman"/>
        </w:rPr>
        <w:pPrChange w:id="382" w:author="MA, YUANYUAN" w:date="2018-06-01T13:54:00Z">
          <w:pPr/>
        </w:pPrChange>
      </w:pPr>
      <w:r w:rsidRPr="00F274CB">
        <w:rPr>
          <w:rFonts w:asciiTheme="majorHAnsi" w:hAnsiTheme="majorHAnsi" w:cs="Times New Roman"/>
        </w:rPr>
        <w:t>Most off-balance sheet items have negligible or no impact on BOC’s liquidity profil</w:t>
      </w:r>
      <w:r w:rsidR="00E01787">
        <w:rPr>
          <w:rFonts w:asciiTheme="majorHAnsi" w:hAnsiTheme="majorHAnsi" w:cs="Times New Roman"/>
        </w:rPr>
        <w:t>e, with the exception of l</w:t>
      </w:r>
      <w:r w:rsidRPr="00F274CB">
        <w:rPr>
          <w:rFonts w:asciiTheme="majorHAnsi" w:hAnsiTheme="majorHAnsi" w:cs="Times New Roman"/>
        </w:rPr>
        <w:t xml:space="preserve">oan </w:t>
      </w:r>
      <w:r w:rsidRPr="00736EDC">
        <w:rPr>
          <w:rFonts w:asciiTheme="majorHAnsi" w:hAnsiTheme="majorHAnsi" w:cs="Times New Roman"/>
          <w:noProof/>
        </w:rPr>
        <w:t>commi</w:t>
      </w:r>
      <w:r w:rsidR="00E01787" w:rsidRPr="00E8441B">
        <w:rPr>
          <w:rFonts w:asciiTheme="majorHAnsi" w:hAnsiTheme="majorHAnsi" w:cs="Times New Roman"/>
          <w:noProof/>
        </w:rPr>
        <w:t>t</w:t>
      </w:r>
      <w:r w:rsidRPr="00736EDC">
        <w:rPr>
          <w:rFonts w:asciiTheme="majorHAnsi" w:hAnsiTheme="majorHAnsi" w:cs="Times New Roman"/>
          <w:noProof/>
        </w:rPr>
        <w:t>ments</w:t>
      </w:r>
      <w:r w:rsidR="00E01787">
        <w:rPr>
          <w:rFonts w:asciiTheme="majorHAnsi" w:hAnsiTheme="majorHAnsi" w:cs="Times New Roman"/>
        </w:rPr>
        <w:t xml:space="preserve">, </w:t>
      </w:r>
      <w:r w:rsidRPr="00F274CB">
        <w:rPr>
          <w:rFonts w:asciiTheme="majorHAnsi" w:hAnsiTheme="majorHAnsi" w:cs="Times New Roman"/>
        </w:rPr>
        <w:t xml:space="preserve">and </w:t>
      </w:r>
      <w:r w:rsidR="005C329B">
        <w:rPr>
          <w:rFonts w:asciiTheme="majorHAnsi" w:hAnsiTheme="majorHAnsi" w:cs="Times New Roman"/>
        </w:rPr>
        <w:t xml:space="preserve">the </w:t>
      </w:r>
      <w:r w:rsidRPr="00F274CB">
        <w:rPr>
          <w:rFonts w:asciiTheme="majorHAnsi" w:hAnsiTheme="majorHAnsi" w:cs="Times New Roman"/>
        </w:rPr>
        <w:t>commercial paper</w:t>
      </w:r>
      <w:r w:rsidR="00834483" w:rsidRPr="00F274CB">
        <w:rPr>
          <w:rFonts w:asciiTheme="majorHAnsi" w:hAnsiTheme="majorHAnsi" w:cs="Times New Roman"/>
        </w:rPr>
        <w:t xml:space="preserve"> backstop</w:t>
      </w:r>
      <w:r w:rsidR="00E01787">
        <w:rPr>
          <w:rFonts w:asciiTheme="majorHAnsi" w:hAnsiTheme="majorHAnsi" w:cs="Times New Roman"/>
        </w:rPr>
        <w:t>. These two items have b</w:t>
      </w:r>
      <w:r w:rsidRPr="00F274CB">
        <w:rPr>
          <w:rFonts w:asciiTheme="majorHAnsi" w:hAnsiTheme="majorHAnsi" w:cs="Times New Roman"/>
        </w:rPr>
        <w:t xml:space="preserve">een </w:t>
      </w:r>
      <w:r w:rsidR="008F22CD">
        <w:rPr>
          <w:rFonts w:asciiTheme="majorHAnsi" w:hAnsiTheme="majorHAnsi" w:cs="Times New Roman"/>
        </w:rPr>
        <w:t xml:space="preserve">assessed </w:t>
      </w:r>
      <w:r w:rsidRPr="00F274CB">
        <w:rPr>
          <w:rFonts w:asciiTheme="majorHAnsi" w:hAnsiTheme="majorHAnsi" w:cs="Times New Roman"/>
        </w:rPr>
        <w:t xml:space="preserve">similarly to the assets and liabilities </w:t>
      </w:r>
      <w:r w:rsidR="00E01787">
        <w:rPr>
          <w:rFonts w:asciiTheme="majorHAnsi" w:hAnsiTheme="majorHAnsi" w:cs="Times New Roman"/>
        </w:rPr>
        <w:t xml:space="preserve">listed above. </w:t>
      </w:r>
      <w:r w:rsidR="00834483" w:rsidRPr="00F274CB">
        <w:rPr>
          <w:rFonts w:asciiTheme="majorHAnsi" w:hAnsiTheme="majorHAnsi" w:cs="Times New Roman"/>
        </w:rPr>
        <w:t xml:space="preserve">Loan commitments and </w:t>
      </w:r>
      <w:r w:rsidR="005C329B">
        <w:rPr>
          <w:rFonts w:asciiTheme="majorHAnsi" w:hAnsiTheme="majorHAnsi" w:cs="Times New Roman"/>
        </w:rPr>
        <w:t xml:space="preserve">the </w:t>
      </w:r>
      <w:r w:rsidR="00834483" w:rsidRPr="00F274CB">
        <w:rPr>
          <w:rFonts w:asciiTheme="majorHAnsi" w:hAnsiTheme="majorHAnsi" w:cs="Times New Roman"/>
        </w:rPr>
        <w:t>commercial paper backstop</w:t>
      </w:r>
      <w:r w:rsidR="00E01787">
        <w:rPr>
          <w:rFonts w:asciiTheme="majorHAnsi" w:hAnsiTheme="majorHAnsi" w:cs="Times New Roman"/>
        </w:rPr>
        <w:t xml:space="preserve"> </w:t>
      </w:r>
      <w:r w:rsidR="00834483" w:rsidRPr="00F274CB">
        <w:rPr>
          <w:rFonts w:asciiTheme="majorHAnsi" w:hAnsiTheme="majorHAnsi" w:cs="Times New Roman"/>
        </w:rPr>
        <w:t xml:space="preserve">have potential liquidity impact during </w:t>
      </w:r>
      <w:r w:rsidR="004333A3">
        <w:rPr>
          <w:rFonts w:asciiTheme="majorHAnsi" w:hAnsiTheme="majorHAnsi" w:cs="Times New Roman"/>
        </w:rPr>
        <w:t xml:space="preserve">a </w:t>
      </w:r>
      <w:r w:rsidR="00834483" w:rsidRPr="00F274CB">
        <w:rPr>
          <w:rFonts w:asciiTheme="majorHAnsi" w:hAnsiTheme="majorHAnsi" w:cs="Times New Roman"/>
        </w:rPr>
        <w:t>stress period</w:t>
      </w:r>
      <w:r w:rsidR="00E01787">
        <w:rPr>
          <w:rFonts w:asciiTheme="majorHAnsi" w:hAnsiTheme="majorHAnsi" w:cs="Times New Roman"/>
        </w:rPr>
        <w:t>.  O</w:t>
      </w:r>
      <w:r w:rsidR="008F22CD">
        <w:rPr>
          <w:rFonts w:asciiTheme="majorHAnsi" w:hAnsiTheme="majorHAnsi" w:cs="Times New Roman"/>
        </w:rPr>
        <w:t>ther</w:t>
      </w:r>
      <w:r w:rsidR="00834483" w:rsidRPr="00F274CB">
        <w:rPr>
          <w:rFonts w:asciiTheme="majorHAnsi" w:hAnsiTheme="majorHAnsi" w:cs="Times New Roman"/>
        </w:rPr>
        <w:t xml:space="preserve"> off-balance </w:t>
      </w:r>
      <w:r w:rsidR="00E01787">
        <w:rPr>
          <w:rFonts w:asciiTheme="majorHAnsi" w:hAnsiTheme="majorHAnsi" w:cs="Times New Roman"/>
        </w:rPr>
        <w:t>s</w:t>
      </w:r>
      <w:r w:rsidR="00834483" w:rsidRPr="00F274CB">
        <w:rPr>
          <w:rFonts w:asciiTheme="majorHAnsi" w:hAnsiTheme="majorHAnsi" w:cs="Times New Roman"/>
        </w:rPr>
        <w:t xml:space="preserve">heet items are </w:t>
      </w:r>
      <w:r w:rsidR="008F22CD">
        <w:rPr>
          <w:rFonts w:asciiTheme="majorHAnsi" w:hAnsiTheme="majorHAnsi" w:cs="Times New Roman"/>
        </w:rPr>
        <w:t>summarized</w:t>
      </w:r>
      <w:r w:rsidR="00834483" w:rsidRPr="00F274CB">
        <w:rPr>
          <w:rFonts w:asciiTheme="majorHAnsi" w:hAnsiTheme="majorHAnsi" w:cs="Times New Roman"/>
        </w:rPr>
        <w:t xml:space="preserve"> in table III.C-2: Other Off-Balance Sheet Items</w:t>
      </w:r>
      <w:r w:rsidR="008F22CD">
        <w:rPr>
          <w:rFonts w:asciiTheme="majorHAnsi" w:hAnsiTheme="majorHAnsi" w:cs="Times New Roman"/>
        </w:rPr>
        <w:t>, which</w:t>
      </w:r>
      <w:r w:rsidR="00834483" w:rsidRPr="00F274CB">
        <w:rPr>
          <w:rFonts w:asciiTheme="majorHAnsi" w:hAnsiTheme="majorHAnsi" w:cs="Times New Roman"/>
        </w:rPr>
        <w:t xml:space="preserve"> have no liquidity impact </w:t>
      </w:r>
      <w:r w:rsidR="008F22CD">
        <w:rPr>
          <w:rFonts w:asciiTheme="majorHAnsi" w:hAnsiTheme="majorHAnsi" w:cs="Times New Roman"/>
        </w:rPr>
        <w:t>under</w:t>
      </w:r>
      <w:r w:rsidR="00834483" w:rsidRPr="00F274CB">
        <w:rPr>
          <w:rFonts w:asciiTheme="majorHAnsi" w:hAnsiTheme="majorHAnsi" w:cs="Times New Roman"/>
        </w:rPr>
        <w:t xml:space="preserve"> stress. </w:t>
      </w:r>
    </w:p>
    <w:p w:rsidR="00676936" w:rsidRPr="00F274CB" w:rsidRDefault="001D4069">
      <w:pPr>
        <w:jc w:val="both"/>
        <w:rPr>
          <w:rFonts w:asciiTheme="majorHAnsi" w:hAnsiTheme="majorHAnsi" w:cs="Times New Roman"/>
        </w:rPr>
        <w:pPrChange w:id="383" w:author="MA, YUANYUAN" w:date="2018-06-01T13:54:00Z">
          <w:pPr/>
        </w:pPrChange>
      </w:pPr>
      <w:del w:id="384" w:author="FANG, XIANG" w:date="2018-11-28T14:48:00Z">
        <w:r w:rsidRPr="00F274CB" w:rsidDel="00155DA6">
          <w:rPr>
            <w:rFonts w:asciiTheme="majorHAnsi" w:hAnsiTheme="majorHAnsi" w:cs="Times New Roman"/>
          </w:rPr>
          <w:delText>The chart below illustrates the</w:delText>
        </w:r>
        <w:r w:rsidR="004B1E9A" w:rsidRPr="00F274CB" w:rsidDel="00155DA6">
          <w:rPr>
            <w:rFonts w:asciiTheme="majorHAnsi" w:hAnsiTheme="majorHAnsi" w:cs="Times New Roman"/>
          </w:rPr>
          <w:delText xml:space="preserve"> movement of balances of</w:delText>
        </w:r>
        <w:r w:rsidRPr="00F274CB" w:rsidDel="00155DA6">
          <w:rPr>
            <w:rFonts w:asciiTheme="majorHAnsi" w:hAnsiTheme="majorHAnsi" w:cs="Times New Roman"/>
          </w:rPr>
          <w:delText xml:space="preserve"> </w:delText>
        </w:r>
        <w:r w:rsidR="00834483" w:rsidRPr="00F274CB" w:rsidDel="00155DA6">
          <w:rPr>
            <w:rFonts w:asciiTheme="majorHAnsi" w:hAnsiTheme="majorHAnsi" w:cs="Times New Roman"/>
          </w:rPr>
          <w:delText xml:space="preserve">loan commitments </w:delText>
        </w:r>
        <w:r w:rsidR="005C329B" w:rsidRPr="00F274CB" w:rsidDel="00155DA6">
          <w:rPr>
            <w:rFonts w:asciiTheme="majorHAnsi" w:hAnsiTheme="majorHAnsi" w:cs="Times New Roman"/>
          </w:rPr>
          <w:delText>and</w:delText>
        </w:r>
        <w:r w:rsidR="005C329B" w:rsidDel="00155DA6">
          <w:rPr>
            <w:rFonts w:asciiTheme="majorHAnsi" w:hAnsiTheme="majorHAnsi" w:cs="Times New Roman"/>
          </w:rPr>
          <w:delText xml:space="preserve"> the </w:delText>
        </w:r>
        <w:r w:rsidR="00834483" w:rsidRPr="00F274CB" w:rsidDel="00155DA6">
          <w:rPr>
            <w:rFonts w:asciiTheme="majorHAnsi" w:hAnsiTheme="majorHAnsi" w:cs="Times New Roman"/>
          </w:rPr>
          <w:delText>commercial paper backstop</w:delText>
        </w:r>
        <w:r w:rsidR="00E01787" w:rsidDel="00155DA6">
          <w:rPr>
            <w:rFonts w:asciiTheme="majorHAnsi" w:hAnsiTheme="majorHAnsi" w:cs="Times New Roman"/>
          </w:rPr>
          <w:delText>s</w:delText>
        </w:r>
        <w:r w:rsidR="004B1E9A" w:rsidRPr="00F274CB" w:rsidDel="00155DA6">
          <w:rPr>
            <w:rFonts w:asciiTheme="majorHAnsi" w:hAnsiTheme="majorHAnsi" w:cs="Times New Roman"/>
          </w:rPr>
          <w:delText xml:space="preserve"> from </w:delText>
        </w:r>
        <w:r w:rsidR="00834483" w:rsidRPr="00F274CB" w:rsidDel="00155DA6">
          <w:rPr>
            <w:rFonts w:asciiTheme="majorHAnsi" w:hAnsiTheme="majorHAnsi" w:cs="Times New Roman"/>
          </w:rPr>
          <w:delText xml:space="preserve">2008 to 2015. </w:delText>
        </w:r>
      </w:del>
      <w:r w:rsidR="00834483" w:rsidRPr="00F274CB">
        <w:rPr>
          <w:rFonts w:asciiTheme="majorHAnsi" w:hAnsiTheme="majorHAnsi" w:cs="Times New Roman"/>
        </w:rPr>
        <w:t xml:space="preserve">BOC U.S. Branches started to offer committed facilities to corporate customers </w:t>
      </w:r>
      <w:r w:rsidR="004333A3">
        <w:rPr>
          <w:rFonts w:asciiTheme="majorHAnsi" w:hAnsiTheme="majorHAnsi" w:cs="Times New Roman"/>
        </w:rPr>
        <w:t>beginning</w:t>
      </w:r>
      <w:r w:rsidR="004333A3" w:rsidRPr="00F274CB">
        <w:rPr>
          <w:rFonts w:asciiTheme="majorHAnsi" w:hAnsiTheme="majorHAnsi" w:cs="Times New Roman"/>
        </w:rPr>
        <w:t xml:space="preserve"> </w:t>
      </w:r>
      <w:r w:rsidR="00834483" w:rsidRPr="00736EDC">
        <w:rPr>
          <w:rFonts w:asciiTheme="majorHAnsi" w:hAnsiTheme="majorHAnsi" w:cs="Times New Roman"/>
          <w:noProof/>
        </w:rPr>
        <w:t>January</w:t>
      </w:r>
      <w:r w:rsidR="00834483" w:rsidRPr="00F274CB">
        <w:rPr>
          <w:rFonts w:asciiTheme="majorHAnsi" w:hAnsiTheme="majorHAnsi" w:cs="Times New Roman"/>
        </w:rPr>
        <w:t xml:space="preserve"> 2010; commercial paper backstop facilities were offered since </w:t>
      </w:r>
      <w:r w:rsidR="009A1ED3" w:rsidRPr="00F274CB">
        <w:rPr>
          <w:rFonts w:asciiTheme="majorHAnsi" w:hAnsiTheme="majorHAnsi" w:cs="Times New Roman"/>
        </w:rPr>
        <w:t xml:space="preserve">2013. Both of </w:t>
      </w:r>
      <w:r w:rsidR="00E01787" w:rsidRPr="00F274CB">
        <w:rPr>
          <w:rFonts w:asciiTheme="majorHAnsi" w:hAnsiTheme="majorHAnsi" w:cs="Times New Roman"/>
        </w:rPr>
        <w:t>the</w:t>
      </w:r>
      <w:r w:rsidR="00E01787">
        <w:rPr>
          <w:rFonts w:asciiTheme="majorHAnsi" w:hAnsiTheme="majorHAnsi" w:cs="Times New Roman"/>
        </w:rPr>
        <w:t>se</w:t>
      </w:r>
      <w:r w:rsidR="00E01787" w:rsidRPr="00F274CB">
        <w:rPr>
          <w:rFonts w:asciiTheme="majorHAnsi" w:hAnsiTheme="majorHAnsi" w:cs="Times New Roman"/>
        </w:rPr>
        <w:t xml:space="preserve"> </w:t>
      </w:r>
      <w:r w:rsidR="009A1ED3" w:rsidRPr="00F274CB">
        <w:rPr>
          <w:rFonts w:asciiTheme="majorHAnsi" w:hAnsiTheme="majorHAnsi" w:cs="Times New Roman"/>
        </w:rPr>
        <w:t xml:space="preserve">show an upward trend since </w:t>
      </w:r>
      <w:r w:rsidR="005C329B" w:rsidRPr="00E8441B">
        <w:rPr>
          <w:rFonts w:asciiTheme="majorHAnsi" w:hAnsiTheme="majorHAnsi" w:cs="Times New Roman"/>
          <w:noProof/>
        </w:rPr>
        <w:t xml:space="preserve">the </w:t>
      </w:r>
      <w:r w:rsidR="004333A3" w:rsidRPr="00736EDC">
        <w:rPr>
          <w:rFonts w:asciiTheme="majorHAnsi" w:hAnsiTheme="majorHAnsi" w:cs="Times New Roman"/>
          <w:noProof/>
        </w:rPr>
        <w:t>original</w:t>
      </w:r>
      <w:r w:rsidR="004333A3">
        <w:rPr>
          <w:rFonts w:asciiTheme="majorHAnsi" w:hAnsiTheme="majorHAnsi" w:cs="Times New Roman"/>
        </w:rPr>
        <w:t xml:space="preserve"> offering</w:t>
      </w:r>
      <w:r w:rsidR="009A1ED3" w:rsidRPr="00F274CB">
        <w:rPr>
          <w:rFonts w:asciiTheme="majorHAnsi" w:hAnsiTheme="majorHAnsi" w:cs="Times New Roman"/>
        </w:rPr>
        <w:t xml:space="preserve">. </w:t>
      </w:r>
    </w:p>
    <w:p w:rsidR="00676936" w:rsidRPr="00F274CB" w:rsidDel="00155DA6" w:rsidRDefault="00676936" w:rsidP="000749C7">
      <w:pPr>
        <w:rPr>
          <w:del w:id="385" w:author="FANG, XIANG" w:date="2018-11-28T14:48:00Z"/>
          <w:rFonts w:asciiTheme="majorHAnsi" w:hAnsiTheme="majorHAnsi" w:cs="Times New Roman"/>
        </w:rPr>
      </w:pPr>
      <w:del w:id="386" w:author="FANG, XIANG" w:date="2018-11-28T14:48:00Z">
        <w:r w:rsidRPr="00F274CB" w:rsidDel="00155DA6">
          <w:rPr>
            <w:rFonts w:asciiTheme="majorHAnsi" w:eastAsia="Times New Roman" w:hAnsiTheme="majorHAnsi" w:cs="Times New Roman"/>
            <w:bCs/>
            <w:color w:val="000000"/>
          </w:rPr>
          <w:delText>Figure</w:delText>
        </w:r>
        <w:r w:rsidR="001D4069" w:rsidRPr="00F274CB" w:rsidDel="00155DA6">
          <w:rPr>
            <w:rFonts w:asciiTheme="majorHAnsi" w:eastAsia="Times New Roman" w:hAnsiTheme="majorHAnsi" w:cs="Times New Roman"/>
            <w:bCs/>
            <w:color w:val="000000"/>
          </w:rPr>
          <w:delText xml:space="preserve"> III.C</w:delText>
        </w:r>
        <w:r w:rsidRPr="00F274CB" w:rsidDel="00155DA6">
          <w:rPr>
            <w:rFonts w:asciiTheme="majorHAnsi" w:eastAsia="Times New Roman" w:hAnsiTheme="majorHAnsi" w:cs="Times New Roman"/>
            <w:bCs/>
            <w:color w:val="000000"/>
          </w:rPr>
          <w:delText xml:space="preserve"> – 1: Off-Balance Sheet Exposure – Commercial Paper Backstop and Loan Commitment</w:delText>
        </w:r>
        <w:r w:rsidR="004333A3" w:rsidDel="00155DA6">
          <w:rPr>
            <w:rFonts w:asciiTheme="majorHAnsi" w:eastAsia="Times New Roman" w:hAnsiTheme="majorHAnsi" w:cs="Times New Roman"/>
            <w:bCs/>
            <w:color w:val="000000"/>
          </w:rPr>
          <w:delText>s</w:delText>
        </w:r>
        <w:r w:rsidRPr="00F274CB" w:rsidDel="00155DA6">
          <w:rPr>
            <w:rFonts w:asciiTheme="majorHAnsi" w:eastAsia="Times New Roman" w:hAnsiTheme="majorHAnsi" w:cs="Times New Roman"/>
            <w:bCs/>
            <w:color w:val="000000"/>
          </w:rPr>
          <w:delText xml:space="preserve"> 2008 - 2015</w:delText>
        </w:r>
      </w:del>
    </w:p>
    <w:p w:rsidR="009C1D4E" w:rsidRPr="00F274CB" w:rsidDel="00155DA6" w:rsidRDefault="00676936" w:rsidP="000749C7">
      <w:pPr>
        <w:rPr>
          <w:del w:id="387" w:author="FANG, XIANG" w:date="2018-11-28T14:48:00Z"/>
          <w:rFonts w:asciiTheme="majorHAnsi" w:hAnsiTheme="majorHAnsi" w:cs="Times New Roman"/>
        </w:rPr>
      </w:pPr>
      <w:del w:id="388" w:author="FANG, XIANG" w:date="2018-11-28T14:48:00Z">
        <w:r w:rsidRPr="00F274CB" w:rsidDel="00155DA6">
          <w:rPr>
            <w:rFonts w:asciiTheme="majorHAnsi" w:hAnsiTheme="majorHAnsi"/>
            <w:noProof/>
          </w:rPr>
          <w:lastRenderedPageBreak/>
          <w:drawing>
            <wp:inline distT="0" distB="0" distL="0" distR="0" wp14:anchorId="1679AC27" wp14:editId="54CE0B04">
              <wp:extent cx="5943600" cy="3009900"/>
              <wp:effectExtent l="0" t="0" r="19050" b="1905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del>
    </w:p>
    <w:p w:rsidR="009C1D4E" w:rsidRPr="00F274CB" w:rsidDel="00155DA6" w:rsidRDefault="009C1D4E" w:rsidP="009C1D4E">
      <w:pPr>
        <w:rPr>
          <w:del w:id="389" w:author="FANG, XIANG" w:date="2018-11-28T14:48:00Z"/>
          <w:rFonts w:asciiTheme="majorHAnsi" w:eastAsia="Times New Roman" w:hAnsiTheme="majorHAnsi" w:cs="Times New Roman"/>
          <w:i/>
          <w:color w:val="000000"/>
        </w:rPr>
      </w:pPr>
      <w:del w:id="390" w:author="FANG, XIANG" w:date="2018-11-28T14:48:00Z">
        <w:r w:rsidRPr="00F274CB" w:rsidDel="00155DA6">
          <w:rPr>
            <w:rFonts w:asciiTheme="majorHAnsi" w:eastAsia="Times New Roman" w:hAnsiTheme="majorHAnsi" w:cs="Times New Roman"/>
            <w:i/>
            <w:color w:val="000000"/>
          </w:rPr>
          <w:delText>Source: T24</w:delText>
        </w:r>
        <w:r w:rsidR="00FD48AA" w:rsidDel="00155DA6">
          <w:rPr>
            <w:rFonts w:asciiTheme="majorHAnsi" w:eastAsia="Times New Roman" w:hAnsiTheme="majorHAnsi" w:cs="Times New Roman"/>
            <w:i/>
            <w:color w:val="000000"/>
          </w:rPr>
          <w:delText xml:space="preserve"> System</w:delText>
        </w:r>
      </w:del>
    </w:p>
    <w:p w:rsidR="000749C7" w:rsidRPr="008E3B3F" w:rsidRDefault="00B52C97">
      <w:r w:rsidRPr="002B6B63">
        <w:t>14</w:t>
      </w:r>
      <w:r w:rsidR="009C1D4E" w:rsidRPr="002B6B63">
        <w:t>.</w:t>
      </w:r>
      <w:r w:rsidR="000749C7" w:rsidRPr="00854502">
        <w:t xml:space="preserve"> </w:t>
      </w:r>
      <w:r w:rsidR="00C9484E" w:rsidRPr="008E3B3F">
        <w:t>Loan Commitments</w:t>
      </w:r>
    </w:p>
    <w:p w:rsidR="000749C7" w:rsidRPr="00F274CB" w:rsidRDefault="00C9484E" w:rsidP="00A661B1">
      <w:pPr>
        <w:jc w:val="both"/>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lang w:eastAsia="en-US"/>
        </w:rPr>
        <w:t xml:space="preserve">Unfunded committed facilities are primarily granted to investment grade companies, including both corporates and FIs. For large customers, commitments provide </w:t>
      </w:r>
      <w:r w:rsidRPr="009E0098">
        <w:rPr>
          <w:rFonts w:asciiTheme="majorHAnsi" w:eastAsia="Times New Roman" w:hAnsiTheme="majorHAnsi" w:cs="Times New Roman"/>
          <w:noProof/>
          <w:color w:val="000000"/>
          <w:lang w:eastAsia="en-US"/>
        </w:rPr>
        <w:t>backup</w:t>
      </w:r>
      <w:r w:rsidRPr="00F274CB">
        <w:rPr>
          <w:rFonts w:asciiTheme="majorHAnsi" w:eastAsia="Times New Roman" w:hAnsiTheme="majorHAnsi" w:cs="Times New Roman"/>
          <w:color w:val="000000"/>
          <w:lang w:eastAsia="en-US"/>
        </w:rPr>
        <w:t xml:space="preserve"> liquidity, and only </w:t>
      </w:r>
      <w:r w:rsidRPr="004767CE">
        <w:rPr>
          <w:rFonts w:asciiTheme="majorHAnsi" w:eastAsia="Times New Roman" w:hAnsiTheme="majorHAnsi" w:cs="Times New Roman"/>
          <w:color w:val="000000"/>
          <w:lang w:eastAsia="en-US"/>
        </w:rPr>
        <w:t>test draw</w:t>
      </w:r>
      <w:r w:rsidRPr="00EF07D8">
        <w:rPr>
          <w:rFonts w:asciiTheme="majorHAnsi" w:eastAsia="Times New Roman" w:hAnsiTheme="majorHAnsi" w:cs="Times New Roman"/>
          <w:color w:val="000000"/>
          <w:lang w:eastAsia="en-US"/>
        </w:rPr>
        <w:t xml:space="preserve">downs </w:t>
      </w:r>
      <w:r w:rsidR="009E0098" w:rsidRPr="00E8441B">
        <w:rPr>
          <w:rFonts w:asciiTheme="majorHAnsi" w:eastAsia="Times New Roman" w:hAnsiTheme="majorHAnsi" w:cs="Times New Roman"/>
          <w:color w:val="000000"/>
          <w:lang w:eastAsia="en-US"/>
        </w:rPr>
        <w:t>are exercised.</w:t>
      </w:r>
      <w:r w:rsidRPr="00F274CB">
        <w:rPr>
          <w:rFonts w:asciiTheme="majorHAnsi" w:eastAsia="Times New Roman" w:hAnsiTheme="majorHAnsi" w:cs="Times New Roman"/>
          <w:color w:val="000000"/>
          <w:lang w:eastAsia="en-US"/>
        </w:rPr>
        <w:t xml:space="preserve"> Note: </w:t>
      </w:r>
      <w:ins w:id="391" w:author="FANG, XIANG" w:date="2018-11-28T15:01:00Z">
        <w:r w:rsidR="003D01FF">
          <w:rPr>
            <w:rFonts w:asciiTheme="majorHAnsi" w:eastAsia="Times New Roman" w:hAnsiTheme="majorHAnsi" w:cs="Times New Roman"/>
            <w:color w:val="000000"/>
            <w:lang w:eastAsia="en-US"/>
          </w:rPr>
          <w:t>1</w:t>
        </w:r>
      </w:ins>
      <w:del w:id="392" w:author="FANG, XIANG" w:date="2018-11-28T15:01:00Z">
        <w:r w:rsidRPr="00F274CB" w:rsidDel="003D01FF">
          <w:rPr>
            <w:rFonts w:asciiTheme="majorHAnsi" w:eastAsia="Times New Roman" w:hAnsiTheme="majorHAnsi" w:cs="Times New Roman"/>
            <w:color w:val="000000"/>
            <w:lang w:eastAsia="en-US"/>
          </w:rPr>
          <w:delText>3</w:delText>
        </w:r>
      </w:del>
      <w:r w:rsidRPr="00F274CB">
        <w:rPr>
          <w:rFonts w:asciiTheme="majorHAnsi" w:eastAsia="Times New Roman" w:hAnsiTheme="majorHAnsi" w:cs="Times New Roman"/>
          <w:color w:val="000000"/>
          <w:lang w:eastAsia="en-US"/>
        </w:rPr>
        <w:t xml:space="preserve">5% of the commitments portfolio </w:t>
      </w:r>
      <w:r w:rsidR="00C20952" w:rsidRPr="009E0098">
        <w:rPr>
          <w:rFonts w:asciiTheme="majorHAnsi" w:eastAsia="Times New Roman" w:hAnsiTheme="majorHAnsi" w:cs="Times New Roman"/>
          <w:noProof/>
          <w:color w:val="000000"/>
          <w:lang w:eastAsia="en-US"/>
        </w:rPr>
        <w:t>is</w:t>
      </w:r>
      <w:r w:rsidRPr="00F274CB">
        <w:rPr>
          <w:rFonts w:asciiTheme="majorHAnsi" w:eastAsia="Times New Roman" w:hAnsiTheme="majorHAnsi" w:cs="Times New Roman"/>
          <w:color w:val="000000"/>
          <w:lang w:eastAsia="en-US"/>
        </w:rPr>
        <w:t xml:space="preserve"> </w:t>
      </w:r>
      <w:r w:rsidR="00597BF6">
        <w:rPr>
          <w:rFonts w:asciiTheme="majorHAnsi" w:eastAsia="Times New Roman" w:hAnsiTheme="majorHAnsi" w:cs="Times New Roman"/>
          <w:color w:val="000000"/>
          <w:lang w:eastAsia="en-US"/>
        </w:rPr>
        <w:t>f</w:t>
      </w:r>
      <w:r w:rsidRPr="00F274CB">
        <w:rPr>
          <w:rFonts w:asciiTheme="majorHAnsi" w:eastAsia="Times New Roman" w:hAnsiTheme="majorHAnsi" w:cs="Times New Roman"/>
          <w:color w:val="000000"/>
          <w:lang w:eastAsia="en-US"/>
        </w:rPr>
        <w:t xml:space="preserve">or </w:t>
      </w:r>
      <w:r w:rsidR="00C20952">
        <w:rPr>
          <w:rFonts w:asciiTheme="majorHAnsi" w:eastAsia="Times New Roman" w:hAnsiTheme="majorHAnsi" w:cs="Times New Roman"/>
          <w:color w:val="000000"/>
          <w:lang w:eastAsia="en-US"/>
        </w:rPr>
        <w:t xml:space="preserve">the </w:t>
      </w:r>
      <w:r w:rsidRPr="00F274CB">
        <w:rPr>
          <w:rFonts w:asciiTheme="majorHAnsi" w:eastAsia="Times New Roman" w:hAnsiTheme="majorHAnsi" w:cs="Times New Roman"/>
          <w:color w:val="000000"/>
          <w:lang w:eastAsia="en-US"/>
        </w:rPr>
        <w:t xml:space="preserve">FI customers, including Depository Trust Co </w:t>
      </w:r>
      <w:del w:id="393" w:author="FANG, XIANG" w:date="2018-11-28T15:00:00Z">
        <w:r w:rsidRPr="00F274CB" w:rsidDel="003D01FF">
          <w:rPr>
            <w:rFonts w:asciiTheme="majorHAnsi" w:eastAsia="Times New Roman" w:hAnsiTheme="majorHAnsi" w:cs="Times New Roman"/>
            <w:color w:val="000000"/>
            <w:lang w:eastAsia="en-US"/>
          </w:rPr>
          <w:delText xml:space="preserve">($0.57 B), </w:delText>
        </w:r>
      </w:del>
      <w:r w:rsidRPr="00F274CB">
        <w:rPr>
          <w:rFonts w:asciiTheme="majorHAnsi" w:eastAsia="Times New Roman" w:hAnsiTheme="majorHAnsi" w:cs="Times New Roman"/>
          <w:color w:val="000000"/>
          <w:lang w:eastAsia="en-US"/>
        </w:rPr>
        <w:t xml:space="preserve">CME </w:t>
      </w:r>
      <w:del w:id="394" w:author="FANG, XIANG" w:date="2018-11-28T15:00:00Z">
        <w:r w:rsidRPr="00F274CB" w:rsidDel="003D01FF">
          <w:rPr>
            <w:rFonts w:asciiTheme="majorHAnsi" w:eastAsia="Times New Roman" w:hAnsiTheme="majorHAnsi" w:cs="Times New Roman"/>
            <w:color w:val="000000"/>
            <w:lang w:eastAsia="en-US"/>
          </w:rPr>
          <w:delText xml:space="preserve">($ 0.63 B), </w:delText>
        </w:r>
      </w:del>
      <w:r w:rsidR="00C20952" w:rsidRPr="00F274CB">
        <w:rPr>
          <w:rFonts w:asciiTheme="majorHAnsi" w:eastAsia="Times New Roman" w:hAnsiTheme="majorHAnsi" w:cs="Times New Roman"/>
          <w:color w:val="000000"/>
          <w:lang w:eastAsia="en-US"/>
        </w:rPr>
        <w:t>I</w:t>
      </w:r>
      <w:r w:rsidR="00C20952">
        <w:rPr>
          <w:rFonts w:asciiTheme="majorHAnsi" w:eastAsia="Times New Roman" w:hAnsiTheme="majorHAnsi" w:cs="Times New Roman"/>
          <w:color w:val="000000"/>
          <w:lang w:eastAsia="en-US"/>
        </w:rPr>
        <w:t>CE</w:t>
      </w:r>
      <w:r w:rsidR="00C20952" w:rsidRPr="00F274CB">
        <w:rPr>
          <w:rFonts w:asciiTheme="majorHAnsi" w:eastAsia="Times New Roman" w:hAnsiTheme="majorHAnsi" w:cs="Times New Roman"/>
          <w:color w:val="000000"/>
          <w:lang w:eastAsia="en-US"/>
        </w:rPr>
        <w:t xml:space="preserve"> </w:t>
      </w:r>
      <w:del w:id="395" w:author="FANG, XIANG" w:date="2018-11-28T15:00:00Z">
        <w:r w:rsidRPr="00F274CB" w:rsidDel="003D01FF">
          <w:rPr>
            <w:rFonts w:asciiTheme="majorHAnsi" w:eastAsia="Times New Roman" w:hAnsiTheme="majorHAnsi" w:cs="Times New Roman"/>
            <w:color w:val="000000"/>
            <w:lang w:eastAsia="en-US"/>
          </w:rPr>
          <w:delText xml:space="preserve">($ 0.3 B), </w:delText>
        </w:r>
      </w:del>
      <w:r w:rsidRPr="00F274CB">
        <w:rPr>
          <w:rFonts w:asciiTheme="majorHAnsi" w:eastAsia="Times New Roman" w:hAnsiTheme="majorHAnsi" w:cs="Times New Roman"/>
          <w:color w:val="000000"/>
          <w:lang w:eastAsia="en-US"/>
        </w:rPr>
        <w:t xml:space="preserve">and Visa </w:t>
      </w:r>
      <w:r w:rsidR="000250C0" w:rsidRPr="00F274CB">
        <w:rPr>
          <w:rFonts w:asciiTheme="majorHAnsi" w:eastAsia="Times New Roman" w:hAnsiTheme="majorHAnsi" w:cs="Times New Roman"/>
          <w:color w:val="000000"/>
          <w:lang w:eastAsia="en-US"/>
        </w:rPr>
        <w:t>Inc.</w:t>
      </w:r>
      <w:r w:rsidRPr="00F274CB">
        <w:rPr>
          <w:rFonts w:asciiTheme="majorHAnsi" w:eastAsia="Times New Roman" w:hAnsiTheme="majorHAnsi" w:cs="Times New Roman"/>
          <w:color w:val="000000"/>
          <w:lang w:eastAsia="en-US"/>
        </w:rPr>
        <w:t xml:space="preserve"> </w:t>
      </w:r>
      <w:del w:id="396" w:author="FANG, XIANG" w:date="2018-11-28T15:00:00Z">
        <w:r w:rsidRPr="00F274CB" w:rsidDel="003D01FF">
          <w:rPr>
            <w:rFonts w:asciiTheme="majorHAnsi" w:eastAsia="Times New Roman" w:hAnsiTheme="majorHAnsi" w:cs="Times New Roman"/>
            <w:color w:val="000000"/>
            <w:lang w:eastAsia="en-US"/>
          </w:rPr>
          <w:delText>($ 0.26 B)</w:delText>
        </w:r>
        <w:r w:rsidR="00F57878" w:rsidRPr="00F274CB" w:rsidDel="003D01FF">
          <w:rPr>
            <w:rFonts w:asciiTheme="majorHAnsi" w:eastAsia="Times New Roman" w:hAnsiTheme="majorHAnsi" w:cs="Times New Roman"/>
            <w:color w:val="000000"/>
            <w:lang w:eastAsia="en-US"/>
          </w:rPr>
          <w:delText xml:space="preserve"> as of December 31</w:delText>
        </w:r>
        <w:r w:rsidR="00F57878" w:rsidRPr="00F274CB" w:rsidDel="003D01FF">
          <w:rPr>
            <w:rFonts w:asciiTheme="majorHAnsi" w:eastAsia="Times New Roman" w:hAnsiTheme="majorHAnsi" w:cs="Times New Roman"/>
            <w:color w:val="000000"/>
            <w:vertAlign w:val="superscript"/>
            <w:lang w:eastAsia="en-US"/>
          </w:rPr>
          <w:delText>st</w:delText>
        </w:r>
        <w:r w:rsidR="00F57878" w:rsidRPr="00F274CB" w:rsidDel="003D01FF">
          <w:rPr>
            <w:rFonts w:asciiTheme="majorHAnsi" w:eastAsia="Times New Roman" w:hAnsiTheme="majorHAnsi" w:cs="Times New Roman"/>
            <w:color w:val="000000"/>
            <w:lang w:eastAsia="en-US"/>
          </w:rPr>
          <w:delText>, 2015</w:delText>
        </w:r>
        <w:r w:rsidRPr="00F274CB" w:rsidDel="003D01FF">
          <w:rPr>
            <w:rFonts w:asciiTheme="majorHAnsi" w:eastAsia="Times New Roman" w:hAnsiTheme="majorHAnsi" w:cs="Times New Roman"/>
            <w:color w:val="000000"/>
            <w:lang w:eastAsia="en-US"/>
          </w:rPr>
          <w:delText>.</w:delText>
        </w:r>
      </w:del>
    </w:p>
    <w:p w:rsidR="000749C7" w:rsidRPr="00F274CB" w:rsidRDefault="000749C7" w:rsidP="000749C7">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0749C7" w:rsidRDefault="00C9484E" w:rsidP="00A661B1">
      <w:pPr>
        <w:jc w:val="both"/>
        <w:rPr>
          <w:rFonts w:asciiTheme="majorHAnsi" w:eastAsia="Times New Roman" w:hAnsiTheme="majorHAnsi" w:cs="Times New Roman"/>
          <w:color w:val="000000"/>
        </w:rPr>
      </w:pPr>
      <w:r w:rsidRPr="00F274CB">
        <w:rPr>
          <w:rFonts w:asciiTheme="majorHAnsi" w:eastAsia="Times New Roman" w:hAnsiTheme="majorHAnsi" w:cs="Times New Roman"/>
          <w:color w:val="000000"/>
        </w:rPr>
        <w:t xml:space="preserve">Some corporate customers </w:t>
      </w:r>
      <w:r w:rsidR="004D4AE3" w:rsidRPr="00F274CB">
        <w:rPr>
          <w:rFonts w:asciiTheme="majorHAnsi" w:eastAsia="Times New Roman" w:hAnsiTheme="majorHAnsi" w:cs="Times New Roman"/>
          <w:color w:val="000000"/>
        </w:rPr>
        <w:t xml:space="preserve">could </w:t>
      </w:r>
      <w:r w:rsidRPr="00F274CB">
        <w:rPr>
          <w:rFonts w:asciiTheme="majorHAnsi" w:eastAsia="Times New Roman" w:hAnsiTheme="majorHAnsi" w:cs="Times New Roman"/>
          <w:color w:val="000000"/>
        </w:rPr>
        <w:t xml:space="preserve">draw on committed facilities during </w:t>
      </w:r>
      <w:r w:rsidR="004D4AE3" w:rsidRPr="00F274CB">
        <w:rPr>
          <w:rFonts w:asciiTheme="majorHAnsi" w:eastAsia="Times New Roman" w:hAnsiTheme="majorHAnsi" w:cs="Times New Roman"/>
          <w:color w:val="000000"/>
        </w:rPr>
        <w:t xml:space="preserve">a </w:t>
      </w:r>
      <w:r w:rsidRPr="00F274CB">
        <w:rPr>
          <w:rFonts w:asciiTheme="majorHAnsi" w:eastAsia="Times New Roman" w:hAnsiTheme="majorHAnsi" w:cs="Times New Roman"/>
          <w:color w:val="000000"/>
        </w:rPr>
        <w:t>stress period to preserve their access to cash or fund</w:t>
      </w:r>
      <w:r w:rsidR="004D4AE3" w:rsidRPr="00F274CB">
        <w:rPr>
          <w:rFonts w:asciiTheme="majorHAnsi" w:eastAsia="Times New Roman" w:hAnsiTheme="majorHAnsi" w:cs="Times New Roman"/>
          <w:color w:val="000000"/>
        </w:rPr>
        <w:t xml:space="preserve"> a</w:t>
      </w:r>
      <w:r w:rsidRPr="00F274CB">
        <w:rPr>
          <w:rFonts w:asciiTheme="majorHAnsi" w:eastAsia="Times New Roman" w:hAnsiTheme="majorHAnsi" w:cs="Times New Roman"/>
          <w:color w:val="000000"/>
        </w:rPr>
        <w:t xml:space="preserve"> shortfall in cash flow. Regarding LCR alignment, these facilities represent </w:t>
      </w:r>
      <w:del w:id="397" w:author="MA, YUANYUAN" w:date="2018-06-01T11:02:00Z">
        <w:r w:rsidRPr="00F274CB" w:rsidDel="00EF3B68">
          <w:rPr>
            <w:rFonts w:asciiTheme="majorHAnsi" w:eastAsia="Times New Roman" w:hAnsiTheme="majorHAnsi" w:cs="Times New Roman"/>
            <w:color w:val="000000"/>
          </w:rPr>
          <w:delText>65%</w:delText>
        </w:r>
      </w:del>
      <w:ins w:id="398" w:author="MA, YUANYUAN" w:date="2018-06-01T11:02:00Z">
        <w:r w:rsidR="00EF3B68">
          <w:rPr>
            <w:rFonts w:asciiTheme="majorHAnsi" w:eastAsia="Times New Roman" w:hAnsiTheme="majorHAnsi" w:cs="Times New Roman"/>
            <w:color w:val="000000"/>
          </w:rPr>
          <w:t>85%</w:t>
        </w:r>
      </w:ins>
      <w:r w:rsidRPr="00F274CB">
        <w:rPr>
          <w:rFonts w:asciiTheme="majorHAnsi" w:eastAsia="Times New Roman" w:hAnsiTheme="majorHAnsi" w:cs="Times New Roman"/>
          <w:color w:val="000000"/>
        </w:rPr>
        <w:t xml:space="preserve"> corporate credit facilities (10% factor) and </w:t>
      </w:r>
      <w:del w:id="399" w:author="MA, YUANYUAN" w:date="2018-06-01T11:03:00Z">
        <w:r w:rsidRPr="00F274CB" w:rsidDel="00EF3B68">
          <w:rPr>
            <w:rFonts w:asciiTheme="majorHAnsi" w:eastAsia="Times New Roman" w:hAnsiTheme="majorHAnsi" w:cs="Times New Roman"/>
            <w:color w:val="000000"/>
          </w:rPr>
          <w:delText>35%</w:delText>
        </w:r>
      </w:del>
      <w:ins w:id="400" w:author="MA, YUANYUAN" w:date="2018-06-01T11:03:00Z">
        <w:r w:rsidR="00EF3B68">
          <w:rPr>
            <w:rFonts w:asciiTheme="majorHAnsi" w:eastAsia="Times New Roman" w:hAnsiTheme="majorHAnsi" w:cs="Times New Roman"/>
            <w:color w:val="000000"/>
          </w:rPr>
          <w:t>15%</w:t>
        </w:r>
      </w:ins>
      <w:r w:rsidRPr="00F274CB">
        <w:rPr>
          <w:rFonts w:asciiTheme="majorHAnsi" w:eastAsia="Times New Roman" w:hAnsiTheme="majorHAnsi" w:cs="Times New Roman"/>
          <w:color w:val="000000"/>
        </w:rPr>
        <w:t xml:space="preserve"> financial sector credit facilities (40% factor)</w:t>
      </w:r>
      <w:ins w:id="401" w:author="MA, YUANYUAN" w:date="2018-06-01T11:06:00Z">
        <w:r w:rsidR="00EF3B68">
          <w:rPr>
            <w:rFonts w:asciiTheme="majorHAnsi" w:eastAsia="Times New Roman" w:hAnsiTheme="majorHAnsi" w:cs="Times New Roman"/>
            <w:color w:val="000000"/>
          </w:rPr>
          <w:t xml:space="preserve"> as of 11/30/2017</w:t>
        </w:r>
      </w:ins>
      <w:r w:rsidRPr="00F274CB">
        <w:rPr>
          <w:rFonts w:asciiTheme="majorHAnsi" w:eastAsia="Times New Roman" w:hAnsiTheme="majorHAnsi" w:cs="Times New Roman"/>
          <w:color w:val="000000"/>
        </w:rPr>
        <w:t xml:space="preserve">.   </w:t>
      </w: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p w:rsidR="00C76C51" w:rsidRDefault="00C76C51" w:rsidP="00A661B1">
      <w:pPr>
        <w:jc w:val="both"/>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0749C7" w:rsidRPr="00F274CB" w:rsidTr="007809FB">
        <w:trPr>
          <w:trHeight w:val="225"/>
          <w:tblHeader/>
        </w:trPr>
        <w:tc>
          <w:tcPr>
            <w:tcW w:w="4230" w:type="dxa"/>
            <w:gridSpan w:val="2"/>
            <w:tcBorders>
              <w:top w:val="nil"/>
              <w:left w:val="nil"/>
              <w:right w:val="nil"/>
            </w:tcBorders>
            <w:shd w:val="clear" w:color="auto" w:fill="auto"/>
          </w:tcPr>
          <w:p w:rsidR="000749C7" w:rsidRPr="00F274CB" w:rsidRDefault="000749C7"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0749C7" w:rsidRPr="00F274CB" w:rsidRDefault="000749C7"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0749C7" w:rsidRPr="00F274CB" w:rsidTr="007809FB">
        <w:trPr>
          <w:trHeight w:val="249"/>
          <w:tblHeader/>
        </w:trPr>
        <w:tc>
          <w:tcPr>
            <w:tcW w:w="455" w:type="dxa"/>
            <w:shd w:val="clear" w:color="auto" w:fill="F5B9A9"/>
            <w:vAlign w:val="center"/>
          </w:tcPr>
          <w:p w:rsidR="000749C7" w:rsidRPr="00F274CB" w:rsidRDefault="000749C7" w:rsidP="00856348">
            <w:pPr>
              <w:tabs>
                <w:tab w:val="left" w:pos="270"/>
              </w:tabs>
              <w:rPr>
                <w:rFonts w:asciiTheme="majorHAnsi" w:hAnsiTheme="majorHAnsi"/>
                <w:lang w:eastAsia="en-US"/>
              </w:rPr>
            </w:pPr>
          </w:p>
        </w:tc>
        <w:tc>
          <w:tcPr>
            <w:tcW w:w="3775" w:type="dxa"/>
            <w:shd w:val="clear" w:color="auto" w:fill="F5B9A9"/>
            <w:vAlign w:val="center"/>
          </w:tcPr>
          <w:p w:rsidR="000749C7" w:rsidRPr="00F274CB" w:rsidRDefault="000749C7"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0749C7" w:rsidRPr="00F274CB" w:rsidRDefault="000749C7"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C9484E" w:rsidRPr="00F274CB" w:rsidTr="00856348">
        <w:trPr>
          <w:cantSplit/>
          <w:trHeight w:val="1515"/>
        </w:trPr>
        <w:tc>
          <w:tcPr>
            <w:tcW w:w="455" w:type="dxa"/>
            <w:textDirection w:val="btLr"/>
            <w:vAlign w:val="center"/>
          </w:tcPr>
          <w:p w:rsidR="00C9484E" w:rsidRPr="00F274CB" w:rsidRDefault="00C9484E" w:rsidP="00C9484E">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C9484E" w:rsidRPr="00F274CB" w:rsidRDefault="004D4AE3" w:rsidP="001C3AD9">
            <w:pPr>
              <w:rPr>
                <w:rFonts w:asciiTheme="majorHAnsi" w:hAnsiTheme="majorHAnsi"/>
                <w:lang w:eastAsia="en-US"/>
              </w:rPr>
            </w:pPr>
            <w:r w:rsidRPr="00F274CB">
              <w:rPr>
                <w:rFonts w:asciiTheme="majorHAnsi" w:hAnsiTheme="majorHAnsi"/>
                <w:lang w:eastAsia="en-US"/>
              </w:rPr>
              <w:t xml:space="preserve">A </w:t>
            </w:r>
            <w:r w:rsidR="00C9484E" w:rsidRPr="00F274CB">
              <w:rPr>
                <w:rFonts w:asciiTheme="majorHAnsi" w:hAnsiTheme="majorHAnsi"/>
                <w:lang w:eastAsia="en-US"/>
              </w:rPr>
              <w:t>10% outflow for the first 30 days</w:t>
            </w:r>
            <w:r w:rsidRPr="00F274CB">
              <w:rPr>
                <w:rFonts w:asciiTheme="majorHAnsi" w:hAnsiTheme="majorHAnsi"/>
                <w:lang w:eastAsia="en-US"/>
              </w:rPr>
              <w:t xml:space="preserve"> is assumed in an idiosyncratic event</w:t>
            </w:r>
            <w:r w:rsidR="00C9484E" w:rsidRPr="00F274CB">
              <w:rPr>
                <w:rFonts w:asciiTheme="majorHAnsi" w:hAnsiTheme="majorHAnsi"/>
                <w:lang w:eastAsia="en-US"/>
              </w:rPr>
              <w:t>.  This assumption reflects approximately 50% of the estimated blended LCR factor and reflects lack of systemic stress combined with client</w:t>
            </w:r>
            <w:r w:rsidR="00D738E3">
              <w:rPr>
                <w:rFonts w:asciiTheme="majorHAnsi" w:hAnsiTheme="majorHAnsi"/>
                <w:lang w:eastAsia="en-US"/>
              </w:rPr>
              <w:t>’s</w:t>
            </w:r>
            <w:r w:rsidR="00C9484E" w:rsidRPr="00F274CB">
              <w:rPr>
                <w:rFonts w:asciiTheme="majorHAnsi" w:hAnsiTheme="majorHAnsi"/>
                <w:lang w:eastAsia="en-US"/>
              </w:rPr>
              <w:t xml:space="preserve"> desire to </w:t>
            </w:r>
            <w:r w:rsidR="00C9484E" w:rsidRPr="00035E1B">
              <w:rPr>
                <w:rFonts w:asciiTheme="majorHAnsi" w:hAnsiTheme="majorHAnsi"/>
                <w:noProof/>
                <w:lang w:eastAsia="en-US"/>
              </w:rPr>
              <w:t>pre</w:t>
            </w:r>
            <w:r w:rsidR="00FD619C" w:rsidRPr="00E8441B">
              <w:rPr>
                <w:rFonts w:asciiTheme="majorHAnsi" w:hAnsiTheme="majorHAnsi"/>
                <w:noProof/>
                <w:lang w:eastAsia="en-US"/>
              </w:rPr>
              <w:t>-</w:t>
            </w:r>
            <w:r w:rsidR="00C9484E" w:rsidRPr="00035E1B">
              <w:rPr>
                <w:rFonts w:asciiTheme="majorHAnsi" w:hAnsiTheme="majorHAnsi"/>
                <w:noProof/>
                <w:lang w:eastAsia="en-US"/>
              </w:rPr>
              <w:t>fund</w:t>
            </w:r>
            <w:r w:rsidR="00C9484E" w:rsidRPr="00F274CB">
              <w:rPr>
                <w:rFonts w:asciiTheme="majorHAnsi" w:hAnsiTheme="majorHAnsi"/>
                <w:lang w:eastAsia="en-US"/>
              </w:rPr>
              <w:t xml:space="preserve"> ahead of </w:t>
            </w:r>
            <w:r w:rsidR="00D738E3">
              <w:rPr>
                <w:rFonts w:asciiTheme="majorHAnsi" w:hAnsiTheme="majorHAnsi"/>
                <w:lang w:eastAsia="en-US"/>
              </w:rPr>
              <w:t xml:space="preserve">any </w:t>
            </w:r>
            <w:r w:rsidR="00C9484E" w:rsidRPr="00F274CB">
              <w:rPr>
                <w:rFonts w:asciiTheme="majorHAnsi" w:hAnsiTheme="majorHAnsi"/>
                <w:lang w:eastAsia="en-US"/>
              </w:rPr>
              <w:t>potential failure.</w:t>
            </w:r>
            <w:r w:rsidR="00FD619C">
              <w:rPr>
                <w:rFonts w:asciiTheme="majorHAnsi" w:hAnsiTheme="majorHAnsi"/>
                <w:lang w:eastAsia="en-US"/>
              </w:rPr>
              <w:t xml:space="preserve"> </w:t>
            </w:r>
            <w:r w:rsidR="00614078">
              <w:rPr>
                <w:rFonts w:asciiTheme="majorHAnsi" w:hAnsiTheme="majorHAnsi"/>
                <w:lang w:eastAsia="en-US"/>
              </w:rPr>
              <w:t xml:space="preserve">This </w:t>
            </w:r>
            <w:r w:rsidR="00614078" w:rsidRPr="00F274CB">
              <w:rPr>
                <w:rFonts w:asciiTheme="majorHAnsi" w:hAnsiTheme="majorHAnsi"/>
                <w:lang w:eastAsia="en-US"/>
              </w:rPr>
              <w:t xml:space="preserve">aligns </w:t>
            </w:r>
            <w:r w:rsidR="00614078">
              <w:rPr>
                <w:rFonts w:asciiTheme="majorHAnsi" w:hAnsiTheme="majorHAnsi"/>
                <w:lang w:eastAsia="en-US"/>
              </w:rPr>
              <w:t xml:space="preserve">with </w:t>
            </w:r>
            <w:r w:rsidR="00614078" w:rsidRPr="00F274CB">
              <w:rPr>
                <w:rFonts w:asciiTheme="majorHAnsi" w:hAnsiTheme="majorHAnsi"/>
                <w:lang w:eastAsia="en-US"/>
              </w:rPr>
              <w:t xml:space="preserve"> The Clearing House ("TCH") studies</w:t>
            </w:r>
            <w:ins w:id="402" w:author="MA, YUANYUAN" w:date="2018-02-14T16:47:00Z">
              <w:r w:rsidR="001C3AD9">
                <w:rPr>
                  <w:rFonts w:asciiTheme="majorHAnsi" w:hAnsiTheme="majorHAnsi"/>
                  <w:lang w:eastAsia="en-US"/>
                </w:rPr>
                <w:t>.</w:t>
              </w:r>
            </w:ins>
            <w:r w:rsidR="00614078" w:rsidRPr="00F274CB">
              <w:rPr>
                <w:rFonts w:asciiTheme="majorHAnsi" w:hAnsiTheme="majorHAnsi"/>
                <w:lang w:eastAsia="en-US"/>
              </w:rPr>
              <w:t xml:space="preserve"> </w:t>
            </w:r>
            <w:del w:id="403" w:author="MA, YUANYUAN" w:date="2018-02-14T16:47:00Z">
              <w:r w:rsidR="00614078" w:rsidRPr="00F274CB" w:rsidDel="001C3AD9">
                <w:rPr>
                  <w:rFonts w:asciiTheme="majorHAnsi" w:hAnsiTheme="majorHAnsi"/>
                  <w:lang w:eastAsia="en-US"/>
                </w:rPr>
                <w:delText xml:space="preserve">for non-financial corporates unfunded commitment drawdown. </w:delText>
              </w:r>
              <w:r w:rsidR="00C9484E" w:rsidRPr="00F274CB" w:rsidDel="001C3AD9">
                <w:rPr>
                  <w:rFonts w:asciiTheme="majorHAnsi" w:hAnsiTheme="majorHAnsi"/>
                  <w:lang w:eastAsia="en-US"/>
                </w:rPr>
                <w:delText xml:space="preserve">For non-financial corporates: 10% commitment drawdown was observed for the worst-case bank </w:delText>
              </w:r>
              <w:r w:rsidR="00383406" w:rsidDel="001C3AD9">
                <w:rPr>
                  <w:rFonts w:asciiTheme="majorHAnsi" w:hAnsiTheme="majorHAnsi"/>
                  <w:lang w:eastAsia="en-US"/>
                </w:rPr>
                <w:delText>from t</w:delText>
              </w:r>
              <w:r w:rsidR="00C9484E" w:rsidRPr="00F274CB" w:rsidDel="001C3AD9">
                <w:rPr>
                  <w:rFonts w:asciiTheme="majorHAnsi" w:hAnsiTheme="majorHAnsi"/>
                  <w:lang w:eastAsia="en-US"/>
                </w:rPr>
                <w:delText>he previous banking crisis.</w:delText>
              </w:r>
            </w:del>
          </w:p>
        </w:tc>
        <w:tc>
          <w:tcPr>
            <w:tcW w:w="1376"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2%</w:t>
            </w:r>
          </w:p>
        </w:tc>
        <w:tc>
          <w:tcPr>
            <w:tcW w:w="1376"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10%</w:t>
            </w:r>
          </w:p>
        </w:tc>
        <w:tc>
          <w:tcPr>
            <w:tcW w:w="1376"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10%</w:t>
            </w:r>
          </w:p>
        </w:tc>
        <w:tc>
          <w:tcPr>
            <w:tcW w:w="1377"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10%</w:t>
            </w:r>
          </w:p>
        </w:tc>
      </w:tr>
      <w:tr w:rsidR="00C9484E" w:rsidRPr="00F274CB" w:rsidTr="00856348">
        <w:trPr>
          <w:cantSplit/>
          <w:trHeight w:val="1515"/>
        </w:trPr>
        <w:tc>
          <w:tcPr>
            <w:tcW w:w="455" w:type="dxa"/>
            <w:textDirection w:val="btLr"/>
            <w:vAlign w:val="center"/>
          </w:tcPr>
          <w:p w:rsidR="00C9484E" w:rsidRPr="00F274CB" w:rsidRDefault="00C9484E" w:rsidP="00C9484E">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ins w:id="404" w:author="FANG, XIANG" w:date="2018-08-16T09:27:00Z">
              <w:r w:rsidR="00AF5E36">
                <w:rPr>
                  <w:rFonts w:asciiTheme="majorHAnsi" w:hAnsiTheme="majorHAnsi"/>
                  <w:lang w:eastAsia="en-US"/>
                </w:rPr>
                <w:object w:dxaOrig="9180" w:dyaOrig="11881">
                  <v:shape id="_x0000_i1027" type="#_x0000_t75" style="width:459pt;height:594.05pt" o:ole="">
                    <v:imagedata r:id="rId29" o:title=""/>
                  </v:shape>
                  <o:OLEObject Type="Embed" ProgID="AcroExch.Document.11" ShapeID="_x0000_i1027" DrawAspect="Content" ObjectID="_1605290089" r:id="rId30"/>
                </w:object>
              </w:r>
            </w:ins>
          </w:p>
        </w:tc>
        <w:tc>
          <w:tcPr>
            <w:tcW w:w="3775" w:type="dxa"/>
            <w:vAlign w:val="center"/>
          </w:tcPr>
          <w:p w:rsidR="00FD619C" w:rsidDel="00723F69" w:rsidRDefault="001C3AD9" w:rsidP="00723F69">
            <w:pPr>
              <w:rPr>
                <w:del w:id="405" w:author="XIANG, KEXIANG (Ken)" w:date="2018-02-15T10:55:00Z"/>
                <w:rFonts w:asciiTheme="majorHAnsi" w:hAnsiTheme="majorHAnsi"/>
              </w:rPr>
            </w:pPr>
            <w:ins w:id="406" w:author="MA, YUANYUAN" w:date="2018-02-14T16:47:00Z">
              <w:r>
                <w:rPr>
                  <w:rFonts w:asciiTheme="majorHAnsi" w:hAnsiTheme="majorHAnsi"/>
                </w:rPr>
                <w:t xml:space="preserve">A 3% outflow for </w:t>
              </w:r>
            </w:ins>
            <w:ins w:id="407" w:author="MA, YUANYUAN" w:date="2018-02-14T16:48:00Z">
              <w:r>
                <w:rPr>
                  <w:rFonts w:asciiTheme="majorHAnsi" w:hAnsiTheme="majorHAnsi"/>
                </w:rPr>
                <w:t xml:space="preserve">the first 30 days is assumed in a systemic event. </w:t>
              </w:r>
            </w:ins>
            <w:commentRangeStart w:id="408"/>
            <w:r w:rsidR="004D4AE3" w:rsidRPr="00F274CB">
              <w:rPr>
                <w:rFonts w:asciiTheme="majorHAnsi" w:hAnsiTheme="majorHAnsi"/>
              </w:rPr>
              <w:t>Systemic crisis assumptions a</w:t>
            </w:r>
            <w:r w:rsidR="00C9484E" w:rsidRPr="00F274CB">
              <w:rPr>
                <w:rFonts w:asciiTheme="majorHAnsi" w:hAnsiTheme="majorHAnsi"/>
              </w:rPr>
              <w:t xml:space="preserve">lign </w:t>
            </w:r>
            <w:r w:rsidR="00383406">
              <w:rPr>
                <w:rFonts w:asciiTheme="majorHAnsi" w:hAnsiTheme="majorHAnsi"/>
              </w:rPr>
              <w:t xml:space="preserve">with </w:t>
            </w:r>
            <w:r w:rsidR="00C9484E" w:rsidRPr="00F274CB">
              <w:rPr>
                <w:rFonts w:asciiTheme="majorHAnsi" w:hAnsiTheme="majorHAnsi"/>
              </w:rPr>
              <w:t xml:space="preserve">The Clearing House ("TCH") studies for corporates unfunded commitment drawdown. </w:t>
            </w:r>
            <w:del w:id="409" w:author="XIANG, KEXIANG (Ken)" w:date="2018-02-15T10:55:00Z">
              <w:r w:rsidR="00C9484E" w:rsidRPr="00F274CB" w:rsidDel="00723F69">
                <w:rPr>
                  <w:rFonts w:asciiTheme="majorHAnsi" w:hAnsiTheme="majorHAnsi"/>
                </w:rPr>
                <w:delText xml:space="preserve">Some of these commitments are offered to big financial institutions. </w:delText>
              </w:r>
            </w:del>
          </w:p>
          <w:p w:rsidR="00C9484E" w:rsidDel="00723F69" w:rsidRDefault="00C9484E">
            <w:pPr>
              <w:rPr>
                <w:ins w:id="410" w:author="MA, YUANYUAN" w:date="2018-02-14T17:12:00Z"/>
                <w:del w:id="411" w:author="XIANG, KEXIANG (Ken)" w:date="2018-02-15T10:55:00Z"/>
                <w:rFonts w:asciiTheme="majorHAnsi" w:hAnsiTheme="majorHAnsi"/>
              </w:rPr>
            </w:pPr>
            <w:del w:id="412" w:author="XIANG, KEXIANG (Ken)" w:date="2018-02-15T10:55:00Z">
              <w:r w:rsidRPr="00F274CB" w:rsidDel="00723F69">
                <w:rPr>
                  <w:rFonts w:asciiTheme="majorHAnsi" w:hAnsiTheme="majorHAnsi"/>
                </w:rPr>
                <w:delText xml:space="preserve">Financial Clients: 3% commitment drawdown was observed for banks </w:delText>
              </w:r>
              <w:r w:rsidR="00736EDC" w:rsidRPr="00383406" w:rsidDel="00723F69">
                <w:rPr>
                  <w:rFonts w:asciiTheme="majorHAnsi" w:hAnsiTheme="majorHAnsi"/>
                  <w:noProof/>
                </w:rPr>
                <w:delText>from</w:delText>
              </w:r>
              <w:r w:rsidRPr="00383406" w:rsidDel="00723F69">
                <w:rPr>
                  <w:rFonts w:asciiTheme="majorHAnsi" w:hAnsiTheme="majorHAnsi"/>
                  <w:noProof/>
                </w:rPr>
                <w:delText xml:space="preserve"> the</w:delText>
              </w:r>
              <w:r w:rsidRPr="00F274CB" w:rsidDel="00723F69">
                <w:rPr>
                  <w:rFonts w:asciiTheme="majorHAnsi" w:hAnsiTheme="majorHAnsi"/>
                </w:rPr>
                <w:delText xml:space="preserve"> previous banking crisis. (Bank data provided: 4 of 6, 35% of industry undrawn line capacity)</w:delText>
              </w:r>
              <w:commentRangeEnd w:id="408"/>
              <w:r w:rsidR="00DF3A2F" w:rsidDel="00723F69">
                <w:rPr>
                  <w:rStyle w:val="CommentReference"/>
                </w:rPr>
                <w:commentReference w:id="408"/>
              </w:r>
            </w:del>
            <w:ins w:id="413" w:author="MA, YUANYUAN" w:date="2018-02-14T17:12:00Z">
              <w:del w:id="414" w:author="XIANG, KEXIANG (Ken)" w:date="2018-02-15T10:55:00Z">
                <w:r w:rsidR="007F20FD" w:rsidDel="00723F69">
                  <w:rPr>
                    <w:rFonts w:asciiTheme="majorHAnsi" w:hAnsiTheme="majorHAnsi"/>
                  </w:rPr>
                  <w:delText xml:space="preserve"> </w:delText>
                </w:r>
              </w:del>
            </w:ins>
          </w:p>
          <w:p w:rsidR="007F20FD" w:rsidDel="00723F69" w:rsidRDefault="007F20FD">
            <w:pPr>
              <w:rPr>
                <w:ins w:id="415" w:author="MA, YUANYUAN" w:date="2018-02-14T17:12:00Z"/>
                <w:del w:id="416" w:author="XIANG, KEXIANG (Ken)" w:date="2018-02-15T10:55:00Z"/>
                <w:rFonts w:asciiTheme="majorHAnsi" w:hAnsiTheme="majorHAnsi"/>
              </w:rPr>
            </w:pPr>
            <w:ins w:id="417" w:author="MA, YUANYUAN" w:date="2018-02-14T17:12:00Z">
              <w:del w:id="418" w:author="XIANG, KEXIANG (Ken)" w:date="2018-02-15T10:55:00Z">
                <w:r w:rsidDel="00723F69">
                  <w:rPr>
                    <w:rFonts w:asciiTheme="majorHAnsi" w:hAnsiTheme="majorHAnsi"/>
                  </w:rPr>
                  <w:delText>Non-Financial Clients: 2</w:delText>
                </w:r>
                <w:r w:rsidRPr="00F274CB" w:rsidDel="00723F69">
                  <w:rPr>
                    <w:rFonts w:asciiTheme="majorHAnsi" w:hAnsiTheme="majorHAnsi"/>
                  </w:rPr>
                  <w:delText xml:space="preserve">% commitment drawdown was observed for </w:delText>
                </w:r>
                <w:r w:rsidR="00970B7E" w:rsidDel="00723F69">
                  <w:rPr>
                    <w:rFonts w:asciiTheme="majorHAnsi" w:hAnsiTheme="majorHAnsi"/>
                  </w:rPr>
                  <w:delText>non-financial</w:delText>
                </w:r>
                <w:r w:rsidRPr="00F274CB" w:rsidDel="00723F69">
                  <w:rPr>
                    <w:rFonts w:asciiTheme="majorHAnsi" w:hAnsiTheme="majorHAnsi"/>
                  </w:rPr>
                  <w:delText xml:space="preserve"> </w:delText>
                </w:r>
                <w:r w:rsidRPr="00383406" w:rsidDel="00723F69">
                  <w:rPr>
                    <w:rFonts w:asciiTheme="majorHAnsi" w:hAnsiTheme="majorHAnsi"/>
                    <w:noProof/>
                  </w:rPr>
                  <w:delText>from the</w:delText>
                </w:r>
                <w:r w:rsidRPr="00F274CB" w:rsidDel="00723F69">
                  <w:rPr>
                    <w:rFonts w:asciiTheme="majorHAnsi" w:hAnsiTheme="majorHAnsi"/>
                  </w:rPr>
                  <w:delText xml:space="preserve"> previous banking crisis.</w:delText>
                </w:r>
                <w:r w:rsidR="00970B7E" w:rsidDel="00723F69">
                  <w:rPr>
                    <w:rFonts w:asciiTheme="majorHAnsi" w:hAnsiTheme="majorHAnsi"/>
                  </w:rPr>
                  <w:delText xml:space="preserve"> (Bank data provided: 4 of 6, 3</w:delText>
                </w:r>
              </w:del>
            </w:ins>
            <w:ins w:id="419" w:author="MA, YUANYUAN" w:date="2018-02-14T17:13:00Z">
              <w:del w:id="420" w:author="XIANG, KEXIANG (Ken)" w:date="2018-02-15T10:55:00Z">
                <w:r w:rsidR="00970B7E" w:rsidDel="00723F69">
                  <w:rPr>
                    <w:rFonts w:asciiTheme="majorHAnsi" w:hAnsiTheme="majorHAnsi"/>
                  </w:rPr>
                  <w:delText>1</w:delText>
                </w:r>
              </w:del>
            </w:ins>
            <w:ins w:id="421" w:author="MA, YUANYUAN" w:date="2018-02-14T17:12:00Z">
              <w:del w:id="422" w:author="XIANG, KEXIANG (Ken)" w:date="2018-02-15T10:55:00Z">
                <w:r w:rsidRPr="00F274CB" w:rsidDel="00723F69">
                  <w:rPr>
                    <w:rFonts w:asciiTheme="majorHAnsi" w:hAnsiTheme="majorHAnsi"/>
                  </w:rPr>
                  <w:delText>% of industry undrawn line capacity)</w:delText>
                </w:r>
                <w:r w:rsidDel="00723F69">
                  <w:rPr>
                    <w:rStyle w:val="CommentReference"/>
                  </w:rPr>
                  <w:commentReference w:id="423"/>
                </w:r>
                <w:r w:rsidDel="00723F69">
                  <w:rPr>
                    <w:rFonts w:asciiTheme="majorHAnsi" w:hAnsiTheme="majorHAnsi"/>
                  </w:rPr>
                  <w:delText xml:space="preserve"> </w:delText>
                </w:r>
              </w:del>
            </w:ins>
          </w:p>
          <w:p w:rsidR="007F20FD" w:rsidRPr="00F274CB" w:rsidRDefault="007F20FD">
            <w:pPr>
              <w:rPr>
                <w:rFonts w:asciiTheme="majorHAnsi" w:hAnsiTheme="majorHAnsi"/>
              </w:rPr>
            </w:pPr>
          </w:p>
        </w:tc>
        <w:tc>
          <w:tcPr>
            <w:tcW w:w="1376" w:type="dxa"/>
            <w:vAlign w:val="center"/>
          </w:tcPr>
          <w:p w:rsidR="00C9484E" w:rsidRPr="00F274CB" w:rsidRDefault="003A3B11" w:rsidP="00C9484E">
            <w:pPr>
              <w:jc w:val="center"/>
              <w:rPr>
                <w:rFonts w:asciiTheme="majorHAnsi" w:hAnsiTheme="majorHAnsi"/>
                <w:color w:val="000000"/>
              </w:rPr>
            </w:pPr>
            <w:r>
              <w:rPr>
                <w:rFonts w:asciiTheme="majorHAnsi" w:hAnsiTheme="majorHAnsi"/>
                <w:color w:val="000000"/>
              </w:rPr>
              <w:t>0.6</w:t>
            </w:r>
            <w:r w:rsidR="00C9484E" w:rsidRPr="00F274CB">
              <w:rPr>
                <w:rFonts w:asciiTheme="majorHAnsi" w:hAnsiTheme="majorHAnsi"/>
                <w:color w:val="000000"/>
              </w:rPr>
              <w:t>%</w:t>
            </w:r>
          </w:p>
        </w:tc>
        <w:tc>
          <w:tcPr>
            <w:tcW w:w="1376"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3%</w:t>
            </w:r>
          </w:p>
        </w:tc>
        <w:tc>
          <w:tcPr>
            <w:tcW w:w="1376"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3%</w:t>
            </w:r>
          </w:p>
        </w:tc>
        <w:tc>
          <w:tcPr>
            <w:tcW w:w="1377" w:type="dxa"/>
            <w:vAlign w:val="center"/>
          </w:tcPr>
          <w:p w:rsidR="00C9484E" w:rsidRPr="00F274CB" w:rsidRDefault="00C9484E" w:rsidP="00C9484E">
            <w:pPr>
              <w:jc w:val="center"/>
              <w:rPr>
                <w:rFonts w:asciiTheme="majorHAnsi" w:hAnsiTheme="majorHAnsi"/>
                <w:color w:val="000000"/>
              </w:rPr>
            </w:pPr>
            <w:r w:rsidRPr="00F274CB">
              <w:rPr>
                <w:rFonts w:asciiTheme="majorHAnsi" w:hAnsiTheme="majorHAnsi"/>
                <w:color w:val="000000"/>
              </w:rPr>
              <w:t>3%</w:t>
            </w:r>
          </w:p>
        </w:tc>
      </w:tr>
      <w:tr w:rsidR="00C9484E" w:rsidRPr="00F274CB" w:rsidTr="00856348">
        <w:trPr>
          <w:cantSplit/>
          <w:trHeight w:val="1515"/>
        </w:trPr>
        <w:tc>
          <w:tcPr>
            <w:tcW w:w="455" w:type="dxa"/>
            <w:textDirection w:val="btLr"/>
            <w:vAlign w:val="center"/>
          </w:tcPr>
          <w:p w:rsidR="00C9484E" w:rsidRPr="00F274CB" w:rsidRDefault="00C9484E" w:rsidP="00C9484E">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C9484E" w:rsidRPr="00F274CB" w:rsidRDefault="004D4AE3">
            <w:pPr>
              <w:rPr>
                <w:rFonts w:asciiTheme="majorHAnsi" w:hAnsiTheme="majorHAnsi"/>
              </w:rPr>
            </w:pPr>
            <w:r w:rsidRPr="00F274CB">
              <w:rPr>
                <w:rFonts w:asciiTheme="majorHAnsi" w:hAnsiTheme="majorHAnsi"/>
              </w:rPr>
              <w:t xml:space="preserve">A </w:t>
            </w:r>
            <w:del w:id="424" w:author="FANG, XIANG" w:date="2018-08-16T09:07:00Z">
              <w:r w:rsidR="00C9484E" w:rsidRPr="00F274CB" w:rsidDel="005B73FC">
                <w:rPr>
                  <w:rFonts w:asciiTheme="majorHAnsi" w:hAnsiTheme="majorHAnsi"/>
                </w:rPr>
                <w:delText>20</w:delText>
              </w:r>
            </w:del>
            <w:ins w:id="425" w:author="FANG, XIANG" w:date="2018-08-16T09:07:00Z">
              <w:r w:rsidR="005B73FC">
                <w:rPr>
                  <w:rFonts w:asciiTheme="majorHAnsi" w:hAnsiTheme="majorHAnsi"/>
                </w:rPr>
                <w:t>14.5</w:t>
              </w:r>
            </w:ins>
            <w:r w:rsidR="00C9484E" w:rsidRPr="00F274CB">
              <w:rPr>
                <w:rFonts w:asciiTheme="majorHAnsi" w:hAnsiTheme="majorHAnsi"/>
              </w:rPr>
              <w:t>% outflow for the first 30 days</w:t>
            </w:r>
            <w:r w:rsidRPr="00F274CB">
              <w:rPr>
                <w:rFonts w:asciiTheme="majorHAnsi" w:hAnsiTheme="majorHAnsi"/>
              </w:rPr>
              <w:t xml:space="preserve"> is assumed during a combined stress event</w:t>
            </w:r>
            <w:r w:rsidR="00C9484E" w:rsidRPr="00F274CB">
              <w:rPr>
                <w:rFonts w:asciiTheme="majorHAnsi" w:hAnsiTheme="majorHAnsi"/>
              </w:rPr>
              <w:t xml:space="preserve">.  This assumption reflects the estimated blended LCR factor and reflects systemic stress. Additional drawdown </w:t>
            </w:r>
            <w:r w:rsidR="003A3B11">
              <w:rPr>
                <w:rFonts w:asciiTheme="majorHAnsi" w:hAnsiTheme="majorHAnsi"/>
              </w:rPr>
              <w:t>is</w:t>
            </w:r>
            <w:r w:rsidR="003A3B11" w:rsidRPr="00F274CB">
              <w:rPr>
                <w:rFonts w:asciiTheme="majorHAnsi" w:hAnsiTheme="majorHAnsi"/>
              </w:rPr>
              <w:t xml:space="preserve"> </w:t>
            </w:r>
            <w:r w:rsidR="00C9484E" w:rsidRPr="00F274CB">
              <w:rPr>
                <w:rFonts w:asciiTheme="majorHAnsi" w:hAnsiTheme="majorHAnsi"/>
              </w:rPr>
              <w:t>assumed following the first 30 days</w:t>
            </w:r>
            <w:ins w:id="426" w:author="FANG, XIANG" w:date="2018-08-16T09:23:00Z">
              <w:r w:rsidR="00D931BF">
                <w:rPr>
                  <w:rFonts w:asciiTheme="majorHAnsi" w:hAnsiTheme="majorHAnsi"/>
                </w:rPr>
                <w:t>.</w:t>
              </w:r>
            </w:ins>
            <w:del w:id="427" w:author="FANG, XIANG" w:date="2018-08-16T09:23:00Z">
              <w:r w:rsidR="00C9484E" w:rsidRPr="00F274CB" w:rsidDel="00D931BF">
                <w:rPr>
                  <w:rFonts w:asciiTheme="majorHAnsi" w:hAnsiTheme="majorHAnsi"/>
                </w:rPr>
                <w:delText xml:space="preserve">, reaching </w:delText>
              </w:r>
            </w:del>
            <w:del w:id="428" w:author="FANG, XIANG" w:date="2018-08-16T09:07:00Z">
              <w:r w:rsidR="00C9484E" w:rsidRPr="00F274CB" w:rsidDel="005B73FC">
                <w:rPr>
                  <w:rFonts w:asciiTheme="majorHAnsi" w:hAnsiTheme="majorHAnsi"/>
                </w:rPr>
                <w:delText>40</w:delText>
              </w:r>
            </w:del>
            <w:del w:id="429" w:author="FANG, XIANG" w:date="2018-08-16T09:23:00Z">
              <w:r w:rsidR="00C9484E" w:rsidRPr="00F274CB" w:rsidDel="00D931BF">
                <w:rPr>
                  <w:rFonts w:asciiTheme="majorHAnsi" w:hAnsiTheme="majorHAnsi"/>
                </w:rPr>
                <w:delText>%.</w:delText>
              </w:r>
            </w:del>
          </w:p>
        </w:tc>
        <w:tc>
          <w:tcPr>
            <w:tcW w:w="1376" w:type="dxa"/>
            <w:vAlign w:val="center"/>
          </w:tcPr>
          <w:p w:rsidR="00C9484E" w:rsidRPr="00F274CB" w:rsidRDefault="00C9484E" w:rsidP="004F57EF">
            <w:pPr>
              <w:jc w:val="center"/>
              <w:rPr>
                <w:rFonts w:asciiTheme="majorHAnsi" w:hAnsiTheme="majorHAnsi"/>
                <w:color w:val="000000"/>
              </w:rPr>
            </w:pPr>
            <w:del w:id="430" w:author="MA, YUANYUAN" w:date="2018-06-01T11:05:00Z">
              <w:r w:rsidRPr="00F274CB" w:rsidDel="00EF3B68">
                <w:rPr>
                  <w:rFonts w:asciiTheme="majorHAnsi" w:hAnsiTheme="majorHAnsi"/>
                  <w:color w:val="000000"/>
                </w:rPr>
                <w:delText>5%</w:delText>
              </w:r>
            </w:del>
            <w:ins w:id="431" w:author="MA, YUANYUAN" w:date="2018-06-01T14:20:00Z">
              <w:r w:rsidR="004F57EF">
                <w:rPr>
                  <w:rFonts w:asciiTheme="majorHAnsi" w:hAnsiTheme="majorHAnsi"/>
                  <w:color w:val="000000"/>
                </w:rPr>
                <w:t>2.9</w:t>
              </w:r>
            </w:ins>
            <w:ins w:id="432" w:author="MA, YUANYUAN" w:date="2018-06-01T11:05:00Z">
              <w:r w:rsidR="00EF3B68">
                <w:rPr>
                  <w:rFonts w:asciiTheme="majorHAnsi" w:hAnsiTheme="majorHAnsi"/>
                  <w:color w:val="000000"/>
                </w:rPr>
                <w:t>%</w:t>
              </w:r>
            </w:ins>
          </w:p>
        </w:tc>
        <w:tc>
          <w:tcPr>
            <w:tcW w:w="1376" w:type="dxa"/>
            <w:vAlign w:val="center"/>
          </w:tcPr>
          <w:p w:rsidR="00C9484E" w:rsidRPr="00F274CB" w:rsidRDefault="00C9484E" w:rsidP="00C9484E">
            <w:pPr>
              <w:jc w:val="center"/>
              <w:rPr>
                <w:rFonts w:asciiTheme="majorHAnsi" w:hAnsiTheme="majorHAnsi"/>
                <w:color w:val="000000"/>
              </w:rPr>
            </w:pPr>
            <w:del w:id="433" w:author="MA, YUANYUAN" w:date="2018-06-01T11:03:00Z">
              <w:r w:rsidRPr="00F274CB" w:rsidDel="00EF3B68">
                <w:rPr>
                  <w:rFonts w:asciiTheme="majorHAnsi" w:hAnsiTheme="majorHAnsi"/>
                  <w:color w:val="000000"/>
                </w:rPr>
                <w:delText>20%</w:delText>
              </w:r>
            </w:del>
            <w:ins w:id="434" w:author="MA, YUANYUAN" w:date="2018-06-01T11:03:00Z">
              <w:r w:rsidR="00EF3B68">
                <w:rPr>
                  <w:rFonts w:asciiTheme="majorHAnsi" w:hAnsiTheme="majorHAnsi"/>
                  <w:color w:val="000000"/>
                </w:rPr>
                <w:t>14.5%</w:t>
              </w:r>
            </w:ins>
          </w:p>
        </w:tc>
        <w:tc>
          <w:tcPr>
            <w:tcW w:w="1376" w:type="dxa"/>
            <w:vAlign w:val="center"/>
          </w:tcPr>
          <w:p w:rsidR="00C9484E" w:rsidRPr="00F274CB" w:rsidRDefault="00C9484E" w:rsidP="00EF3B68">
            <w:pPr>
              <w:jc w:val="center"/>
              <w:rPr>
                <w:rFonts w:asciiTheme="majorHAnsi" w:hAnsiTheme="majorHAnsi"/>
              </w:rPr>
            </w:pPr>
            <w:del w:id="435" w:author="MA, YUANYUAN" w:date="2018-06-01T11:03:00Z">
              <w:r w:rsidRPr="00F274CB" w:rsidDel="00EF3B68">
                <w:rPr>
                  <w:rFonts w:asciiTheme="majorHAnsi" w:hAnsiTheme="majorHAnsi"/>
                </w:rPr>
                <w:delText>40%</w:delText>
              </w:r>
            </w:del>
            <w:ins w:id="436" w:author="MA, YUANYUAN" w:date="2018-06-01T11:03:00Z">
              <w:r w:rsidR="00EF3B68">
                <w:rPr>
                  <w:rFonts w:asciiTheme="majorHAnsi" w:hAnsiTheme="majorHAnsi"/>
                </w:rPr>
                <w:t>34.5%</w:t>
              </w:r>
            </w:ins>
          </w:p>
        </w:tc>
        <w:tc>
          <w:tcPr>
            <w:tcW w:w="1377" w:type="dxa"/>
            <w:vAlign w:val="center"/>
          </w:tcPr>
          <w:p w:rsidR="00C9484E" w:rsidRPr="00F274CB" w:rsidRDefault="00C9484E" w:rsidP="00C9484E">
            <w:pPr>
              <w:jc w:val="center"/>
              <w:rPr>
                <w:rFonts w:asciiTheme="majorHAnsi" w:hAnsiTheme="majorHAnsi"/>
              </w:rPr>
            </w:pPr>
            <w:del w:id="437" w:author="MA, YUANYUAN" w:date="2018-06-01T11:03:00Z">
              <w:r w:rsidRPr="00F274CB" w:rsidDel="00EF3B68">
                <w:rPr>
                  <w:rFonts w:asciiTheme="majorHAnsi" w:hAnsiTheme="majorHAnsi"/>
                </w:rPr>
                <w:delText>40%</w:delText>
              </w:r>
            </w:del>
            <w:ins w:id="438" w:author="MA, YUANYUAN" w:date="2018-06-01T11:03:00Z">
              <w:r w:rsidR="00EF3B68">
                <w:rPr>
                  <w:rFonts w:asciiTheme="majorHAnsi" w:hAnsiTheme="majorHAnsi"/>
                </w:rPr>
                <w:t>34.5%</w:t>
              </w:r>
            </w:ins>
          </w:p>
        </w:tc>
      </w:tr>
    </w:tbl>
    <w:p w:rsidR="00FD48AA" w:rsidRDefault="00FD48AA" w:rsidP="00C9484E">
      <w:pPr>
        <w:rPr>
          <w:rFonts w:asciiTheme="majorHAnsi" w:hAnsiTheme="majorHAnsi" w:cs="Times New Roman"/>
        </w:rPr>
      </w:pPr>
    </w:p>
    <w:p w:rsidR="00E35886" w:rsidRPr="00F274CB" w:rsidRDefault="003A3B11" w:rsidP="00C9484E">
      <w:pPr>
        <w:rPr>
          <w:rFonts w:asciiTheme="majorHAnsi" w:eastAsia="Times New Roman" w:hAnsiTheme="majorHAnsi" w:cs="Times New Roman"/>
          <w:color w:val="000000"/>
        </w:rPr>
      </w:pPr>
      <w:r w:rsidRPr="00F274CB">
        <w:t>1</w:t>
      </w:r>
      <w:r>
        <w:t>5</w:t>
      </w:r>
      <w:r w:rsidR="00FD40F9" w:rsidRPr="00F274CB">
        <w:t>.</w:t>
      </w:r>
      <w:r w:rsidR="00C9484E" w:rsidRPr="00F274CB">
        <w:t xml:space="preserve"> Commercial Paper Backstop</w:t>
      </w:r>
    </w:p>
    <w:p w:rsidR="007E7E60" w:rsidRPr="00A661B1" w:rsidRDefault="007E7E60" w:rsidP="007E7E60">
      <w:pPr>
        <w:jc w:val="both"/>
      </w:pPr>
      <w:r w:rsidRPr="00A661B1">
        <w:t>The portfolio include</w:t>
      </w:r>
      <w:r w:rsidR="004767CE">
        <w:t>s</w:t>
      </w:r>
      <w:r w:rsidRPr="00A661B1">
        <w:t xml:space="preserve"> 2 different products - the commercial paper direct pay and 80/20 facilities. Commercial Paper Direct Pay Letter of Credit (CPDP): The direct-pay letter of credit generally requires the BOC New York Branch to pay directly to the investor. The customer </w:t>
      </w:r>
      <w:r w:rsidRPr="00A661B1">
        <w:lastRenderedPageBreak/>
        <w:t>generally reissue</w:t>
      </w:r>
      <w:r w:rsidR="004767CE">
        <w:t>s</w:t>
      </w:r>
      <w:r w:rsidRPr="00A661B1">
        <w:t xml:space="preserve"> the commercial paper and payoff on the same day. The innovation of the product is </w:t>
      </w:r>
      <w:r w:rsidR="00383406" w:rsidRPr="00E8441B">
        <w:rPr>
          <w:noProof/>
        </w:rPr>
        <w:t xml:space="preserve">a </w:t>
      </w:r>
      <w:r w:rsidRPr="00383406">
        <w:rPr>
          <w:noProof/>
        </w:rPr>
        <w:t>repayment</w:t>
      </w:r>
      <w:r w:rsidRPr="00A661B1">
        <w:t xml:space="preserve"> to the investor directly from </w:t>
      </w:r>
      <w:r w:rsidR="00383406">
        <w:t xml:space="preserve">the </w:t>
      </w:r>
      <w:r w:rsidRPr="00A661B1">
        <w:t xml:space="preserve">Direct-Pay Letter of Credit issued </w:t>
      </w:r>
      <w:r w:rsidR="00383406">
        <w:t xml:space="preserve">by the </w:t>
      </w:r>
      <w:r w:rsidRPr="00A661B1">
        <w:t xml:space="preserve">Bank of China upon </w:t>
      </w:r>
      <w:r w:rsidR="00383406">
        <w:t>the c</w:t>
      </w:r>
      <w:r w:rsidRPr="00A661B1">
        <w:t xml:space="preserve">ommercial paper maturity. In case the customer was not able to pay back on the same day, the unpaid portion would be converted into </w:t>
      </w:r>
      <w:r w:rsidR="00383406" w:rsidRPr="00E8441B">
        <w:rPr>
          <w:noProof/>
        </w:rPr>
        <w:t xml:space="preserve">a </w:t>
      </w:r>
      <w:r w:rsidRPr="00383406">
        <w:rPr>
          <w:noProof/>
        </w:rPr>
        <w:t>loan</w:t>
      </w:r>
      <w:r w:rsidRPr="00A661B1">
        <w:t xml:space="preserve"> with </w:t>
      </w:r>
      <w:r w:rsidR="00383406" w:rsidRPr="00E8441B">
        <w:rPr>
          <w:noProof/>
        </w:rPr>
        <w:t xml:space="preserve">a </w:t>
      </w:r>
      <w:r w:rsidRPr="00383406">
        <w:rPr>
          <w:noProof/>
        </w:rPr>
        <w:t>higher</w:t>
      </w:r>
      <w:r w:rsidRPr="00A661B1">
        <w:t xml:space="preserve"> rate. This is </w:t>
      </w:r>
      <w:r w:rsidR="00383406">
        <w:t>a f</w:t>
      </w:r>
      <w:r w:rsidRPr="00A661B1">
        <w:t xml:space="preserve">eature of </w:t>
      </w:r>
      <w:r w:rsidR="00383406">
        <w:t xml:space="preserve">the </w:t>
      </w:r>
      <w:r w:rsidRPr="00A661B1">
        <w:t>automatic loan conversion for this product. This product provides protection to the investors of commercial paper and guarantees timely and complete repayment upon maturity regardless of the future status of the issuer. The structure itself will enhance rating agencies’ rating o</w:t>
      </w:r>
      <w:r w:rsidR="00383406">
        <w:t>f</w:t>
      </w:r>
      <w:r w:rsidRPr="00A661B1">
        <w:t xml:space="preserve"> the program, thus attract</w:t>
      </w:r>
      <w:r w:rsidR="00383406">
        <w:t xml:space="preserve">ing </w:t>
      </w:r>
      <w:r w:rsidRPr="00A661B1">
        <w:t xml:space="preserve">more investors and </w:t>
      </w:r>
      <w:r w:rsidR="004767CE">
        <w:t xml:space="preserve">increasing </w:t>
      </w:r>
      <w:r w:rsidR="00383406">
        <w:t xml:space="preserve"> </w:t>
      </w:r>
      <w:r w:rsidRPr="00A661B1">
        <w:t>the overall cost for the issuer.</w:t>
      </w:r>
    </w:p>
    <w:p w:rsidR="007E7E60" w:rsidRPr="00A661B1" w:rsidRDefault="007E7E60" w:rsidP="007E7E60">
      <w:pPr>
        <w:jc w:val="both"/>
        <w:rPr>
          <w:rFonts w:cs="Times New Roman"/>
        </w:rPr>
      </w:pPr>
      <w:r w:rsidRPr="00A661B1">
        <w:rPr>
          <w:rFonts w:cs="Times New Roman"/>
        </w:rPr>
        <w:t xml:space="preserve">The counterparties of the CPDP are companies within </w:t>
      </w:r>
      <w:r w:rsidR="004767CE">
        <w:t>c</w:t>
      </w:r>
      <w:r w:rsidRPr="00A661B1">
        <w:t xml:space="preserve">ommodity-focused industries such as oil and gas, coal, steel, and mining. The CPDP is used to facilitate their trade finance activities. </w:t>
      </w:r>
      <w:r w:rsidRPr="00A661B1">
        <w:rPr>
          <w:rFonts w:cs="Times New Roman"/>
        </w:rPr>
        <w:t>The chart below shows the mechanics of the transaction.</w:t>
      </w:r>
    </w:p>
    <w:p w:rsidR="007E7E60" w:rsidRPr="00A661B1" w:rsidRDefault="007E7E60" w:rsidP="007E7E60">
      <w:r w:rsidRPr="00A661B1">
        <w:t>III.C-2 Mechanics of Direct-Pay Letter of Credit Facility to support Commercial Paper Transaction</w:t>
      </w:r>
    </w:p>
    <w:p w:rsidR="007E7E60" w:rsidRPr="00A661B1" w:rsidRDefault="007E7E60" w:rsidP="007E7E60">
      <w:r w:rsidRPr="00E8441B">
        <w:rPr>
          <w:noProof/>
        </w:rPr>
        <w:drawing>
          <wp:inline distT="0" distB="0" distL="0" distR="0" wp14:anchorId="5C1E7990" wp14:editId="182A66FA">
            <wp:extent cx="5243143" cy="4864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43143" cy="4864100"/>
                    </a:xfrm>
                    <a:prstGeom prst="rect">
                      <a:avLst/>
                    </a:prstGeom>
                    <a:noFill/>
                    <a:ln>
                      <a:noFill/>
                    </a:ln>
                  </pic:spPr>
                </pic:pic>
              </a:graphicData>
            </a:graphic>
          </wp:inline>
        </w:drawing>
      </w:r>
    </w:p>
    <w:p w:rsidR="007E7E60" w:rsidRPr="00A661B1" w:rsidRDefault="007E7E60" w:rsidP="007E7E60">
      <w:pPr>
        <w:jc w:val="both"/>
      </w:pPr>
      <w:r w:rsidRPr="00A661B1">
        <w:t xml:space="preserve">80/20 Credit Enhancement Facility: HFA offers tax-exempt financing to multifamily rental developments in which at least 20% of the units are set aside for </w:t>
      </w:r>
      <w:r w:rsidRPr="00FF6F78">
        <w:rPr>
          <w:noProof/>
        </w:rPr>
        <w:t>low</w:t>
      </w:r>
      <w:r w:rsidR="0008023F" w:rsidRPr="00E8441B">
        <w:rPr>
          <w:noProof/>
        </w:rPr>
        <w:t>-</w:t>
      </w:r>
      <w:r w:rsidRPr="00FF6F78">
        <w:rPr>
          <w:noProof/>
        </w:rPr>
        <w:t>income</w:t>
      </w:r>
      <w:r w:rsidRPr="00A661B1">
        <w:rPr>
          <w:u w:val="single"/>
        </w:rPr>
        <w:t xml:space="preserve"> </w:t>
      </w:r>
      <w:r w:rsidR="0008023F">
        <w:t>r</w:t>
      </w:r>
      <w:r w:rsidRPr="00A661B1">
        <w:t>esidents</w:t>
      </w:r>
      <w:r w:rsidR="0008023F">
        <w:t>-</w:t>
      </w:r>
      <w:r w:rsidRPr="00A661B1">
        <w:t xml:space="preserve"> </w:t>
      </w:r>
      <w:r w:rsidRPr="00FF6F78">
        <w:rPr>
          <w:noProof/>
        </w:rPr>
        <w:t>so</w:t>
      </w:r>
      <w:r w:rsidR="0008023F" w:rsidRPr="00E8441B">
        <w:rPr>
          <w:noProof/>
        </w:rPr>
        <w:t>-</w:t>
      </w:r>
      <w:r w:rsidRPr="00FF6F78">
        <w:rPr>
          <w:noProof/>
        </w:rPr>
        <w:t>called</w:t>
      </w:r>
      <w:r w:rsidRPr="00A661B1">
        <w:t xml:space="preserve"> "80/20" projects. These facilities are related to a low tax credit program. The Bank guarantees </w:t>
      </w:r>
      <w:r w:rsidRPr="00A661B1">
        <w:lastRenderedPageBreak/>
        <w:t xml:space="preserve">the payment when the construction or property SPV entity is not able to fulfill its payment obligations. </w:t>
      </w:r>
    </w:p>
    <w:p w:rsidR="007E7E60" w:rsidRPr="00A661B1" w:rsidRDefault="007E7E60" w:rsidP="007E7E60">
      <w:pPr>
        <w:jc w:val="both"/>
      </w:pPr>
      <w:r w:rsidRPr="00A661B1">
        <w:t>Below is the statistic</w:t>
      </w:r>
      <w:r w:rsidR="00411890">
        <w:t>al</w:t>
      </w:r>
      <w:r w:rsidRPr="00A661B1">
        <w:t xml:space="preserve"> profile </w:t>
      </w:r>
      <w:r w:rsidR="00411890">
        <w:t>for</w:t>
      </w:r>
      <w:r w:rsidRPr="00A661B1">
        <w:t xml:space="preserve"> both </w:t>
      </w:r>
      <w:r w:rsidR="0008023F">
        <w:t xml:space="preserve">the </w:t>
      </w:r>
      <w:r w:rsidRPr="00A661B1">
        <w:t xml:space="preserve">CPDP and 80/20 products </w:t>
      </w:r>
      <w:r w:rsidR="0008023F">
        <w:t xml:space="preserve">from </w:t>
      </w:r>
      <w:r w:rsidRPr="00A661B1">
        <w:t xml:space="preserve">Jan. 2014 to May 2017. </w:t>
      </w:r>
    </w:p>
    <w:p w:rsidR="007E7E60" w:rsidRPr="00A661B1" w:rsidRDefault="007E7E60" w:rsidP="007E7E60">
      <w:r w:rsidRPr="00A661B1">
        <w:t>Table III C-1 CPDP and 80/20 profile statistics between 01/2013 and 05/2017</w:t>
      </w:r>
      <w:r w:rsidR="00D11824">
        <w:t xml:space="preserve"> </w:t>
      </w:r>
    </w:p>
    <w:tbl>
      <w:tblPr>
        <w:tblW w:w="9053" w:type="dxa"/>
        <w:tblCellMar>
          <w:left w:w="0" w:type="dxa"/>
          <w:right w:w="0" w:type="dxa"/>
        </w:tblCellMar>
        <w:tblLook w:val="04A0" w:firstRow="1" w:lastRow="0" w:firstColumn="1" w:lastColumn="0" w:noHBand="0" w:noVBand="1"/>
      </w:tblPr>
      <w:tblGrid>
        <w:gridCol w:w="2456"/>
        <w:gridCol w:w="2548"/>
        <w:gridCol w:w="1820"/>
        <w:gridCol w:w="2229"/>
      </w:tblGrid>
      <w:tr w:rsidR="007E7E60" w:rsidRPr="007E7E60" w:rsidTr="00E8441B">
        <w:trPr>
          <w:trHeight w:val="344"/>
        </w:trPr>
        <w:tc>
          <w:tcPr>
            <w:tcW w:w="24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E8441B">
            <w:pPr>
              <w:jc w:val="center"/>
            </w:pPr>
            <w:r w:rsidRPr="00A661B1">
              <w:t>MM USD</w:t>
            </w:r>
          </w:p>
        </w:tc>
        <w:tc>
          <w:tcPr>
            <w:tcW w:w="254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E8441B">
            <w:pPr>
              <w:jc w:val="center"/>
            </w:pPr>
            <w:r w:rsidRPr="00A661B1">
              <w:t>Average Daily Facility Balance</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E8441B">
            <w:pPr>
              <w:jc w:val="center"/>
            </w:pPr>
            <w:r w:rsidRPr="00A661B1">
              <w:t>Average Daily Outflow</w:t>
            </w:r>
          </w:p>
        </w:tc>
        <w:tc>
          <w:tcPr>
            <w:tcW w:w="222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E8441B">
            <w:pPr>
              <w:jc w:val="center"/>
            </w:pPr>
            <w:r w:rsidRPr="00A661B1">
              <w:t>Average Loan Balance</w:t>
            </w:r>
          </w:p>
        </w:tc>
      </w:tr>
      <w:tr w:rsidR="007E7E60" w:rsidRPr="007E7E60" w:rsidTr="00E8441B">
        <w:trPr>
          <w:trHeight w:val="410"/>
        </w:trPr>
        <w:tc>
          <w:tcPr>
            <w:tcW w:w="24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 xml:space="preserve"> Commercial Paper Direct Pay LC </w:t>
            </w:r>
          </w:p>
        </w:tc>
        <w:tc>
          <w:tcPr>
            <w:tcW w:w="254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$1,942.73</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$196.42</w:t>
            </w:r>
          </w:p>
        </w:tc>
        <w:tc>
          <w:tcPr>
            <w:tcW w:w="222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$30.50</w:t>
            </w:r>
          </w:p>
        </w:tc>
      </w:tr>
      <w:tr w:rsidR="007E7E60" w:rsidRPr="007E7E60" w:rsidTr="00E8441B">
        <w:trPr>
          <w:trHeight w:val="372"/>
        </w:trPr>
        <w:tc>
          <w:tcPr>
            <w:tcW w:w="2456"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 xml:space="preserve"> 80/20 Credit Enhancement Facility </w:t>
            </w:r>
          </w:p>
        </w:tc>
        <w:tc>
          <w:tcPr>
            <w:tcW w:w="2548"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$1,114.45</w:t>
            </w:r>
          </w:p>
        </w:tc>
        <w:tc>
          <w:tcPr>
            <w:tcW w:w="18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$0.90</w:t>
            </w:r>
          </w:p>
        </w:tc>
        <w:tc>
          <w:tcPr>
            <w:tcW w:w="2229"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rsidR="007E7E60" w:rsidRPr="00A661B1" w:rsidRDefault="007E7E60" w:rsidP="0033653D">
            <w:r w:rsidRPr="00A661B1">
              <w:t>$0.00</w:t>
            </w:r>
          </w:p>
        </w:tc>
      </w:tr>
    </w:tbl>
    <w:p w:rsidR="007E7E60" w:rsidRPr="00A661B1" w:rsidRDefault="007E7E60" w:rsidP="007E7E60">
      <w:r w:rsidRPr="00A661B1">
        <w:t>Data source: DataMart</w:t>
      </w:r>
    </w:p>
    <w:p w:rsidR="007E7E60" w:rsidRPr="00A661B1" w:rsidRDefault="007E7E60" w:rsidP="007E7E60">
      <w:r w:rsidRPr="00A661B1">
        <w:t>Potential Liquidity Impacts</w:t>
      </w:r>
    </w:p>
    <w:p w:rsidR="007E7E60" w:rsidRPr="00A661B1" w:rsidRDefault="003B1C09">
      <w:pPr>
        <w:jc w:val="both"/>
        <w:pPrChange w:id="439" w:author="MA, YUANYUAN" w:date="2018-06-01T13:55:00Z">
          <w:pPr/>
        </w:pPrChange>
      </w:pPr>
      <w:r>
        <w:t>In reference to the CPDP, the</w:t>
      </w:r>
      <w:r w:rsidR="007E7E60" w:rsidRPr="00A661B1">
        <w:t xml:space="preserve"> runoff rates under three stressed scenarios were estimated using historical data at different percentiles. </w:t>
      </w:r>
    </w:p>
    <w:p w:rsidR="007E7E60" w:rsidRPr="0033653D" w:rsidRDefault="007E7E60" w:rsidP="007E7E60">
      <w:pPr>
        <w:pStyle w:val="Default"/>
        <w:jc w:val="both"/>
        <w:rPr>
          <w:rFonts w:asciiTheme="majorHAnsi" w:hAnsiTheme="majorHAnsi" w:cs="Times New Roman"/>
          <w:color w:val="auto"/>
          <w:sz w:val="22"/>
          <w:szCs w:val="22"/>
        </w:rPr>
      </w:pPr>
      <w:r w:rsidRPr="0033653D">
        <w:rPr>
          <w:rFonts w:asciiTheme="majorHAnsi" w:hAnsiTheme="majorHAnsi" w:cs="Times New Roman"/>
          <w:color w:val="auto"/>
          <w:sz w:val="22"/>
          <w:szCs w:val="22"/>
        </w:rPr>
        <w:t xml:space="preserve">For 80/20 Credit Enhancement Facility, It was assumed that the cash outflows were related to the credit rating of the SPV. The credit enhancement of </w:t>
      </w:r>
      <w:r w:rsidR="003B1C09">
        <w:rPr>
          <w:rFonts w:asciiTheme="majorHAnsi" w:hAnsiTheme="majorHAnsi" w:cs="Times New Roman"/>
          <w:color w:val="auto"/>
          <w:sz w:val="22"/>
          <w:szCs w:val="22"/>
        </w:rPr>
        <w:t xml:space="preserve">the </w:t>
      </w:r>
      <w:r w:rsidRPr="0033653D">
        <w:rPr>
          <w:rFonts w:asciiTheme="majorHAnsi" w:hAnsiTheme="majorHAnsi" w:cs="Times New Roman"/>
          <w:color w:val="auto"/>
          <w:sz w:val="22"/>
          <w:szCs w:val="22"/>
        </w:rPr>
        <w:t xml:space="preserve">SPV was reduced under different stress scenarios and the expected cash outflows were estimated using the probability of </w:t>
      </w:r>
      <w:r w:rsidRPr="00FF6F78">
        <w:rPr>
          <w:rFonts w:asciiTheme="majorHAnsi" w:hAnsiTheme="majorHAnsi" w:cs="Times New Roman"/>
          <w:noProof/>
          <w:color w:val="auto"/>
          <w:sz w:val="22"/>
          <w:szCs w:val="22"/>
        </w:rPr>
        <w:t>default</w:t>
      </w:r>
      <w:r w:rsidR="001A57B3" w:rsidRPr="00E8441B">
        <w:rPr>
          <w:rFonts w:asciiTheme="majorHAnsi" w:hAnsiTheme="majorHAnsi" w:cs="Times New Roman"/>
          <w:noProof/>
          <w:color w:val="auto"/>
          <w:sz w:val="22"/>
          <w:szCs w:val="22"/>
        </w:rPr>
        <w:t xml:space="preserve"> </w:t>
      </w:r>
      <w:r w:rsidRPr="0033653D">
        <w:rPr>
          <w:rFonts w:asciiTheme="majorHAnsi" w:hAnsiTheme="majorHAnsi" w:cs="Times New Roman"/>
          <w:color w:val="auto"/>
          <w:sz w:val="22"/>
          <w:szCs w:val="22"/>
        </w:rPr>
        <w:t>under stressed credit ratings.</w:t>
      </w:r>
    </w:p>
    <w:p w:rsidR="007E7E60" w:rsidRPr="0033653D" w:rsidRDefault="007E7E60" w:rsidP="007E7E60">
      <w:pPr>
        <w:pStyle w:val="Default"/>
        <w:jc w:val="both"/>
        <w:rPr>
          <w:rFonts w:asciiTheme="majorHAnsi" w:hAnsiTheme="majorHAnsi" w:cs="Times New Roman"/>
          <w:sz w:val="22"/>
          <w:szCs w:val="22"/>
        </w:rPr>
      </w:pPr>
    </w:p>
    <w:p w:rsidR="007E7E60" w:rsidRPr="00A661B1" w:rsidRDefault="007E7E60" w:rsidP="007E7E60">
      <w:pPr>
        <w:rPr>
          <w:bCs/>
        </w:rPr>
      </w:pPr>
      <w:r w:rsidRPr="00A661B1">
        <w:t>Table III C-2  CPDP Proposed Run-off Rates u</w:t>
      </w:r>
      <w:r w:rsidR="00B17CB4">
        <w:t xml:space="preserve">nder </w:t>
      </w:r>
      <w:r w:rsidRPr="00A661B1">
        <w:t xml:space="preserve"> Each Stress Scenario</w:t>
      </w:r>
      <w:r w:rsidRPr="00A661B1" w:rsidDel="0082267A">
        <w:t xml:space="preserve"> </w:t>
      </w:r>
    </w:p>
    <w:tbl>
      <w:tblPr>
        <w:tblStyle w:val="TableGrid"/>
        <w:tblW w:w="2276" w:type="pct"/>
        <w:tblLook w:val="04A0" w:firstRow="1" w:lastRow="0" w:firstColumn="1" w:lastColumn="0" w:noHBand="0" w:noVBand="1"/>
      </w:tblPr>
      <w:tblGrid>
        <w:gridCol w:w="2336"/>
        <w:gridCol w:w="2023"/>
      </w:tblGrid>
      <w:tr w:rsidR="007E7E60" w:rsidRPr="007E7E60" w:rsidTr="0033653D">
        <w:tc>
          <w:tcPr>
            <w:tcW w:w="2680" w:type="pct"/>
          </w:tcPr>
          <w:p w:rsidR="007E7E60" w:rsidRPr="00A661B1" w:rsidRDefault="007E7E60" w:rsidP="0033653D">
            <w:r w:rsidRPr="00A661B1">
              <w:t>Scenario</w:t>
            </w:r>
          </w:p>
        </w:tc>
        <w:tc>
          <w:tcPr>
            <w:tcW w:w="2320" w:type="pct"/>
          </w:tcPr>
          <w:p w:rsidR="007E7E60" w:rsidRPr="00A661B1" w:rsidRDefault="007E7E60" w:rsidP="0033653D">
            <w:r w:rsidRPr="00A661B1">
              <w:t>14D runoff rate</w:t>
            </w:r>
          </w:p>
        </w:tc>
      </w:tr>
      <w:tr w:rsidR="007E7E60" w:rsidRPr="007E7E60" w:rsidTr="0033653D">
        <w:tc>
          <w:tcPr>
            <w:tcW w:w="2680" w:type="pct"/>
          </w:tcPr>
          <w:p w:rsidR="007E7E60" w:rsidRPr="00A661B1" w:rsidRDefault="007E7E60" w:rsidP="0033653D">
            <w:r w:rsidRPr="00A661B1">
              <w:t>Idiosyncratic</w:t>
            </w:r>
          </w:p>
        </w:tc>
        <w:tc>
          <w:tcPr>
            <w:tcW w:w="2320" w:type="pct"/>
          </w:tcPr>
          <w:p w:rsidR="007E7E60" w:rsidRPr="00A661B1" w:rsidRDefault="007E7E60" w:rsidP="0033653D">
            <w:r w:rsidRPr="00A661B1">
              <w:t>8.7%</w:t>
            </w:r>
          </w:p>
        </w:tc>
      </w:tr>
      <w:tr w:rsidR="007E7E60" w:rsidRPr="007E7E60" w:rsidTr="0033653D">
        <w:tc>
          <w:tcPr>
            <w:tcW w:w="2680" w:type="pct"/>
          </w:tcPr>
          <w:p w:rsidR="007E7E60" w:rsidRPr="00A661B1" w:rsidRDefault="007E7E60" w:rsidP="0033653D">
            <w:r w:rsidRPr="00A661B1">
              <w:t>Systemic</w:t>
            </w:r>
          </w:p>
        </w:tc>
        <w:tc>
          <w:tcPr>
            <w:tcW w:w="2320" w:type="pct"/>
          </w:tcPr>
          <w:p w:rsidR="007E7E60" w:rsidRPr="00A661B1" w:rsidRDefault="007E7E60" w:rsidP="0033653D">
            <w:r w:rsidRPr="00A661B1">
              <w:t>3.1%</w:t>
            </w:r>
          </w:p>
        </w:tc>
      </w:tr>
      <w:tr w:rsidR="007E7E60" w:rsidRPr="007E7E60" w:rsidTr="0033653D">
        <w:tc>
          <w:tcPr>
            <w:tcW w:w="2680" w:type="pct"/>
          </w:tcPr>
          <w:p w:rsidR="007E7E60" w:rsidRPr="00A661B1" w:rsidRDefault="007E7E60" w:rsidP="0033653D">
            <w:r w:rsidRPr="00A661B1">
              <w:t>Combined</w:t>
            </w:r>
          </w:p>
        </w:tc>
        <w:tc>
          <w:tcPr>
            <w:tcW w:w="2320" w:type="pct"/>
          </w:tcPr>
          <w:p w:rsidR="007E7E60" w:rsidRPr="00A661B1" w:rsidRDefault="007E7E60" w:rsidP="0033653D">
            <w:r w:rsidRPr="00A661B1">
              <w:t>21.1%</w:t>
            </w:r>
          </w:p>
        </w:tc>
      </w:tr>
    </w:tbl>
    <w:p w:rsidR="007E7E60" w:rsidRPr="00A661B1" w:rsidRDefault="007E7E60" w:rsidP="007E7E60"/>
    <w:p w:rsidR="007E7E60" w:rsidRPr="00A661B1" w:rsidRDefault="007E7E60" w:rsidP="007E7E60">
      <w:r w:rsidRPr="00A661B1">
        <w:t xml:space="preserve">Table III C-3  </w:t>
      </w:r>
      <w:r w:rsidR="00FF6F78">
        <w:t>8</w:t>
      </w:r>
      <w:r w:rsidRPr="00A661B1">
        <w:t>0/20 Proposed Run-off Rates under Each Stress Scenario</w:t>
      </w:r>
    </w:p>
    <w:tbl>
      <w:tblPr>
        <w:tblW w:w="7156" w:type="dxa"/>
        <w:tblInd w:w="93" w:type="dxa"/>
        <w:tblLook w:val="04A0" w:firstRow="1" w:lastRow="0" w:firstColumn="1" w:lastColumn="0" w:noHBand="0" w:noVBand="1"/>
      </w:tblPr>
      <w:tblGrid>
        <w:gridCol w:w="1568"/>
        <w:gridCol w:w="2701"/>
        <w:gridCol w:w="2887"/>
      </w:tblGrid>
      <w:tr w:rsidR="007E7E60" w:rsidRPr="007E7E60" w:rsidTr="00E8441B">
        <w:trPr>
          <w:trHeight w:val="221"/>
        </w:trPr>
        <w:tc>
          <w:tcPr>
            <w:tcW w:w="156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E7E60" w:rsidRPr="00A661B1" w:rsidRDefault="007E7E60" w:rsidP="0033653D">
            <w:r w:rsidRPr="00A661B1">
              <w:t>Scenario</w:t>
            </w:r>
          </w:p>
        </w:tc>
        <w:tc>
          <w:tcPr>
            <w:tcW w:w="2701" w:type="dxa"/>
            <w:tcBorders>
              <w:top w:val="single" w:sz="4" w:space="0" w:color="auto"/>
              <w:left w:val="nil"/>
              <w:bottom w:val="single" w:sz="4" w:space="0" w:color="auto"/>
              <w:right w:val="single" w:sz="4" w:space="0" w:color="auto"/>
            </w:tcBorders>
            <w:shd w:val="clear" w:color="auto" w:fill="auto"/>
            <w:vAlign w:val="center"/>
            <w:hideMark/>
          </w:tcPr>
          <w:p w:rsidR="007E7E60" w:rsidRPr="00A661B1" w:rsidRDefault="007E7E60">
            <w:r w:rsidRPr="00A661B1">
              <w:t>30D Run Off Rat</w:t>
            </w:r>
            <w:r w:rsidR="00B17CB4">
              <w:t>e</w:t>
            </w:r>
          </w:p>
        </w:tc>
        <w:tc>
          <w:tcPr>
            <w:tcW w:w="2887" w:type="dxa"/>
            <w:tcBorders>
              <w:top w:val="single" w:sz="4" w:space="0" w:color="auto"/>
              <w:left w:val="nil"/>
              <w:bottom w:val="single" w:sz="4" w:space="0" w:color="auto"/>
              <w:right w:val="single" w:sz="4" w:space="0" w:color="auto"/>
            </w:tcBorders>
            <w:shd w:val="clear" w:color="auto" w:fill="auto"/>
            <w:vAlign w:val="center"/>
            <w:hideMark/>
          </w:tcPr>
          <w:p w:rsidR="007E7E60" w:rsidRPr="00A661B1" w:rsidRDefault="007E7E60">
            <w:r w:rsidRPr="00A661B1">
              <w:t>14D Run Off Rat</w:t>
            </w:r>
            <w:r w:rsidR="00B17CB4">
              <w:t>e</w:t>
            </w:r>
          </w:p>
        </w:tc>
      </w:tr>
      <w:tr w:rsidR="007E7E60" w:rsidRPr="007E7E60" w:rsidTr="00E8441B">
        <w:trPr>
          <w:trHeight w:val="210"/>
        </w:trPr>
        <w:tc>
          <w:tcPr>
            <w:tcW w:w="1568" w:type="dxa"/>
            <w:tcBorders>
              <w:top w:val="nil"/>
              <w:left w:val="single" w:sz="4" w:space="0" w:color="auto"/>
              <w:bottom w:val="single" w:sz="4" w:space="0" w:color="auto"/>
              <w:right w:val="single" w:sz="4" w:space="0" w:color="auto"/>
            </w:tcBorders>
            <w:shd w:val="clear" w:color="auto" w:fill="auto"/>
            <w:vAlign w:val="center"/>
            <w:hideMark/>
          </w:tcPr>
          <w:p w:rsidR="007E7E60" w:rsidRPr="00A661B1" w:rsidRDefault="007E7E60" w:rsidP="0033653D">
            <w:r w:rsidRPr="00A661B1">
              <w:t>Systemic</w:t>
            </w:r>
          </w:p>
        </w:tc>
        <w:tc>
          <w:tcPr>
            <w:tcW w:w="2701" w:type="dxa"/>
            <w:tcBorders>
              <w:top w:val="nil"/>
              <w:left w:val="nil"/>
              <w:bottom w:val="single" w:sz="4" w:space="0" w:color="auto"/>
              <w:right w:val="single" w:sz="4" w:space="0" w:color="auto"/>
            </w:tcBorders>
            <w:shd w:val="clear" w:color="auto" w:fill="auto"/>
            <w:noWrap/>
            <w:vAlign w:val="bottom"/>
            <w:hideMark/>
          </w:tcPr>
          <w:p w:rsidR="007E7E60" w:rsidRPr="00A661B1" w:rsidRDefault="007E7E60" w:rsidP="0033653D">
            <w:r w:rsidRPr="00A661B1">
              <w:t>1.50%</w:t>
            </w:r>
          </w:p>
        </w:tc>
        <w:tc>
          <w:tcPr>
            <w:tcW w:w="2887" w:type="dxa"/>
            <w:tcBorders>
              <w:top w:val="nil"/>
              <w:left w:val="nil"/>
              <w:bottom w:val="single" w:sz="4" w:space="0" w:color="auto"/>
              <w:right w:val="single" w:sz="4" w:space="0" w:color="auto"/>
            </w:tcBorders>
            <w:shd w:val="clear" w:color="auto" w:fill="auto"/>
            <w:noWrap/>
            <w:vAlign w:val="bottom"/>
            <w:hideMark/>
          </w:tcPr>
          <w:p w:rsidR="007E7E60" w:rsidRPr="00A661B1" w:rsidRDefault="007E7E60" w:rsidP="0033653D">
            <w:r w:rsidRPr="00A661B1">
              <w:t>0.90%</w:t>
            </w:r>
          </w:p>
        </w:tc>
      </w:tr>
      <w:tr w:rsidR="007E7E60" w:rsidRPr="007E7E60" w:rsidTr="00E8441B">
        <w:trPr>
          <w:trHeight w:val="210"/>
        </w:trPr>
        <w:tc>
          <w:tcPr>
            <w:tcW w:w="1568" w:type="dxa"/>
            <w:tcBorders>
              <w:top w:val="nil"/>
              <w:left w:val="single" w:sz="4" w:space="0" w:color="auto"/>
              <w:bottom w:val="single" w:sz="4" w:space="0" w:color="auto"/>
              <w:right w:val="single" w:sz="4" w:space="0" w:color="auto"/>
            </w:tcBorders>
            <w:shd w:val="clear" w:color="auto" w:fill="auto"/>
            <w:vAlign w:val="center"/>
            <w:hideMark/>
          </w:tcPr>
          <w:p w:rsidR="007E7E60" w:rsidRPr="00A661B1" w:rsidRDefault="007E7E60" w:rsidP="0033653D">
            <w:r w:rsidRPr="00A661B1">
              <w:t>Idiosyncratic</w:t>
            </w:r>
          </w:p>
        </w:tc>
        <w:tc>
          <w:tcPr>
            <w:tcW w:w="2701" w:type="dxa"/>
            <w:tcBorders>
              <w:top w:val="nil"/>
              <w:left w:val="nil"/>
              <w:bottom w:val="single" w:sz="4" w:space="0" w:color="auto"/>
              <w:right w:val="single" w:sz="4" w:space="0" w:color="auto"/>
            </w:tcBorders>
            <w:shd w:val="clear" w:color="auto" w:fill="auto"/>
            <w:noWrap/>
            <w:vAlign w:val="bottom"/>
            <w:hideMark/>
          </w:tcPr>
          <w:p w:rsidR="007E7E60" w:rsidRPr="00A661B1" w:rsidRDefault="007E7E60" w:rsidP="0033653D">
            <w:r w:rsidRPr="00A661B1">
              <w:t>3.29%</w:t>
            </w:r>
          </w:p>
        </w:tc>
        <w:tc>
          <w:tcPr>
            <w:tcW w:w="2887" w:type="dxa"/>
            <w:tcBorders>
              <w:top w:val="nil"/>
              <w:left w:val="nil"/>
              <w:bottom w:val="single" w:sz="4" w:space="0" w:color="auto"/>
              <w:right w:val="single" w:sz="4" w:space="0" w:color="auto"/>
            </w:tcBorders>
            <w:shd w:val="clear" w:color="auto" w:fill="auto"/>
            <w:noWrap/>
            <w:vAlign w:val="bottom"/>
            <w:hideMark/>
          </w:tcPr>
          <w:p w:rsidR="007E7E60" w:rsidRPr="00A661B1" w:rsidRDefault="007E7E60" w:rsidP="0033653D">
            <w:r w:rsidRPr="00A661B1">
              <w:t>1.97%</w:t>
            </w:r>
          </w:p>
        </w:tc>
      </w:tr>
      <w:tr w:rsidR="007E7E60" w:rsidRPr="007E7E60" w:rsidTr="00E8441B">
        <w:trPr>
          <w:trHeight w:val="40"/>
        </w:trPr>
        <w:tc>
          <w:tcPr>
            <w:tcW w:w="1568" w:type="dxa"/>
            <w:tcBorders>
              <w:top w:val="nil"/>
              <w:left w:val="single" w:sz="4" w:space="0" w:color="auto"/>
              <w:bottom w:val="single" w:sz="4" w:space="0" w:color="auto"/>
              <w:right w:val="single" w:sz="4" w:space="0" w:color="auto"/>
            </w:tcBorders>
            <w:shd w:val="clear" w:color="auto" w:fill="auto"/>
            <w:vAlign w:val="center"/>
            <w:hideMark/>
          </w:tcPr>
          <w:p w:rsidR="007E7E60" w:rsidRPr="00A661B1" w:rsidRDefault="007E7E60" w:rsidP="0033653D">
            <w:r w:rsidRPr="00A661B1">
              <w:t>Combined</w:t>
            </w:r>
          </w:p>
        </w:tc>
        <w:tc>
          <w:tcPr>
            <w:tcW w:w="2701" w:type="dxa"/>
            <w:tcBorders>
              <w:top w:val="nil"/>
              <w:left w:val="nil"/>
              <w:bottom w:val="single" w:sz="4" w:space="0" w:color="auto"/>
              <w:right w:val="single" w:sz="4" w:space="0" w:color="auto"/>
            </w:tcBorders>
            <w:shd w:val="clear" w:color="auto" w:fill="auto"/>
            <w:noWrap/>
            <w:vAlign w:val="bottom"/>
            <w:hideMark/>
          </w:tcPr>
          <w:p w:rsidR="007E7E60" w:rsidRPr="00A661B1" w:rsidRDefault="007E7E60" w:rsidP="0033653D">
            <w:r w:rsidRPr="00A661B1">
              <w:t>5.44%</w:t>
            </w:r>
          </w:p>
        </w:tc>
        <w:tc>
          <w:tcPr>
            <w:tcW w:w="2887" w:type="dxa"/>
            <w:tcBorders>
              <w:top w:val="nil"/>
              <w:left w:val="nil"/>
              <w:bottom w:val="single" w:sz="4" w:space="0" w:color="auto"/>
              <w:right w:val="single" w:sz="4" w:space="0" w:color="auto"/>
            </w:tcBorders>
            <w:shd w:val="clear" w:color="auto" w:fill="auto"/>
            <w:noWrap/>
            <w:vAlign w:val="bottom"/>
            <w:hideMark/>
          </w:tcPr>
          <w:p w:rsidR="007E7E60" w:rsidRPr="00A661B1" w:rsidRDefault="007E7E60" w:rsidP="0033653D">
            <w:r w:rsidRPr="00A661B1">
              <w:t>3.26%</w:t>
            </w:r>
          </w:p>
        </w:tc>
      </w:tr>
    </w:tbl>
    <w:p w:rsidR="007E7E60" w:rsidRPr="007E7E60" w:rsidRDefault="007E7E60" w:rsidP="00873163">
      <w:pPr>
        <w:rPr>
          <w:rFonts w:asciiTheme="majorHAnsi" w:hAnsiTheme="majorHAnsi" w:cs="Times New Roman"/>
        </w:rPr>
      </w:pPr>
    </w:p>
    <w:p w:rsidR="00C9484E" w:rsidRPr="0033653D" w:rsidRDefault="00C9484E" w:rsidP="00873163">
      <w:pPr>
        <w:rPr>
          <w:rFonts w:asciiTheme="majorHAnsi" w:hAnsiTheme="majorHAnsi" w:cs="Times New Roman"/>
        </w:rPr>
      </w:pPr>
      <w:r w:rsidRPr="0033653D">
        <w:rPr>
          <w:rFonts w:asciiTheme="majorHAnsi" w:hAnsiTheme="majorHAnsi" w:cs="Times New Roman"/>
        </w:rPr>
        <w:t>Other Off-Balance Sheet Items</w:t>
      </w:r>
    </w:p>
    <w:p w:rsidR="00FE5BBF" w:rsidRPr="0033653D" w:rsidRDefault="00FE5BBF">
      <w:pPr>
        <w:jc w:val="both"/>
        <w:rPr>
          <w:rFonts w:asciiTheme="majorHAnsi" w:hAnsiTheme="majorHAnsi" w:cs="Times New Roman"/>
        </w:rPr>
        <w:pPrChange w:id="440" w:author="MA, YUANYUAN" w:date="2018-06-01T13:55:00Z">
          <w:pPr/>
        </w:pPrChange>
      </w:pPr>
      <w:r w:rsidRPr="00035E1B">
        <w:rPr>
          <w:rFonts w:asciiTheme="majorHAnsi" w:hAnsiTheme="majorHAnsi" w:cs="Times New Roman"/>
        </w:rPr>
        <w:t xml:space="preserve">The </w:t>
      </w:r>
      <w:r w:rsidR="003A1A42" w:rsidRPr="00C7062F">
        <w:rPr>
          <w:rFonts w:asciiTheme="majorHAnsi" w:hAnsiTheme="majorHAnsi" w:cs="Times New Roman"/>
        </w:rPr>
        <w:t>items listed below</w:t>
      </w:r>
      <w:r w:rsidR="004D4AE3" w:rsidRPr="00C7062F">
        <w:rPr>
          <w:rFonts w:asciiTheme="majorHAnsi" w:hAnsiTheme="majorHAnsi" w:cs="Times New Roman"/>
        </w:rPr>
        <w:t xml:space="preserve"> are off-balance sheet items</w:t>
      </w:r>
      <w:r w:rsidR="003A1A42" w:rsidRPr="00C7062F">
        <w:rPr>
          <w:rFonts w:asciiTheme="majorHAnsi" w:hAnsiTheme="majorHAnsi" w:cs="Times New Roman"/>
        </w:rPr>
        <w:t xml:space="preserve"> </w:t>
      </w:r>
      <w:r w:rsidR="00FF6F78" w:rsidRPr="00C7062F">
        <w:rPr>
          <w:rFonts w:asciiTheme="majorHAnsi" w:hAnsiTheme="majorHAnsi" w:cs="Times New Roman"/>
        </w:rPr>
        <w:t xml:space="preserve">with </w:t>
      </w:r>
      <w:r w:rsidR="004333A3" w:rsidRPr="00C7062F">
        <w:rPr>
          <w:rFonts w:asciiTheme="majorHAnsi" w:hAnsiTheme="majorHAnsi" w:cs="Times New Roman"/>
        </w:rPr>
        <w:t xml:space="preserve">either little or no </w:t>
      </w:r>
      <w:r w:rsidRPr="00C7062F">
        <w:rPr>
          <w:rFonts w:asciiTheme="majorHAnsi" w:hAnsiTheme="majorHAnsi" w:cs="Times New Roman"/>
        </w:rPr>
        <w:t>liquidity impact on BOC</w:t>
      </w:r>
      <w:r w:rsidR="004333A3" w:rsidRPr="00C7062F">
        <w:rPr>
          <w:rFonts w:asciiTheme="majorHAnsi" w:hAnsiTheme="majorHAnsi" w:cs="Times New Roman"/>
        </w:rPr>
        <w:t>, or</w:t>
      </w:r>
      <w:r w:rsidR="005D4142" w:rsidRPr="00E8441B">
        <w:rPr>
          <w:rFonts w:asciiTheme="majorHAnsi" w:hAnsiTheme="majorHAnsi" w:cs="Times New Roman"/>
        </w:rPr>
        <w:t xml:space="preserve"> they are</w:t>
      </w:r>
      <w:r w:rsidR="00FF6F78" w:rsidRPr="00C7062F">
        <w:rPr>
          <w:rFonts w:asciiTheme="majorHAnsi" w:hAnsiTheme="majorHAnsi" w:cs="Times New Roman"/>
        </w:rPr>
        <w:t xml:space="preserve"> </w:t>
      </w:r>
      <w:r w:rsidR="004333A3" w:rsidRPr="00C7062F">
        <w:rPr>
          <w:rFonts w:asciiTheme="majorHAnsi" w:hAnsiTheme="majorHAnsi" w:cs="Times New Roman"/>
        </w:rPr>
        <w:t>performance-based</w:t>
      </w:r>
      <w:r w:rsidR="00FF6F78" w:rsidRPr="00C7062F">
        <w:rPr>
          <w:rFonts w:asciiTheme="majorHAnsi" w:hAnsiTheme="majorHAnsi" w:cs="Times New Roman"/>
        </w:rPr>
        <w:t xml:space="preserve"> and </w:t>
      </w:r>
      <w:r w:rsidR="004333A3" w:rsidRPr="00C7062F">
        <w:rPr>
          <w:rFonts w:asciiTheme="majorHAnsi" w:hAnsiTheme="majorHAnsi" w:cs="Times New Roman"/>
        </w:rPr>
        <w:t>would not be sensitive to BOC or client credit position</w:t>
      </w:r>
      <w:r w:rsidRPr="00C7062F">
        <w:rPr>
          <w:rFonts w:asciiTheme="majorHAnsi" w:hAnsiTheme="majorHAnsi" w:cs="Times New Roman"/>
        </w:rPr>
        <w:t>.</w:t>
      </w:r>
      <w:r w:rsidR="00F57878" w:rsidRPr="007E7E60">
        <w:rPr>
          <w:rFonts w:asciiTheme="majorHAnsi" w:hAnsiTheme="majorHAnsi" w:cs="Times New Roman"/>
        </w:rPr>
        <w:t xml:space="preserve"> The detailed description of these items </w:t>
      </w:r>
      <w:r w:rsidR="005D4142">
        <w:rPr>
          <w:rFonts w:asciiTheme="majorHAnsi" w:hAnsiTheme="majorHAnsi" w:cs="Times New Roman"/>
        </w:rPr>
        <w:t>is l</w:t>
      </w:r>
      <w:r w:rsidR="00F57878" w:rsidRPr="007E7E60">
        <w:rPr>
          <w:rFonts w:asciiTheme="majorHAnsi" w:hAnsiTheme="majorHAnsi" w:cs="Times New Roman"/>
        </w:rPr>
        <w:t xml:space="preserve">isted in </w:t>
      </w:r>
      <w:r w:rsidR="008F22CD" w:rsidRPr="006056C1">
        <w:rPr>
          <w:rFonts w:asciiTheme="majorHAnsi" w:hAnsiTheme="majorHAnsi" w:cs="Times New Roman"/>
        </w:rPr>
        <w:t>Table III.C-2</w:t>
      </w:r>
      <w:r w:rsidR="00F57878" w:rsidRPr="006056C1">
        <w:rPr>
          <w:rFonts w:asciiTheme="majorHAnsi" w:hAnsiTheme="majorHAnsi" w:cs="Times New Roman"/>
        </w:rPr>
        <w:t xml:space="preserve">. </w:t>
      </w:r>
      <w:r w:rsidR="004333A3" w:rsidRPr="006056C1">
        <w:rPr>
          <w:rFonts w:asciiTheme="majorHAnsi" w:hAnsiTheme="majorHAnsi" w:cs="Times New Roman"/>
        </w:rPr>
        <w:t>These items are monitored in BOC’s monthly ALCO report.</w:t>
      </w:r>
    </w:p>
    <w:p w:rsidR="001D4069" w:rsidRDefault="001D4069" w:rsidP="00873163">
      <w:pPr>
        <w:rPr>
          <w:rFonts w:asciiTheme="majorHAnsi" w:hAnsiTheme="majorHAnsi" w:cs="Times New Roman"/>
        </w:rPr>
      </w:pPr>
      <w:r w:rsidRPr="00F274CB">
        <w:rPr>
          <w:rFonts w:asciiTheme="majorHAnsi" w:hAnsiTheme="majorHAnsi" w:cs="Times New Roman"/>
        </w:rPr>
        <w:lastRenderedPageBreak/>
        <w:t xml:space="preserve">Table III.C.-2: Other Off-Balance Sheet Items </w:t>
      </w:r>
    </w:p>
    <w:p w:rsidR="00E54755" w:rsidDel="00351C10" w:rsidRDefault="00E54755" w:rsidP="00873163">
      <w:pPr>
        <w:rPr>
          <w:del w:id="441" w:author="MA, YUANYUAN" w:date="2018-06-01T13:56:00Z"/>
          <w:rFonts w:asciiTheme="majorHAnsi" w:hAnsiTheme="majorHAnsi" w:cs="Times New Roman"/>
        </w:rPr>
      </w:pPr>
    </w:p>
    <w:p w:rsidR="00E54755" w:rsidDel="00351C10" w:rsidRDefault="00E54755" w:rsidP="00873163">
      <w:pPr>
        <w:rPr>
          <w:del w:id="442" w:author="MA, YUANYUAN" w:date="2018-06-01T13:56:00Z"/>
          <w:rFonts w:asciiTheme="majorHAnsi" w:hAnsiTheme="majorHAnsi" w:cs="Times New Roman"/>
        </w:rPr>
      </w:pPr>
    </w:p>
    <w:p w:rsidR="00E54755" w:rsidRPr="00F274CB" w:rsidRDefault="00E54755" w:rsidP="00873163">
      <w:pPr>
        <w:rPr>
          <w:rFonts w:asciiTheme="majorHAnsi" w:hAnsiTheme="majorHAnsi" w:cs="Times New Roman"/>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810"/>
        <w:gridCol w:w="3150"/>
        <w:gridCol w:w="5775"/>
      </w:tblGrid>
      <w:tr w:rsidR="00FE5BBF" w:rsidRPr="00F274CB" w:rsidTr="004D4AE3">
        <w:trPr>
          <w:trHeight w:val="225"/>
        </w:trPr>
        <w:tc>
          <w:tcPr>
            <w:tcW w:w="810" w:type="dxa"/>
            <w:shd w:val="clear" w:color="auto" w:fill="A40000"/>
          </w:tcPr>
          <w:p w:rsidR="00FE5BBF" w:rsidRPr="00F274CB" w:rsidRDefault="00FE5BBF" w:rsidP="00FE5BBF">
            <w:pPr>
              <w:tabs>
                <w:tab w:val="left" w:pos="270"/>
              </w:tabs>
              <w:jc w:val="center"/>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Ref #</w:t>
            </w:r>
          </w:p>
        </w:tc>
        <w:tc>
          <w:tcPr>
            <w:tcW w:w="3150" w:type="dxa"/>
            <w:shd w:val="clear" w:color="auto" w:fill="A40000"/>
          </w:tcPr>
          <w:p w:rsidR="00FE5BBF" w:rsidRPr="00F274CB" w:rsidRDefault="00FE5BBF" w:rsidP="00856348">
            <w:pPr>
              <w:tabs>
                <w:tab w:val="left" w:pos="270"/>
              </w:tabs>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Item</w:t>
            </w:r>
          </w:p>
        </w:tc>
        <w:tc>
          <w:tcPr>
            <w:tcW w:w="5775" w:type="dxa"/>
            <w:shd w:val="clear" w:color="auto" w:fill="A32020" w:themeFill="accent5"/>
          </w:tcPr>
          <w:p w:rsidR="00FE5BBF" w:rsidRPr="00F274CB" w:rsidRDefault="00FE5BBF" w:rsidP="00FE5BBF">
            <w:pPr>
              <w:tabs>
                <w:tab w:val="left" w:pos="270"/>
              </w:tabs>
              <w:jc w:val="center"/>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Description</w:t>
            </w:r>
          </w:p>
        </w:tc>
      </w:tr>
      <w:tr w:rsidR="00763C4A" w:rsidRPr="00F274CB" w:rsidTr="00763C4A">
        <w:trPr>
          <w:trHeight w:val="249"/>
        </w:trPr>
        <w:tc>
          <w:tcPr>
            <w:tcW w:w="810" w:type="dxa"/>
            <w:vAlign w:val="center"/>
          </w:tcPr>
          <w:p w:rsidR="00763C4A" w:rsidRPr="00F274CB" w:rsidRDefault="006056C1" w:rsidP="00763C4A">
            <w:pPr>
              <w:tabs>
                <w:tab w:val="left" w:pos="270"/>
              </w:tabs>
              <w:jc w:val="center"/>
              <w:rPr>
                <w:rFonts w:asciiTheme="majorHAnsi" w:hAnsiTheme="majorHAnsi"/>
                <w:lang w:eastAsia="en-US"/>
              </w:rPr>
            </w:pPr>
            <w:r>
              <w:rPr>
                <w:rFonts w:asciiTheme="majorHAnsi" w:hAnsiTheme="majorHAnsi"/>
              </w:rPr>
              <w:t>16</w:t>
            </w:r>
          </w:p>
        </w:tc>
        <w:tc>
          <w:tcPr>
            <w:tcW w:w="3150" w:type="dxa"/>
            <w:vAlign w:val="center"/>
          </w:tcPr>
          <w:p w:rsidR="00763C4A" w:rsidRPr="00F274CB" w:rsidRDefault="00763C4A" w:rsidP="00763C4A">
            <w:pPr>
              <w:tabs>
                <w:tab w:val="left" w:pos="270"/>
              </w:tabs>
              <w:rPr>
                <w:rFonts w:asciiTheme="majorHAnsi" w:hAnsiTheme="majorHAnsi"/>
                <w:lang w:eastAsia="en-US"/>
              </w:rPr>
            </w:pPr>
            <w:r w:rsidRPr="00F274CB">
              <w:rPr>
                <w:rFonts w:asciiTheme="majorHAnsi" w:hAnsiTheme="majorHAnsi"/>
                <w:lang w:eastAsia="en-US"/>
              </w:rPr>
              <w:t>Inward / Outward Collections</w:t>
            </w:r>
          </w:p>
        </w:tc>
        <w:tc>
          <w:tcPr>
            <w:tcW w:w="5775" w:type="dxa"/>
          </w:tcPr>
          <w:p w:rsidR="00763C4A" w:rsidRPr="00F274CB" w:rsidRDefault="00763C4A" w:rsidP="00E8441B">
            <w:pPr>
              <w:tabs>
                <w:tab w:val="left" w:pos="270"/>
              </w:tabs>
              <w:rPr>
                <w:rFonts w:asciiTheme="majorHAnsi" w:hAnsiTheme="majorHAnsi"/>
                <w:lang w:eastAsia="en-US"/>
              </w:rPr>
            </w:pPr>
            <w:r w:rsidRPr="00F274CB">
              <w:rPr>
                <w:rFonts w:asciiTheme="majorHAnsi" w:hAnsiTheme="majorHAnsi"/>
                <w:lang w:eastAsia="en-US"/>
              </w:rPr>
              <w:t>Upon receipt of entrustment from the foreign correspondent bank and in accordance with instructions received, BOC collects payment from the importer and delivers the relevant commercial documents to the</w:t>
            </w:r>
            <w:r w:rsidR="005D4142">
              <w:rPr>
                <w:rFonts w:asciiTheme="majorHAnsi" w:hAnsiTheme="majorHAnsi"/>
                <w:lang w:eastAsia="en-US"/>
              </w:rPr>
              <w:t>m</w:t>
            </w:r>
            <w:r w:rsidRPr="00F274CB">
              <w:rPr>
                <w:rFonts w:asciiTheme="majorHAnsi" w:hAnsiTheme="majorHAnsi"/>
                <w:lang w:eastAsia="en-US"/>
              </w:rPr>
              <w:t>. Entrusted by the exporter, BOC, with the financial and commercial documents submitted by the exporter, collects payment from the importer via its foreign correspondent banks or sister branches.</w:t>
            </w:r>
          </w:p>
        </w:tc>
      </w:tr>
      <w:tr w:rsidR="00763C4A" w:rsidRPr="00F274CB" w:rsidTr="00763C4A">
        <w:trPr>
          <w:trHeight w:val="249"/>
        </w:trPr>
        <w:tc>
          <w:tcPr>
            <w:tcW w:w="810" w:type="dxa"/>
            <w:vAlign w:val="center"/>
          </w:tcPr>
          <w:p w:rsidR="00763C4A" w:rsidRPr="00F274CB" w:rsidRDefault="006056C1" w:rsidP="00763C4A">
            <w:pPr>
              <w:tabs>
                <w:tab w:val="left" w:pos="270"/>
              </w:tabs>
              <w:jc w:val="center"/>
              <w:rPr>
                <w:rFonts w:asciiTheme="majorHAnsi" w:hAnsiTheme="majorHAnsi"/>
                <w:lang w:eastAsia="en-US"/>
              </w:rPr>
            </w:pPr>
            <w:r>
              <w:rPr>
                <w:rFonts w:asciiTheme="majorHAnsi" w:hAnsiTheme="majorHAnsi"/>
              </w:rPr>
              <w:t>17</w:t>
            </w:r>
          </w:p>
        </w:tc>
        <w:tc>
          <w:tcPr>
            <w:tcW w:w="3150" w:type="dxa"/>
            <w:vAlign w:val="center"/>
          </w:tcPr>
          <w:p w:rsidR="00763C4A" w:rsidRPr="00F274CB" w:rsidRDefault="00763C4A" w:rsidP="00763C4A">
            <w:pPr>
              <w:tabs>
                <w:tab w:val="left" w:pos="270"/>
              </w:tabs>
              <w:rPr>
                <w:rFonts w:asciiTheme="majorHAnsi" w:hAnsiTheme="majorHAnsi"/>
                <w:lang w:eastAsia="en-US"/>
              </w:rPr>
            </w:pPr>
            <w:r w:rsidRPr="00F274CB">
              <w:rPr>
                <w:rFonts w:asciiTheme="majorHAnsi" w:hAnsiTheme="majorHAnsi"/>
                <w:lang w:eastAsia="en-US"/>
              </w:rPr>
              <w:t>L/C Issued</w:t>
            </w:r>
          </w:p>
        </w:tc>
        <w:tc>
          <w:tcPr>
            <w:tcW w:w="5775" w:type="dxa"/>
          </w:tcPr>
          <w:p w:rsidR="00763C4A" w:rsidRPr="00F274CB" w:rsidRDefault="00763C4A" w:rsidP="001D4069">
            <w:pPr>
              <w:tabs>
                <w:tab w:val="left" w:pos="270"/>
              </w:tabs>
              <w:rPr>
                <w:rFonts w:asciiTheme="majorHAnsi" w:hAnsiTheme="majorHAnsi"/>
                <w:lang w:eastAsia="en-US"/>
              </w:rPr>
            </w:pPr>
            <w:r w:rsidRPr="00F274CB">
              <w:rPr>
                <w:rFonts w:asciiTheme="majorHAnsi" w:hAnsiTheme="majorHAnsi"/>
                <w:lang w:eastAsia="en-US"/>
              </w:rPr>
              <w:t>Commitments of issuing letters of credit to importers on behalf of BOC network or other FIs.</w:t>
            </w:r>
          </w:p>
        </w:tc>
      </w:tr>
      <w:tr w:rsidR="00763C4A" w:rsidRPr="00F274CB" w:rsidTr="00763C4A">
        <w:trPr>
          <w:trHeight w:val="249"/>
        </w:trPr>
        <w:tc>
          <w:tcPr>
            <w:tcW w:w="810" w:type="dxa"/>
            <w:vAlign w:val="center"/>
          </w:tcPr>
          <w:p w:rsidR="00763C4A" w:rsidRPr="00F274CB" w:rsidRDefault="006056C1" w:rsidP="00763C4A">
            <w:pPr>
              <w:tabs>
                <w:tab w:val="left" w:pos="270"/>
              </w:tabs>
              <w:jc w:val="center"/>
              <w:rPr>
                <w:rFonts w:asciiTheme="majorHAnsi" w:hAnsiTheme="majorHAnsi"/>
                <w:lang w:eastAsia="en-US"/>
              </w:rPr>
            </w:pPr>
            <w:r>
              <w:rPr>
                <w:rFonts w:asciiTheme="majorHAnsi" w:hAnsiTheme="majorHAnsi"/>
              </w:rPr>
              <w:t>18</w:t>
            </w:r>
          </w:p>
        </w:tc>
        <w:tc>
          <w:tcPr>
            <w:tcW w:w="3150" w:type="dxa"/>
            <w:vAlign w:val="center"/>
          </w:tcPr>
          <w:p w:rsidR="00763C4A" w:rsidRPr="00F274CB" w:rsidRDefault="00763C4A" w:rsidP="00763C4A">
            <w:pPr>
              <w:tabs>
                <w:tab w:val="left" w:pos="270"/>
              </w:tabs>
              <w:rPr>
                <w:rFonts w:asciiTheme="majorHAnsi" w:hAnsiTheme="majorHAnsi"/>
                <w:lang w:eastAsia="en-US"/>
              </w:rPr>
            </w:pPr>
            <w:r w:rsidRPr="00F274CB">
              <w:rPr>
                <w:rFonts w:asciiTheme="majorHAnsi" w:hAnsiTheme="majorHAnsi"/>
                <w:lang w:eastAsia="en-US"/>
              </w:rPr>
              <w:t>Non-Accrual Interest Receivables</w:t>
            </w:r>
          </w:p>
        </w:tc>
        <w:tc>
          <w:tcPr>
            <w:tcW w:w="5775" w:type="dxa"/>
          </w:tcPr>
          <w:p w:rsidR="00763C4A" w:rsidRPr="00F274CB" w:rsidRDefault="00763C4A" w:rsidP="001D4069">
            <w:pPr>
              <w:tabs>
                <w:tab w:val="left" w:pos="270"/>
              </w:tabs>
              <w:rPr>
                <w:rFonts w:asciiTheme="majorHAnsi" w:hAnsiTheme="majorHAnsi"/>
                <w:lang w:eastAsia="en-US"/>
              </w:rPr>
            </w:pPr>
            <w:r w:rsidRPr="00F274CB">
              <w:rPr>
                <w:rFonts w:asciiTheme="majorHAnsi" w:hAnsiTheme="majorHAnsi"/>
                <w:lang w:eastAsia="en-US"/>
              </w:rPr>
              <w:t>Not applicable to liquidity analysis.</w:t>
            </w:r>
          </w:p>
        </w:tc>
      </w:tr>
      <w:tr w:rsidR="00763C4A" w:rsidRPr="00F274CB" w:rsidTr="00763C4A">
        <w:trPr>
          <w:trHeight w:val="249"/>
        </w:trPr>
        <w:tc>
          <w:tcPr>
            <w:tcW w:w="810" w:type="dxa"/>
            <w:vAlign w:val="center"/>
          </w:tcPr>
          <w:p w:rsidR="00763C4A" w:rsidRPr="00F274CB" w:rsidRDefault="006056C1" w:rsidP="00763C4A">
            <w:pPr>
              <w:tabs>
                <w:tab w:val="left" w:pos="270"/>
              </w:tabs>
              <w:jc w:val="center"/>
              <w:rPr>
                <w:rFonts w:asciiTheme="majorHAnsi" w:hAnsiTheme="majorHAnsi"/>
                <w:lang w:eastAsia="en-US"/>
              </w:rPr>
            </w:pPr>
            <w:r>
              <w:rPr>
                <w:rFonts w:asciiTheme="majorHAnsi" w:hAnsiTheme="majorHAnsi"/>
              </w:rPr>
              <w:t>19</w:t>
            </w:r>
          </w:p>
        </w:tc>
        <w:tc>
          <w:tcPr>
            <w:tcW w:w="3150" w:type="dxa"/>
            <w:vAlign w:val="center"/>
          </w:tcPr>
          <w:p w:rsidR="00763C4A" w:rsidRPr="00F274CB" w:rsidRDefault="00763C4A" w:rsidP="00763C4A">
            <w:pPr>
              <w:tabs>
                <w:tab w:val="left" w:pos="270"/>
              </w:tabs>
              <w:rPr>
                <w:rFonts w:asciiTheme="majorHAnsi" w:hAnsiTheme="majorHAnsi"/>
                <w:lang w:eastAsia="en-US"/>
              </w:rPr>
            </w:pPr>
            <w:r w:rsidRPr="00F274CB">
              <w:rPr>
                <w:rFonts w:asciiTheme="majorHAnsi" w:hAnsiTheme="majorHAnsi"/>
                <w:lang w:eastAsia="en-US"/>
              </w:rPr>
              <w:t>Forward Exchange Bought</w:t>
            </w:r>
          </w:p>
        </w:tc>
        <w:tc>
          <w:tcPr>
            <w:tcW w:w="5775" w:type="dxa"/>
          </w:tcPr>
          <w:p w:rsidR="00763C4A" w:rsidRPr="00F274CB" w:rsidRDefault="00763C4A" w:rsidP="001D4069">
            <w:pPr>
              <w:tabs>
                <w:tab w:val="left" w:pos="270"/>
              </w:tabs>
              <w:rPr>
                <w:rFonts w:asciiTheme="majorHAnsi" w:hAnsiTheme="majorHAnsi"/>
                <w:lang w:eastAsia="en-US"/>
              </w:rPr>
            </w:pPr>
            <w:r w:rsidRPr="00F274CB">
              <w:rPr>
                <w:rFonts w:asciiTheme="majorHAnsi" w:hAnsiTheme="majorHAnsi"/>
                <w:lang w:eastAsia="en-US"/>
              </w:rPr>
              <w:t xml:space="preserve">Represents </w:t>
            </w:r>
            <w:r w:rsidRPr="00C00E1C">
              <w:rPr>
                <w:rFonts w:asciiTheme="majorHAnsi" w:hAnsiTheme="majorHAnsi"/>
                <w:noProof/>
                <w:lang w:eastAsia="en-US"/>
              </w:rPr>
              <w:t>buy</w:t>
            </w:r>
            <w:r w:rsidR="00C00E1C">
              <w:rPr>
                <w:rFonts w:asciiTheme="majorHAnsi" w:hAnsiTheme="majorHAnsi"/>
                <w:noProof/>
                <w:lang w:eastAsia="en-US"/>
              </w:rPr>
              <w:t>-</w:t>
            </w:r>
            <w:r w:rsidRPr="00C00E1C">
              <w:rPr>
                <w:rFonts w:asciiTheme="majorHAnsi" w:hAnsiTheme="majorHAnsi"/>
                <w:noProof/>
                <w:lang w:eastAsia="en-US"/>
              </w:rPr>
              <w:t>side</w:t>
            </w:r>
            <w:r w:rsidRPr="00F274CB">
              <w:rPr>
                <w:rFonts w:asciiTheme="majorHAnsi" w:hAnsiTheme="majorHAnsi"/>
                <w:lang w:eastAsia="en-US"/>
              </w:rPr>
              <w:t xml:space="preserve"> due to FX swap transactions.  Does not include sell leg.  Net cash flow obligation is immaterial.</w:t>
            </w:r>
          </w:p>
        </w:tc>
      </w:tr>
      <w:tr w:rsidR="00763C4A" w:rsidRPr="00F274CB" w:rsidTr="00763C4A">
        <w:trPr>
          <w:trHeight w:val="249"/>
        </w:trPr>
        <w:tc>
          <w:tcPr>
            <w:tcW w:w="810" w:type="dxa"/>
            <w:vAlign w:val="center"/>
          </w:tcPr>
          <w:p w:rsidR="00763C4A" w:rsidRPr="00F274CB" w:rsidRDefault="006056C1" w:rsidP="00763C4A">
            <w:pPr>
              <w:tabs>
                <w:tab w:val="left" w:pos="270"/>
              </w:tabs>
              <w:jc w:val="center"/>
              <w:rPr>
                <w:rFonts w:asciiTheme="majorHAnsi" w:hAnsiTheme="majorHAnsi"/>
                <w:lang w:eastAsia="en-US"/>
              </w:rPr>
            </w:pPr>
            <w:r>
              <w:rPr>
                <w:rFonts w:asciiTheme="majorHAnsi" w:hAnsiTheme="majorHAnsi"/>
              </w:rPr>
              <w:t>20</w:t>
            </w:r>
          </w:p>
        </w:tc>
        <w:tc>
          <w:tcPr>
            <w:tcW w:w="3150" w:type="dxa"/>
            <w:vAlign w:val="center"/>
          </w:tcPr>
          <w:p w:rsidR="00763C4A" w:rsidRPr="00F274CB" w:rsidRDefault="00763C4A" w:rsidP="00763C4A">
            <w:pPr>
              <w:tabs>
                <w:tab w:val="left" w:pos="270"/>
              </w:tabs>
              <w:rPr>
                <w:rFonts w:asciiTheme="majorHAnsi" w:hAnsiTheme="majorHAnsi"/>
                <w:lang w:eastAsia="en-US"/>
              </w:rPr>
            </w:pPr>
            <w:r w:rsidRPr="00F274CB">
              <w:rPr>
                <w:rFonts w:asciiTheme="majorHAnsi" w:hAnsiTheme="majorHAnsi"/>
                <w:lang w:eastAsia="en-US"/>
              </w:rPr>
              <w:t>IRS trade</w:t>
            </w:r>
          </w:p>
        </w:tc>
        <w:tc>
          <w:tcPr>
            <w:tcW w:w="5775" w:type="dxa"/>
          </w:tcPr>
          <w:p w:rsidR="00763C4A" w:rsidRPr="00F274CB" w:rsidRDefault="00763C4A" w:rsidP="001D4069">
            <w:pPr>
              <w:tabs>
                <w:tab w:val="left" w:pos="270"/>
              </w:tabs>
              <w:rPr>
                <w:rFonts w:asciiTheme="majorHAnsi" w:hAnsiTheme="majorHAnsi"/>
                <w:lang w:eastAsia="en-US"/>
              </w:rPr>
            </w:pPr>
            <w:r w:rsidRPr="00F274CB">
              <w:rPr>
                <w:rFonts w:asciiTheme="majorHAnsi" w:hAnsiTheme="majorHAnsi"/>
                <w:lang w:eastAsia="en-US"/>
              </w:rPr>
              <w:t>Represents contractual outflows on interest rate swaps.  Net cash flow obligation is immaterial.</w:t>
            </w:r>
          </w:p>
        </w:tc>
      </w:tr>
      <w:tr w:rsidR="00763C4A" w:rsidRPr="00F274CB" w:rsidTr="00763C4A">
        <w:trPr>
          <w:trHeight w:val="249"/>
        </w:trPr>
        <w:tc>
          <w:tcPr>
            <w:tcW w:w="810" w:type="dxa"/>
            <w:vAlign w:val="center"/>
          </w:tcPr>
          <w:p w:rsidR="00763C4A" w:rsidRPr="00F274CB" w:rsidRDefault="006056C1" w:rsidP="00763C4A">
            <w:pPr>
              <w:tabs>
                <w:tab w:val="left" w:pos="270"/>
              </w:tabs>
              <w:jc w:val="center"/>
              <w:rPr>
                <w:rFonts w:asciiTheme="majorHAnsi" w:hAnsiTheme="majorHAnsi"/>
                <w:lang w:eastAsia="en-US"/>
              </w:rPr>
            </w:pPr>
            <w:r>
              <w:rPr>
                <w:rFonts w:asciiTheme="majorHAnsi" w:hAnsiTheme="majorHAnsi"/>
              </w:rPr>
              <w:t>21</w:t>
            </w:r>
          </w:p>
        </w:tc>
        <w:tc>
          <w:tcPr>
            <w:tcW w:w="3150" w:type="dxa"/>
            <w:vAlign w:val="center"/>
          </w:tcPr>
          <w:p w:rsidR="00763C4A" w:rsidRPr="00F274CB" w:rsidRDefault="00763C4A" w:rsidP="00763C4A">
            <w:pPr>
              <w:tabs>
                <w:tab w:val="left" w:pos="270"/>
              </w:tabs>
              <w:rPr>
                <w:rFonts w:asciiTheme="majorHAnsi" w:hAnsiTheme="majorHAnsi"/>
                <w:lang w:eastAsia="en-US"/>
              </w:rPr>
            </w:pPr>
            <w:r w:rsidRPr="00F274CB">
              <w:rPr>
                <w:rFonts w:asciiTheme="majorHAnsi" w:hAnsiTheme="majorHAnsi"/>
                <w:lang w:eastAsia="en-US"/>
              </w:rPr>
              <w:t>Other</w:t>
            </w:r>
          </w:p>
        </w:tc>
        <w:tc>
          <w:tcPr>
            <w:tcW w:w="5775" w:type="dxa"/>
          </w:tcPr>
          <w:p w:rsidR="00763C4A" w:rsidRPr="00F274CB" w:rsidRDefault="00763C4A" w:rsidP="001D4069">
            <w:pPr>
              <w:tabs>
                <w:tab w:val="left" w:pos="270"/>
              </w:tabs>
              <w:rPr>
                <w:rFonts w:asciiTheme="majorHAnsi" w:hAnsiTheme="majorHAnsi"/>
                <w:lang w:eastAsia="en-US"/>
              </w:rPr>
            </w:pPr>
            <w:r w:rsidRPr="00F274CB">
              <w:rPr>
                <w:rFonts w:asciiTheme="majorHAnsi" w:hAnsiTheme="majorHAnsi"/>
                <w:lang w:eastAsia="en-US"/>
              </w:rPr>
              <w:t>The breakdown of this line item is detailed below.</w:t>
            </w:r>
          </w:p>
        </w:tc>
      </w:tr>
      <w:tr w:rsidR="00763C4A" w:rsidRPr="00F274CB" w:rsidTr="00763C4A">
        <w:trPr>
          <w:trHeight w:val="249"/>
        </w:trPr>
        <w:tc>
          <w:tcPr>
            <w:tcW w:w="810" w:type="dxa"/>
            <w:vAlign w:val="center"/>
          </w:tcPr>
          <w:p w:rsidR="00763C4A" w:rsidRPr="00F274CB" w:rsidRDefault="006056C1" w:rsidP="00763C4A">
            <w:pPr>
              <w:tabs>
                <w:tab w:val="left" w:pos="270"/>
              </w:tabs>
              <w:ind w:left="270"/>
              <w:jc w:val="center"/>
              <w:rPr>
                <w:rFonts w:asciiTheme="majorHAnsi" w:hAnsiTheme="majorHAnsi"/>
                <w:lang w:eastAsia="en-US"/>
              </w:rPr>
            </w:pPr>
            <w:r>
              <w:rPr>
                <w:rFonts w:asciiTheme="majorHAnsi" w:hAnsiTheme="majorHAnsi"/>
              </w:rPr>
              <w:t>21.1</w:t>
            </w:r>
          </w:p>
        </w:tc>
        <w:tc>
          <w:tcPr>
            <w:tcW w:w="3150" w:type="dxa"/>
            <w:vAlign w:val="center"/>
          </w:tcPr>
          <w:p w:rsidR="00763C4A" w:rsidRPr="00F274CB" w:rsidRDefault="00763C4A" w:rsidP="00763C4A">
            <w:pPr>
              <w:tabs>
                <w:tab w:val="left" w:pos="270"/>
              </w:tabs>
              <w:ind w:left="270"/>
              <w:rPr>
                <w:rFonts w:asciiTheme="majorHAnsi" w:hAnsiTheme="majorHAnsi"/>
                <w:lang w:eastAsia="en-US"/>
              </w:rPr>
            </w:pPr>
            <w:r w:rsidRPr="00F274CB">
              <w:rPr>
                <w:rFonts w:asciiTheme="majorHAnsi" w:hAnsiTheme="majorHAnsi"/>
                <w:lang w:eastAsia="en-US"/>
              </w:rPr>
              <w:t>Outward Bill Receivable</w:t>
            </w:r>
          </w:p>
        </w:tc>
        <w:tc>
          <w:tcPr>
            <w:tcW w:w="5775" w:type="dxa"/>
          </w:tcPr>
          <w:p w:rsidR="00763C4A" w:rsidRPr="00F274CB" w:rsidRDefault="00763C4A" w:rsidP="00E8441B">
            <w:pPr>
              <w:tabs>
                <w:tab w:val="left" w:pos="270"/>
              </w:tabs>
              <w:rPr>
                <w:rFonts w:asciiTheme="majorHAnsi" w:hAnsiTheme="majorHAnsi"/>
                <w:lang w:eastAsia="en-US"/>
              </w:rPr>
            </w:pPr>
            <w:r w:rsidRPr="00F274CB">
              <w:rPr>
                <w:rFonts w:asciiTheme="majorHAnsi" w:hAnsiTheme="majorHAnsi"/>
                <w:lang w:eastAsia="en-US"/>
              </w:rPr>
              <w:t>LC advising service offered by BOC. BOC receives LCs from issuing banks and acts as the advising bank</w:t>
            </w:r>
            <w:r w:rsidR="002B6B63">
              <w:rPr>
                <w:rFonts w:asciiTheme="majorHAnsi" w:hAnsiTheme="majorHAnsi"/>
                <w:lang w:eastAsia="en-US"/>
              </w:rPr>
              <w:t xml:space="preserve">. They advise </w:t>
            </w:r>
            <w:r w:rsidRPr="00F274CB">
              <w:rPr>
                <w:rFonts w:asciiTheme="majorHAnsi" w:hAnsiTheme="majorHAnsi"/>
                <w:lang w:eastAsia="en-US"/>
              </w:rPr>
              <w:t>beneficiaries</w:t>
            </w:r>
            <w:r w:rsidR="002B6B63">
              <w:rPr>
                <w:rFonts w:asciiTheme="majorHAnsi" w:hAnsiTheme="majorHAnsi"/>
                <w:lang w:eastAsia="en-US"/>
              </w:rPr>
              <w:t xml:space="preserve"> on the LCs</w:t>
            </w:r>
            <w:r w:rsidRPr="00F274CB">
              <w:rPr>
                <w:rFonts w:asciiTheme="majorHAnsi" w:hAnsiTheme="majorHAnsi"/>
                <w:lang w:eastAsia="en-US"/>
              </w:rPr>
              <w:t>. BOC authenticates the LCs issued by the issuer to avoid fraud.</w:t>
            </w:r>
          </w:p>
        </w:tc>
      </w:tr>
      <w:tr w:rsidR="00763C4A" w:rsidRPr="00F274CB" w:rsidTr="00763C4A">
        <w:trPr>
          <w:trHeight w:val="249"/>
        </w:trPr>
        <w:tc>
          <w:tcPr>
            <w:tcW w:w="810" w:type="dxa"/>
            <w:vAlign w:val="center"/>
          </w:tcPr>
          <w:p w:rsidR="00763C4A" w:rsidRPr="00F274CB" w:rsidRDefault="006056C1" w:rsidP="00763C4A">
            <w:pPr>
              <w:tabs>
                <w:tab w:val="left" w:pos="270"/>
              </w:tabs>
              <w:ind w:left="270"/>
              <w:jc w:val="center"/>
              <w:rPr>
                <w:rFonts w:asciiTheme="majorHAnsi" w:hAnsiTheme="majorHAnsi"/>
                <w:lang w:eastAsia="en-US"/>
              </w:rPr>
            </w:pPr>
            <w:r>
              <w:rPr>
                <w:rFonts w:asciiTheme="majorHAnsi" w:hAnsiTheme="majorHAnsi"/>
              </w:rPr>
              <w:t>21.2</w:t>
            </w:r>
          </w:p>
        </w:tc>
        <w:tc>
          <w:tcPr>
            <w:tcW w:w="3150" w:type="dxa"/>
            <w:vAlign w:val="center"/>
          </w:tcPr>
          <w:p w:rsidR="00763C4A" w:rsidRPr="00F274CB" w:rsidRDefault="00763C4A" w:rsidP="00763C4A">
            <w:pPr>
              <w:tabs>
                <w:tab w:val="left" w:pos="270"/>
              </w:tabs>
              <w:ind w:left="270"/>
              <w:rPr>
                <w:rFonts w:asciiTheme="majorHAnsi" w:hAnsiTheme="majorHAnsi"/>
                <w:lang w:eastAsia="en-US"/>
              </w:rPr>
            </w:pPr>
            <w:r w:rsidRPr="00F274CB">
              <w:rPr>
                <w:rFonts w:asciiTheme="majorHAnsi" w:hAnsiTheme="majorHAnsi"/>
                <w:lang w:eastAsia="en-US"/>
              </w:rPr>
              <w:t>Standby LC</w:t>
            </w:r>
          </w:p>
        </w:tc>
        <w:tc>
          <w:tcPr>
            <w:tcW w:w="5775" w:type="dxa"/>
          </w:tcPr>
          <w:p w:rsidR="00763C4A" w:rsidRPr="00F274CB" w:rsidRDefault="00763C4A" w:rsidP="001D4069">
            <w:pPr>
              <w:tabs>
                <w:tab w:val="left" w:pos="270"/>
              </w:tabs>
              <w:rPr>
                <w:rFonts w:asciiTheme="majorHAnsi" w:hAnsiTheme="majorHAnsi"/>
                <w:lang w:eastAsia="en-US"/>
              </w:rPr>
            </w:pPr>
            <w:r w:rsidRPr="00F274CB">
              <w:rPr>
                <w:rFonts w:asciiTheme="majorHAnsi" w:hAnsiTheme="majorHAnsi"/>
                <w:lang w:eastAsia="en-US"/>
              </w:rPr>
              <w:t>A written undertaking made by BOC at the request of the applicant to the beneficiary, guaranteeing that the applicant will perform obligations under the contract signed between the applicant and the beneficiary.</w:t>
            </w:r>
          </w:p>
        </w:tc>
      </w:tr>
      <w:tr w:rsidR="00763C4A" w:rsidRPr="00F274CB" w:rsidTr="00763C4A">
        <w:trPr>
          <w:trHeight w:val="249"/>
        </w:trPr>
        <w:tc>
          <w:tcPr>
            <w:tcW w:w="810" w:type="dxa"/>
            <w:vAlign w:val="center"/>
          </w:tcPr>
          <w:p w:rsidR="00763C4A" w:rsidRPr="00F274CB" w:rsidRDefault="006056C1" w:rsidP="00763C4A">
            <w:pPr>
              <w:tabs>
                <w:tab w:val="left" w:pos="270"/>
              </w:tabs>
              <w:ind w:left="270"/>
              <w:jc w:val="center"/>
              <w:rPr>
                <w:rFonts w:asciiTheme="majorHAnsi" w:hAnsiTheme="majorHAnsi"/>
                <w:lang w:eastAsia="en-US"/>
              </w:rPr>
            </w:pPr>
            <w:r>
              <w:rPr>
                <w:rFonts w:asciiTheme="majorHAnsi" w:hAnsiTheme="majorHAnsi"/>
              </w:rPr>
              <w:t>21.3</w:t>
            </w:r>
          </w:p>
        </w:tc>
        <w:tc>
          <w:tcPr>
            <w:tcW w:w="3150" w:type="dxa"/>
            <w:vAlign w:val="center"/>
          </w:tcPr>
          <w:p w:rsidR="00763C4A" w:rsidRPr="00F274CB" w:rsidRDefault="00763C4A" w:rsidP="00763C4A">
            <w:pPr>
              <w:tabs>
                <w:tab w:val="left" w:pos="270"/>
              </w:tabs>
              <w:ind w:left="270"/>
              <w:rPr>
                <w:rFonts w:asciiTheme="majorHAnsi" w:hAnsiTheme="majorHAnsi"/>
                <w:lang w:eastAsia="en-US"/>
              </w:rPr>
            </w:pPr>
            <w:r w:rsidRPr="00F274CB">
              <w:rPr>
                <w:rFonts w:asciiTheme="majorHAnsi" w:hAnsiTheme="majorHAnsi"/>
                <w:lang w:eastAsia="en-US"/>
              </w:rPr>
              <w:t>Trust Securities</w:t>
            </w:r>
          </w:p>
        </w:tc>
        <w:tc>
          <w:tcPr>
            <w:tcW w:w="5775" w:type="dxa"/>
          </w:tcPr>
          <w:p w:rsidR="00763C4A" w:rsidRPr="00F274CB" w:rsidRDefault="00763C4A" w:rsidP="00035E1B">
            <w:pPr>
              <w:tabs>
                <w:tab w:val="left" w:pos="270"/>
              </w:tabs>
              <w:rPr>
                <w:rFonts w:asciiTheme="majorHAnsi" w:hAnsiTheme="majorHAnsi"/>
                <w:lang w:eastAsia="en-US"/>
              </w:rPr>
            </w:pPr>
            <w:r w:rsidRPr="00F274CB">
              <w:rPr>
                <w:rFonts w:asciiTheme="majorHAnsi" w:hAnsiTheme="majorHAnsi"/>
                <w:lang w:eastAsia="en-US"/>
              </w:rPr>
              <w:t xml:space="preserve">Custody service (safekeeping) offered by BOC. These securities are either from BOC </w:t>
            </w:r>
            <w:r w:rsidR="00141D27">
              <w:rPr>
                <w:rFonts w:asciiTheme="majorHAnsi" w:hAnsiTheme="majorHAnsi"/>
                <w:lang w:eastAsia="en-US"/>
              </w:rPr>
              <w:t>HO</w:t>
            </w:r>
            <w:r w:rsidRPr="00F274CB">
              <w:rPr>
                <w:rFonts w:asciiTheme="majorHAnsi" w:hAnsiTheme="majorHAnsi"/>
                <w:lang w:eastAsia="en-US"/>
              </w:rPr>
              <w:t xml:space="preserve"> or other </w:t>
            </w:r>
            <w:r w:rsidRPr="00035E1B">
              <w:rPr>
                <w:rFonts w:asciiTheme="majorHAnsi" w:hAnsiTheme="majorHAnsi"/>
                <w:noProof/>
                <w:lang w:eastAsia="en-US"/>
              </w:rPr>
              <w:t>FIs</w:t>
            </w:r>
            <w:r w:rsidR="00D925FB">
              <w:rPr>
                <w:rFonts w:asciiTheme="majorHAnsi" w:hAnsiTheme="majorHAnsi"/>
                <w:noProof/>
                <w:lang w:eastAsia="en-US"/>
              </w:rPr>
              <w:t xml:space="preserve"> </w:t>
            </w:r>
            <w:r w:rsidRPr="00F274CB">
              <w:rPr>
                <w:rFonts w:asciiTheme="majorHAnsi" w:hAnsiTheme="majorHAnsi"/>
                <w:lang w:eastAsia="en-US"/>
              </w:rPr>
              <w:t>and are held at the Federal Reserve</w:t>
            </w:r>
            <w:r w:rsidR="00D925FB">
              <w:rPr>
                <w:rFonts w:asciiTheme="majorHAnsi" w:hAnsiTheme="majorHAnsi"/>
                <w:lang w:eastAsia="en-US"/>
              </w:rPr>
              <w:t xml:space="preserve"> or </w:t>
            </w:r>
            <w:r w:rsidRPr="00F274CB">
              <w:rPr>
                <w:rFonts w:asciiTheme="majorHAnsi" w:hAnsiTheme="majorHAnsi"/>
                <w:lang w:eastAsia="en-US"/>
              </w:rPr>
              <w:t>Depository Trust Corporation</w:t>
            </w:r>
            <w:r w:rsidR="00D925FB">
              <w:rPr>
                <w:rFonts w:asciiTheme="majorHAnsi" w:hAnsiTheme="majorHAnsi"/>
                <w:lang w:eastAsia="en-US"/>
              </w:rPr>
              <w:t xml:space="preserve"> (DTC) </w:t>
            </w:r>
            <w:r w:rsidRPr="00F274CB">
              <w:rPr>
                <w:rFonts w:asciiTheme="majorHAnsi" w:hAnsiTheme="majorHAnsi"/>
                <w:lang w:eastAsia="en-US"/>
              </w:rPr>
              <w:t xml:space="preserve"> for those internal or external customers.</w:t>
            </w:r>
          </w:p>
        </w:tc>
      </w:tr>
    </w:tbl>
    <w:p w:rsidR="003A1A42" w:rsidRPr="00F274CB" w:rsidRDefault="003A1A42" w:rsidP="00873163">
      <w:pPr>
        <w:rPr>
          <w:rFonts w:asciiTheme="majorHAnsi" w:hAnsiTheme="majorHAnsi" w:cs="Times New Roman"/>
        </w:rPr>
      </w:pPr>
    </w:p>
    <w:p w:rsidR="003A1A42" w:rsidRDefault="00FD40F9" w:rsidP="00FD48AA">
      <w:pPr>
        <w:pStyle w:val="Heading2"/>
      </w:pPr>
      <w:bookmarkStart w:id="443" w:name="_Toc499913533"/>
      <w:r w:rsidRPr="00E8441B">
        <w:t xml:space="preserve">III.D. </w:t>
      </w:r>
      <w:r w:rsidR="003A1A42" w:rsidRPr="00E8441B">
        <w:t>Countermeasures</w:t>
      </w:r>
      <w:bookmarkEnd w:id="443"/>
    </w:p>
    <w:p w:rsidR="003A1A42" w:rsidRPr="00F274CB" w:rsidRDefault="006056C1">
      <w:r>
        <w:t>22</w:t>
      </w:r>
      <w:r w:rsidR="00FD40F9" w:rsidRPr="00F274CB">
        <w:t>.</w:t>
      </w:r>
      <w:r w:rsidR="003A1A42" w:rsidRPr="00F274CB">
        <w:t xml:space="preserve"> Lend HO Securities</w:t>
      </w:r>
    </w:p>
    <w:p w:rsidR="003A1A42" w:rsidRPr="00F274CB" w:rsidRDefault="003A1A42" w:rsidP="00A661B1">
      <w:pPr>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 xml:space="preserve">BOC HO holds $13.6 B </w:t>
      </w:r>
      <w:r w:rsidR="005D4142">
        <w:rPr>
          <w:rFonts w:asciiTheme="majorHAnsi" w:eastAsia="Times New Roman" w:hAnsiTheme="majorHAnsi" w:cs="Times New Roman"/>
          <w:color w:val="000000"/>
          <w:lang w:eastAsia="en-US"/>
        </w:rPr>
        <w:t>in</w:t>
      </w:r>
      <w:r w:rsidR="005D4142" w:rsidRPr="00F274CB">
        <w:rPr>
          <w:rFonts w:asciiTheme="majorHAnsi" w:eastAsia="Times New Roman" w:hAnsiTheme="majorHAnsi" w:cs="Times New Roman"/>
          <w:color w:val="000000"/>
          <w:lang w:eastAsia="en-US"/>
        </w:rPr>
        <w:t xml:space="preserve"> </w:t>
      </w:r>
      <w:r w:rsidRPr="00F274CB">
        <w:rPr>
          <w:rFonts w:asciiTheme="majorHAnsi" w:eastAsia="Times New Roman" w:hAnsiTheme="majorHAnsi" w:cs="Times New Roman"/>
          <w:color w:val="000000"/>
          <w:lang w:eastAsia="en-US"/>
        </w:rPr>
        <w:t xml:space="preserve">U.S. </w:t>
      </w:r>
      <w:r w:rsidR="005D4142" w:rsidRPr="000D2420">
        <w:rPr>
          <w:rFonts w:asciiTheme="majorHAnsi" w:eastAsia="Times New Roman" w:hAnsiTheme="majorHAnsi" w:cs="Times New Roman"/>
          <w:noProof/>
          <w:color w:val="000000"/>
          <w:lang w:eastAsia="en-US"/>
        </w:rPr>
        <w:t>T</w:t>
      </w:r>
      <w:r w:rsidRPr="000D2420">
        <w:rPr>
          <w:rFonts w:asciiTheme="majorHAnsi" w:eastAsia="Times New Roman" w:hAnsiTheme="majorHAnsi" w:cs="Times New Roman"/>
          <w:noProof/>
          <w:color w:val="000000"/>
          <w:lang w:eastAsia="en-US"/>
        </w:rPr>
        <w:t>reas</w:t>
      </w:r>
      <w:r w:rsidR="005D4142" w:rsidRPr="00E8441B">
        <w:rPr>
          <w:rFonts w:asciiTheme="majorHAnsi" w:eastAsia="Times New Roman" w:hAnsiTheme="majorHAnsi" w:cs="Times New Roman"/>
          <w:noProof/>
          <w:color w:val="000000"/>
          <w:lang w:eastAsia="en-US"/>
        </w:rPr>
        <w:t>uries</w:t>
      </w:r>
      <w:r w:rsidRPr="00F274CB">
        <w:rPr>
          <w:rFonts w:asciiTheme="majorHAnsi" w:eastAsia="Times New Roman" w:hAnsiTheme="majorHAnsi" w:cs="Times New Roman"/>
          <w:color w:val="000000"/>
          <w:lang w:eastAsia="en-US"/>
        </w:rPr>
        <w:t xml:space="preserve"> in a BOCNY custody account</w:t>
      </w:r>
      <w:r w:rsidR="00F57878" w:rsidRPr="00F274CB">
        <w:rPr>
          <w:rFonts w:asciiTheme="majorHAnsi" w:eastAsia="Times New Roman" w:hAnsiTheme="majorHAnsi" w:cs="Times New Roman"/>
          <w:color w:val="000000"/>
          <w:lang w:eastAsia="en-US"/>
        </w:rPr>
        <w:t xml:space="preserve"> as of December 31</w:t>
      </w:r>
      <w:r w:rsidR="00F57878" w:rsidRPr="00F274CB">
        <w:rPr>
          <w:rFonts w:asciiTheme="majorHAnsi" w:eastAsia="Times New Roman" w:hAnsiTheme="majorHAnsi" w:cs="Times New Roman"/>
          <w:color w:val="000000"/>
          <w:vertAlign w:val="superscript"/>
          <w:lang w:eastAsia="en-US"/>
        </w:rPr>
        <w:t>st</w:t>
      </w:r>
      <w:r w:rsidR="00F57878" w:rsidRPr="00F274CB">
        <w:rPr>
          <w:rFonts w:asciiTheme="majorHAnsi" w:eastAsia="Times New Roman" w:hAnsiTheme="majorHAnsi" w:cs="Times New Roman"/>
          <w:color w:val="000000"/>
          <w:lang w:eastAsia="en-US"/>
        </w:rPr>
        <w:t>, 2015</w:t>
      </w:r>
      <w:r w:rsidRPr="00F274CB">
        <w:rPr>
          <w:rFonts w:asciiTheme="majorHAnsi" w:eastAsia="Times New Roman" w:hAnsiTheme="majorHAnsi" w:cs="Times New Roman"/>
          <w:color w:val="000000"/>
          <w:lang w:eastAsia="en-US"/>
        </w:rPr>
        <w:t>.  HO has provided written authorization to BOCNY to repo these securities in case of distress.  The master netting agreement with repo counterparties authorizes BOCNY to execute this trade.</w:t>
      </w:r>
    </w:p>
    <w:p w:rsidR="003A1A42" w:rsidRPr="00F274CB" w:rsidRDefault="003A1A42" w:rsidP="003A1A42">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3A1A42" w:rsidRDefault="003A1A42" w:rsidP="003A1A42">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lastRenderedPageBreak/>
        <w:t>These funds are a potential contingency funding source.</w:t>
      </w:r>
    </w:p>
    <w:p w:rsidR="00E54755" w:rsidRDefault="00E54755" w:rsidP="003A1A42">
      <w:pPr>
        <w:rPr>
          <w:rFonts w:asciiTheme="majorHAnsi" w:eastAsia="Times New Roman" w:hAnsiTheme="majorHAnsi" w:cs="Times New Roman"/>
          <w:color w:val="000000"/>
        </w:rPr>
      </w:pPr>
    </w:p>
    <w:p w:rsidR="00E54755" w:rsidRDefault="00E54755" w:rsidP="003A1A42">
      <w:pPr>
        <w:rPr>
          <w:rFonts w:asciiTheme="majorHAnsi" w:eastAsia="Times New Roman" w:hAnsiTheme="majorHAnsi" w:cs="Times New Roman"/>
          <w:color w:val="000000"/>
        </w:rPr>
      </w:pPr>
    </w:p>
    <w:p w:rsidR="00E54755" w:rsidRPr="00F274CB" w:rsidRDefault="00E54755" w:rsidP="003A1A42">
      <w:pPr>
        <w:rPr>
          <w:rFonts w:asciiTheme="majorHAnsi" w:eastAsia="Times New Roman" w:hAnsiTheme="majorHAnsi" w:cs="Times New Roman"/>
          <w:color w:val="000000"/>
        </w:rPr>
      </w:pP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A1A42" w:rsidRPr="00F274CB" w:rsidTr="00856348">
        <w:trPr>
          <w:trHeight w:val="225"/>
        </w:trPr>
        <w:tc>
          <w:tcPr>
            <w:tcW w:w="4230" w:type="dxa"/>
            <w:gridSpan w:val="2"/>
            <w:tcBorders>
              <w:top w:val="nil"/>
              <w:left w:val="nil"/>
              <w:right w:val="nil"/>
            </w:tcBorders>
            <w:shd w:val="clear" w:color="auto" w:fill="auto"/>
          </w:tcPr>
          <w:p w:rsidR="003A1A42" w:rsidRPr="00F274CB" w:rsidRDefault="003A1A42"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3A1A42" w:rsidRPr="00F274CB" w:rsidRDefault="003A1A42"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3A1A42" w:rsidRPr="00F274CB" w:rsidTr="00856348">
        <w:trPr>
          <w:trHeight w:val="249"/>
        </w:trPr>
        <w:tc>
          <w:tcPr>
            <w:tcW w:w="455" w:type="dxa"/>
            <w:shd w:val="clear" w:color="auto" w:fill="F5B9A9"/>
            <w:vAlign w:val="center"/>
          </w:tcPr>
          <w:p w:rsidR="003A1A42" w:rsidRPr="00F274CB" w:rsidRDefault="003A1A42" w:rsidP="00856348">
            <w:pPr>
              <w:tabs>
                <w:tab w:val="left" w:pos="270"/>
              </w:tabs>
              <w:rPr>
                <w:rFonts w:asciiTheme="majorHAnsi" w:hAnsiTheme="majorHAnsi"/>
                <w:lang w:eastAsia="en-US"/>
              </w:rPr>
            </w:pPr>
          </w:p>
        </w:tc>
        <w:tc>
          <w:tcPr>
            <w:tcW w:w="3775" w:type="dxa"/>
            <w:shd w:val="clear" w:color="auto" w:fill="F5B9A9"/>
            <w:vAlign w:val="center"/>
          </w:tcPr>
          <w:p w:rsidR="003A1A42" w:rsidRPr="00F274CB" w:rsidRDefault="003A1A42"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3A1A42" w:rsidRPr="00F274CB" w:rsidTr="00856348">
        <w:trPr>
          <w:cantSplit/>
          <w:trHeight w:val="1515"/>
        </w:trPr>
        <w:tc>
          <w:tcPr>
            <w:tcW w:w="455" w:type="dxa"/>
            <w:textDirection w:val="btLr"/>
            <w:vAlign w:val="center"/>
          </w:tcPr>
          <w:p w:rsidR="003A1A42" w:rsidRPr="00F274CB" w:rsidRDefault="003A1A42" w:rsidP="003A1A42">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3A1A42" w:rsidRPr="00F274CB" w:rsidRDefault="003A1A42" w:rsidP="003A1A42">
            <w:pPr>
              <w:rPr>
                <w:rFonts w:asciiTheme="majorHAnsi" w:hAnsiTheme="majorHAnsi"/>
                <w:lang w:eastAsia="en-US"/>
              </w:rPr>
            </w:pPr>
            <w:r w:rsidRPr="00F274CB">
              <w:rPr>
                <w:rFonts w:asciiTheme="majorHAnsi" w:hAnsiTheme="majorHAnsi"/>
                <w:lang w:eastAsia="en-US"/>
              </w:rPr>
              <w:t>These funds are not available during the first 90 days due to BOC enterprise stress.  Funds become available after 90 days.</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c>
          <w:tcPr>
            <w:tcW w:w="1377"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r>
      <w:tr w:rsidR="003A1A42" w:rsidRPr="00F274CB" w:rsidTr="00856348">
        <w:trPr>
          <w:cantSplit/>
          <w:trHeight w:val="1515"/>
        </w:trPr>
        <w:tc>
          <w:tcPr>
            <w:tcW w:w="455" w:type="dxa"/>
            <w:textDirection w:val="btLr"/>
            <w:vAlign w:val="center"/>
          </w:tcPr>
          <w:p w:rsidR="003A1A42" w:rsidRPr="00F274CB" w:rsidRDefault="003A1A42" w:rsidP="003A1A42">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3A1A42" w:rsidRPr="00F274CB" w:rsidRDefault="003A1A42" w:rsidP="003A1A42">
            <w:pPr>
              <w:rPr>
                <w:rFonts w:asciiTheme="majorHAnsi" w:hAnsiTheme="majorHAnsi"/>
              </w:rPr>
            </w:pPr>
            <w:r w:rsidRPr="00F274CB">
              <w:rPr>
                <w:rFonts w:asciiTheme="majorHAnsi" w:hAnsiTheme="majorHAnsi"/>
              </w:rPr>
              <w:t>Funds are available at all times as BOC parent is not under stress.</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c>
          <w:tcPr>
            <w:tcW w:w="1377"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r>
      <w:tr w:rsidR="003A1A42" w:rsidRPr="00F274CB" w:rsidTr="00856348">
        <w:trPr>
          <w:cantSplit/>
          <w:trHeight w:val="1515"/>
        </w:trPr>
        <w:tc>
          <w:tcPr>
            <w:tcW w:w="455" w:type="dxa"/>
            <w:textDirection w:val="btLr"/>
            <w:vAlign w:val="center"/>
          </w:tcPr>
          <w:p w:rsidR="003A1A42" w:rsidRPr="00F274CB" w:rsidRDefault="003A1A42" w:rsidP="003A1A42">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3A1A42" w:rsidRPr="00F274CB" w:rsidRDefault="003A1A42" w:rsidP="003A1A42">
            <w:pPr>
              <w:rPr>
                <w:rFonts w:asciiTheme="majorHAnsi" w:hAnsiTheme="majorHAnsi"/>
              </w:rPr>
            </w:pPr>
            <w:r w:rsidRPr="00F274CB">
              <w:rPr>
                <w:rFonts w:asciiTheme="majorHAnsi" w:hAnsiTheme="majorHAnsi"/>
              </w:rPr>
              <w:t>These funds are not available during first 90 days due to BOC enterprise stress.  Funds become available after 90 days.</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c>
          <w:tcPr>
            <w:tcW w:w="1377"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100% available</w:t>
            </w:r>
          </w:p>
        </w:tc>
      </w:tr>
    </w:tbl>
    <w:p w:rsidR="003A1A42" w:rsidRPr="00F274CB" w:rsidRDefault="003A1A42" w:rsidP="00873163">
      <w:pPr>
        <w:rPr>
          <w:rFonts w:asciiTheme="majorHAnsi" w:hAnsiTheme="majorHAnsi" w:cs="Times New Roman"/>
        </w:rPr>
      </w:pPr>
    </w:p>
    <w:p w:rsidR="003A1A42" w:rsidRPr="00F274CB" w:rsidRDefault="0033795E">
      <w:r w:rsidRPr="00F274CB">
        <w:t>2</w:t>
      </w:r>
      <w:r>
        <w:t>3</w:t>
      </w:r>
      <w:r w:rsidR="00FD40F9" w:rsidRPr="00F274CB">
        <w:t>.</w:t>
      </w:r>
      <w:r w:rsidR="003A1A42" w:rsidRPr="00F274CB">
        <w:t xml:space="preserve"> Sell Loans on the Secondary Market</w:t>
      </w:r>
    </w:p>
    <w:p w:rsidR="003A1A42" w:rsidRPr="00F274CB" w:rsidRDefault="003A1A42" w:rsidP="00A661B1">
      <w:pPr>
        <w:jc w:val="both"/>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BOC's loan portfolio is comp</w:t>
      </w:r>
      <w:r w:rsidR="00B256A6">
        <w:rPr>
          <w:rFonts w:asciiTheme="majorHAnsi" w:eastAsia="Times New Roman" w:hAnsiTheme="majorHAnsi" w:cs="Times New Roman"/>
          <w:color w:val="000000"/>
          <w:lang w:eastAsia="en-US"/>
        </w:rPr>
        <w:t>rised</w:t>
      </w:r>
      <w:r w:rsidRPr="00F274CB">
        <w:rPr>
          <w:rFonts w:asciiTheme="majorHAnsi" w:eastAsia="Times New Roman" w:hAnsiTheme="majorHAnsi" w:cs="Times New Roman"/>
          <w:color w:val="000000"/>
          <w:lang w:eastAsia="en-US"/>
        </w:rPr>
        <w:t xml:space="preserve"> </w:t>
      </w:r>
      <w:r w:rsidR="00B256A6">
        <w:rPr>
          <w:rFonts w:asciiTheme="majorHAnsi" w:eastAsia="Times New Roman" w:hAnsiTheme="majorHAnsi" w:cs="Times New Roman"/>
          <w:color w:val="000000"/>
          <w:lang w:eastAsia="en-US"/>
        </w:rPr>
        <w:t>primarily of</w:t>
      </w:r>
      <w:r w:rsidRPr="00F274CB">
        <w:rPr>
          <w:rFonts w:asciiTheme="majorHAnsi" w:eastAsia="Times New Roman" w:hAnsiTheme="majorHAnsi" w:cs="Times New Roman"/>
          <w:color w:val="000000"/>
          <w:lang w:eastAsia="en-US"/>
        </w:rPr>
        <w:t xml:space="preserve"> loans </w:t>
      </w:r>
      <w:r w:rsidR="00B256A6">
        <w:rPr>
          <w:rFonts w:asciiTheme="majorHAnsi" w:eastAsia="Times New Roman" w:hAnsiTheme="majorHAnsi" w:cs="Times New Roman"/>
          <w:color w:val="000000"/>
          <w:lang w:eastAsia="en-US"/>
        </w:rPr>
        <w:t xml:space="preserve">made out </w:t>
      </w:r>
      <w:r w:rsidRPr="00F274CB">
        <w:rPr>
          <w:rFonts w:asciiTheme="majorHAnsi" w:eastAsia="Times New Roman" w:hAnsiTheme="majorHAnsi" w:cs="Times New Roman"/>
          <w:color w:val="000000"/>
          <w:lang w:eastAsia="en-US"/>
        </w:rPr>
        <w:t xml:space="preserve">to </w:t>
      </w:r>
      <w:r w:rsidRPr="00B256A6">
        <w:rPr>
          <w:rFonts w:asciiTheme="majorHAnsi" w:eastAsia="Times New Roman" w:hAnsiTheme="majorHAnsi" w:cs="Times New Roman"/>
          <w:noProof/>
          <w:color w:val="000000"/>
          <w:lang w:eastAsia="en-US"/>
        </w:rPr>
        <w:t>high</w:t>
      </w:r>
      <w:r w:rsidR="00B256A6">
        <w:rPr>
          <w:rFonts w:asciiTheme="majorHAnsi" w:eastAsia="Times New Roman" w:hAnsiTheme="majorHAnsi" w:cs="Times New Roman"/>
          <w:noProof/>
          <w:color w:val="000000"/>
          <w:lang w:eastAsia="en-US"/>
        </w:rPr>
        <w:t>-</w:t>
      </w:r>
      <w:r w:rsidRPr="00B256A6">
        <w:rPr>
          <w:rFonts w:asciiTheme="majorHAnsi" w:eastAsia="Times New Roman" w:hAnsiTheme="majorHAnsi" w:cs="Times New Roman"/>
          <w:noProof/>
          <w:color w:val="000000"/>
          <w:lang w:eastAsia="en-US"/>
        </w:rPr>
        <w:t>quality</w:t>
      </w:r>
      <w:r w:rsidRPr="00F274CB">
        <w:rPr>
          <w:rFonts w:asciiTheme="majorHAnsi" w:eastAsia="Times New Roman" w:hAnsiTheme="majorHAnsi" w:cs="Times New Roman"/>
          <w:color w:val="000000"/>
          <w:lang w:eastAsia="en-US"/>
        </w:rPr>
        <w:t xml:space="preserve"> investment grade clients. There is a mature, liquid secondary market </w:t>
      </w:r>
      <w:r w:rsidR="0082566E">
        <w:rPr>
          <w:rFonts w:asciiTheme="majorHAnsi" w:eastAsia="Times New Roman" w:hAnsiTheme="majorHAnsi" w:cs="Times New Roman"/>
          <w:color w:val="000000"/>
          <w:lang w:eastAsia="en-US"/>
        </w:rPr>
        <w:t xml:space="preserve">where </w:t>
      </w:r>
      <w:r w:rsidRPr="003313B5">
        <w:rPr>
          <w:rFonts w:asciiTheme="majorHAnsi" w:eastAsia="Times New Roman" w:hAnsiTheme="majorHAnsi" w:cs="Times New Roman"/>
          <w:noProof/>
          <w:color w:val="000000"/>
          <w:lang w:eastAsia="en-US"/>
        </w:rPr>
        <w:t>these high-quality loan</w:t>
      </w:r>
      <w:r w:rsidR="001E4644">
        <w:rPr>
          <w:rFonts w:asciiTheme="majorHAnsi" w:eastAsia="Times New Roman" w:hAnsiTheme="majorHAnsi" w:cs="Times New Roman"/>
          <w:color w:val="000000"/>
          <w:lang w:eastAsia="en-US"/>
        </w:rPr>
        <w:t>s</w:t>
      </w:r>
      <w:r w:rsidRPr="00F274CB">
        <w:rPr>
          <w:rFonts w:asciiTheme="majorHAnsi" w:eastAsia="Times New Roman" w:hAnsiTheme="majorHAnsi" w:cs="Times New Roman"/>
          <w:color w:val="000000"/>
          <w:lang w:eastAsia="en-US"/>
        </w:rPr>
        <w:t xml:space="preserve"> can be sold</w:t>
      </w:r>
      <w:r w:rsidR="00B256A6">
        <w:rPr>
          <w:rFonts w:asciiTheme="majorHAnsi" w:eastAsia="Times New Roman" w:hAnsiTheme="majorHAnsi" w:cs="Times New Roman"/>
          <w:color w:val="000000"/>
          <w:lang w:eastAsia="en-US"/>
        </w:rPr>
        <w:t xml:space="preserve">. </w:t>
      </w:r>
      <w:r w:rsidR="00B256A6" w:rsidRPr="003313B5">
        <w:rPr>
          <w:rFonts w:asciiTheme="majorHAnsi" w:eastAsia="Times New Roman" w:hAnsiTheme="majorHAnsi" w:cs="Times New Roman"/>
          <w:noProof/>
          <w:color w:val="000000"/>
          <w:lang w:eastAsia="en-US"/>
        </w:rPr>
        <w:t>Whil</w:t>
      </w:r>
      <w:r w:rsidR="00B256A6">
        <w:rPr>
          <w:rFonts w:asciiTheme="majorHAnsi" w:eastAsia="Times New Roman" w:hAnsiTheme="majorHAnsi" w:cs="Times New Roman"/>
          <w:color w:val="000000"/>
          <w:lang w:eastAsia="en-US"/>
        </w:rPr>
        <w:t xml:space="preserve">e </w:t>
      </w:r>
      <w:r w:rsidRPr="00F274CB">
        <w:rPr>
          <w:rFonts w:asciiTheme="majorHAnsi" w:eastAsia="Times New Roman" w:hAnsiTheme="majorHAnsi" w:cs="Times New Roman"/>
          <w:color w:val="000000"/>
          <w:lang w:eastAsia="en-US"/>
        </w:rPr>
        <w:t xml:space="preserve">potential buyers may require some haircut </w:t>
      </w:r>
      <w:r w:rsidR="00B256A6">
        <w:rPr>
          <w:rFonts w:asciiTheme="majorHAnsi" w:eastAsia="Times New Roman" w:hAnsiTheme="majorHAnsi" w:cs="Times New Roman"/>
          <w:color w:val="000000"/>
          <w:lang w:eastAsia="en-US"/>
        </w:rPr>
        <w:t xml:space="preserve">on the </w:t>
      </w:r>
      <w:r w:rsidRPr="00F274CB">
        <w:rPr>
          <w:rFonts w:asciiTheme="majorHAnsi" w:eastAsia="Times New Roman" w:hAnsiTheme="majorHAnsi" w:cs="Times New Roman"/>
          <w:color w:val="000000"/>
          <w:lang w:eastAsia="en-US"/>
        </w:rPr>
        <w:t>book value, it</w:t>
      </w:r>
      <w:r w:rsidR="00B256A6">
        <w:rPr>
          <w:rFonts w:asciiTheme="majorHAnsi" w:eastAsia="Times New Roman" w:hAnsiTheme="majorHAnsi" w:cs="Times New Roman"/>
          <w:color w:val="000000"/>
          <w:lang w:eastAsia="en-US"/>
        </w:rPr>
        <w:t>’s</w:t>
      </w:r>
      <w:r w:rsidRPr="00F274CB">
        <w:rPr>
          <w:rFonts w:asciiTheme="majorHAnsi" w:eastAsia="Times New Roman" w:hAnsiTheme="majorHAnsi" w:cs="Times New Roman"/>
          <w:color w:val="000000"/>
          <w:lang w:eastAsia="en-US"/>
        </w:rPr>
        <w:t xml:space="preserve"> assumed that there </w:t>
      </w:r>
      <w:r w:rsidR="00B256A6" w:rsidRPr="00F274CB">
        <w:rPr>
          <w:rFonts w:asciiTheme="majorHAnsi" w:eastAsia="Times New Roman" w:hAnsiTheme="majorHAnsi" w:cs="Times New Roman"/>
          <w:color w:val="000000"/>
          <w:lang w:eastAsia="en-US"/>
        </w:rPr>
        <w:t>w</w:t>
      </w:r>
      <w:r w:rsidR="00B256A6">
        <w:rPr>
          <w:rFonts w:asciiTheme="majorHAnsi" w:eastAsia="Times New Roman" w:hAnsiTheme="majorHAnsi" w:cs="Times New Roman"/>
          <w:color w:val="000000"/>
          <w:lang w:eastAsia="en-US"/>
        </w:rPr>
        <w:t xml:space="preserve">ill </w:t>
      </w:r>
      <w:r w:rsidRPr="00F274CB">
        <w:rPr>
          <w:rFonts w:asciiTheme="majorHAnsi" w:eastAsia="Times New Roman" w:hAnsiTheme="majorHAnsi" w:cs="Times New Roman"/>
          <w:color w:val="000000"/>
          <w:lang w:eastAsia="en-US"/>
        </w:rPr>
        <w:t xml:space="preserve">be strong demand for these loans even in a severe stress environment given the </w:t>
      </w:r>
      <w:r w:rsidRPr="00494CF2">
        <w:rPr>
          <w:rFonts w:asciiTheme="majorHAnsi" w:eastAsia="Times New Roman" w:hAnsiTheme="majorHAnsi" w:cs="Times New Roman"/>
          <w:noProof/>
          <w:color w:val="000000"/>
          <w:lang w:eastAsia="en-US"/>
        </w:rPr>
        <w:t>high quality</w:t>
      </w:r>
      <w:r w:rsidRPr="00F274CB">
        <w:rPr>
          <w:rFonts w:asciiTheme="majorHAnsi" w:eastAsia="Times New Roman" w:hAnsiTheme="majorHAnsi" w:cs="Times New Roman"/>
          <w:color w:val="000000"/>
          <w:lang w:eastAsia="en-US"/>
        </w:rPr>
        <w:t xml:space="preserve"> of the assets.</w:t>
      </w:r>
    </w:p>
    <w:p w:rsidR="003A1A42" w:rsidRPr="00F274CB" w:rsidRDefault="003A1A42" w:rsidP="003A1A42">
      <w:pPr>
        <w:rPr>
          <w:rFonts w:asciiTheme="majorHAnsi" w:eastAsia="Times New Roman" w:hAnsiTheme="majorHAnsi" w:cs="Times New Roman"/>
          <w:color w:val="000000"/>
          <w:u w:val="single"/>
        </w:rPr>
      </w:pPr>
      <w:r w:rsidRPr="0059767F">
        <w:rPr>
          <w:rFonts w:asciiTheme="majorHAnsi" w:eastAsia="Times New Roman" w:hAnsiTheme="majorHAnsi" w:cs="Times New Roman"/>
          <w:color w:val="000000"/>
          <w:u w:val="single"/>
        </w:rPr>
        <w:t xml:space="preserve">Potential Liquidity </w:t>
      </w:r>
      <w:r w:rsidR="00A40BD5">
        <w:rPr>
          <w:rFonts w:asciiTheme="majorHAnsi" w:eastAsia="Times New Roman" w:hAnsiTheme="majorHAnsi" w:cs="Times New Roman"/>
          <w:noProof/>
          <w:color w:val="000000"/>
          <w:u w:val="single"/>
        </w:rPr>
        <w:t>Impact</w:t>
      </w:r>
    </w:p>
    <w:p w:rsidR="003A1A42" w:rsidRPr="00F274CB" w:rsidRDefault="003A1A42" w:rsidP="003A1A42">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These funds are a potential contingency funding source.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A1A42" w:rsidRPr="00F274CB" w:rsidTr="00856348">
        <w:trPr>
          <w:trHeight w:val="225"/>
        </w:trPr>
        <w:tc>
          <w:tcPr>
            <w:tcW w:w="4230" w:type="dxa"/>
            <w:gridSpan w:val="2"/>
            <w:tcBorders>
              <w:top w:val="nil"/>
              <w:left w:val="nil"/>
              <w:right w:val="nil"/>
            </w:tcBorders>
            <w:shd w:val="clear" w:color="auto" w:fill="auto"/>
          </w:tcPr>
          <w:p w:rsidR="003A1A42" w:rsidRPr="00F274CB" w:rsidRDefault="003A1A42"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3A1A42" w:rsidRPr="00F274CB" w:rsidRDefault="003A1A42"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3A1A42" w:rsidRPr="00F274CB" w:rsidTr="00856348">
        <w:trPr>
          <w:trHeight w:val="249"/>
        </w:trPr>
        <w:tc>
          <w:tcPr>
            <w:tcW w:w="455" w:type="dxa"/>
            <w:shd w:val="clear" w:color="auto" w:fill="F5B9A9"/>
            <w:vAlign w:val="center"/>
          </w:tcPr>
          <w:p w:rsidR="003A1A42" w:rsidRPr="00F274CB" w:rsidRDefault="003A1A42" w:rsidP="00856348">
            <w:pPr>
              <w:tabs>
                <w:tab w:val="left" w:pos="270"/>
              </w:tabs>
              <w:rPr>
                <w:rFonts w:asciiTheme="majorHAnsi" w:hAnsiTheme="majorHAnsi"/>
                <w:lang w:eastAsia="en-US"/>
              </w:rPr>
            </w:pPr>
          </w:p>
        </w:tc>
        <w:tc>
          <w:tcPr>
            <w:tcW w:w="3775" w:type="dxa"/>
            <w:shd w:val="clear" w:color="auto" w:fill="F5B9A9"/>
            <w:vAlign w:val="center"/>
          </w:tcPr>
          <w:p w:rsidR="003A1A42" w:rsidRPr="00F274CB" w:rsidRDefault="003A1A42"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3A1A42" w:rsidRPr="00F274CB" w:rsidTr="00856348">
        <w:trPr>
          <w:cantSplit/>
          <w:trHeight w:val="1515"/>
        </w:trPr>
        <w:tc>
          <w:tcPr>
            <w:tcW w:w="455" w:type="dxa"/>
            <w:textDirection w:val="btLr"/>
            <w:vAlign w:val="center"/>
          </w:tcPr>
          <w:p w:rsidR="003A1A42" w:rsidRPr="00F274CB" w:rsidRDefault="003A1A42" w:rsidP="003A1A42">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Merge w:val="restart"/>
            <w:vAlign w:val="center"/>
          </w:tcPr>
          <w:p w:rsidR="003A1A42" w:rsidRPr="00F274CB" w:rsidRDefault="003A1A42" w:rsidP="00E8441B">
            <w:pPr>
              <w:rPr>
                <w:rFonts w:asciiTheme="majorHAnsi" w:hAnsiTheme="majorHAnsi"/>
                <w:lang w:eastAsia="en-US"/>
              </w:rPr>
            </w:pPr>
            <w:r w:rsidRPr="00F274CB">
              <w:rPr>
                <w:rFonts w:asciiTheme="majorHAnsi" w:hAnsiTheme="majorHAnsi"/>
                <w:lang w:eastAsia="en-US"/>
              </w:rPr>
              <w:t xml:space="preserve">BOC will liquidate the loan portfolio as a last resort.  Syndicated loans are able to be liquidated after 90 days.  Other loans are able to be liquidated after six months. </w:t>
            </w:r>
            <w:r w:rsidR="002D3B01" w:rsidRPr="00F274CB">
              <w:rPr>
                <w:rFonts w:asciiTheme="majorHAnsi" w:hAnsiTheme="majorHAnsi"/>
                <w:lang w:eastAsia="en-US"/>
              </w:rPr>
              <w:t xml:space="preserve">Haircut assumptions are addressed in more </w:t>
            </w:r>
            <w:r w:rsidR="002D3B01" w:rsidRPr="00F274CB">
              <w:rPr>
                <w:rFonts w:asciiTheme="majorHAnsi" w:hAnsiTheme="majorHAnsi"/>
                <w:lang w:eastAsia="en-US"/>
              </w:rPr>
              <w:lastRenderedPageBreak/>
              <w:t xml:space="preserve">detail in </w:t>
            </w:r>
            <w:r w:rsidR="0059767F">
              <w:rPr>
                <w:rFonts w:asciiTheme="majorHAnsi" w:hAnsiTheme="majorHAnsi"/>
                <w:lang w:eastAsia="en-US"/>
              </w:rPr>
              <w:t xml:space="preserve">section </w:t>
            </w:r>
            <w:r w:rsidR="002D3B01" w:rsidRPr="00F274CB">
              <w:rPr>
                <w:rFonts w:asciiTheme="majorHAnsi" w:hAnsiTheme="majorHAnsi"/>
                <w:lang w:eastAsia="en-US"/>
              </w:rPr>
              <w:t>IV</w:t>
            </w:r>
            <w:r w:rsidR="0059767F">
              <w:rPr>
                <w:rFonts w:asciiTheme="majorHAnsi" w:hAnsiTheme="majorHAnsi"/>
                <w:lang w:eastAsia="en-US"/>
              </w:rPr>
              <w:t>,</w:t>
            </w:r>
            <w:r w:rsidR="002D3B01" w:rsidRPr="00F274CB">
              <w:rPr>
                <w:rFonts w:asciiTheme="majorHAnsi" w:hAnsiTheme="majorHAnsi"/>
                <w:lang w:eastAsia="en-US"/>
              </w:rPr>
              <w:t xml:space="preserve"> </w:t>
            </w:r>
            <w:r w:rsidR="00A40BD5">
              <w:rPr>
                <w:rFonts w:asciiTheme="majorHAnsi" w:hAnsiTheme="majorHAnsi"/>
                <w:lang w:eastAsia="en-US"/>
              </w:rPr>
              <w:t>in s</w:t>
            </w:r>
            <w:r w:rsidR="00A40BD5" w:rsidRPr="00F274CB">
              <w:rPr>
                <w:rFonts w:asciiTheme="majorHAnsi" w:hAnsiTheme="majorHAnsi"/>
                <w:lang w:eastAsia="en-US"/>
              </w:rPr>
              <w:t xml:space="preserve">tress </w:t>
            </w:r>
            <w:r w:rsidR="002D3B01" w:rsidRPr="00F274CB">
              <w:rPr>
                <w:rFonts w:asciiTheme="majorHAnsi" w:hAnsiTheme="majorHAnsi"/>
                <w:lang w:eastAsia="en-US"/>
              </w:rPr>
              <w:t xml:space="preserve">test model description. </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lastRenderedPageBreak/>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Syndicated loans available</w:t>
            </w:r>
          </w:p>
        </w:tc>
        <w:tc>
          <w:tcPr>
            <w:tcW w:w="1377"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All loans available</w:t>
            </w:r>
          </w:p>
        </w:tc>
      </w:tr>
      <w:tr w:rsidR="003A1A42" w:rsidRPr="00F274CB" w:rsidTr="00856348">
        <w:trPr>
          <w:cantSplit/>
          <w:trHeight w:val="1515"/>
        </w:trPr>
        <w:tc>
          <w:tcPr>
            <w:tcW w:w="455" w:type="dxa"/>
            <w:textDirection w:val="btLr"/>
            <w:vAlign w:val="center"/>
          </w:tcPr>
          <w:p w:rsidR="003A1A42" w:rsidRPr="00F274CB" w:rsidRDefault="003A1A42" w:rsidP="003A1A42">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Systemic</w:t>
            </w:r>
          </w:p>
        </w:tc>
        <w:tc>
          <w:tcPr>
            <w:tcW w:w="3775" w:type="dxa"/>
            <w:vMerge/>
            <w:vAlign w:val="center"/>
          </w:tcPr>
          <w:p w:rsidR="003A1A42" w:rsidRPr="00F274CB" w:rsidRDefault="003A1A42" w:rsidP="003A1A42">
            <w:pPr>
              <w:rPr>
                <w:rFonts w:asciiTheme="majorHAnsi" w:hAnsiTheme="majorHAnsi"/>
              </w:rPr>
            </w:pP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Syndicated loans available</w:t>
            </w:r>
          </w:p>
        </w:tc>
        <w:tc>
          <w:tcPr>
            <w:tcW w:w="1377"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All loans available</w:t>
            </w:r>
          </w:p>
        </w:tc>
      </w:tr>
      <w:tr w:rsidR="003A1A42" w:rsidRPr="00F274CB" w:rsidTr="00856348">
        <w:trPr>
          <w:cantSplit/>
          <w:trHeight w:val="1515"/>
        </w:trPr>
        <w:tc>
          <w:tcPr>
            <w:tcW w:w="455" w:type="dxa"/>
            <w:textDirection w:val="btLr"/>
            <w:vAlign w:val="center"/>
          </w:tcPr>
          <w:p w:rsidR="003A1A42" w:rsidRPr="00F274CB" w:rsidRDefault="003A1A42" w:rsidP="003A1A42">
            <w:pPr>
              <w:tabs>
                <w:tab w:val="left" w:pos="270"/>
              </w:tabs>
              <w:ind w:left="113" w:right="113"/>
              <w:jc w:val="center"/>
              <w:rPr>
                <w:rFonts w:asciiTheme="majorHAnsi" w:hAnsiTheme="majorHAnsi"/>
                <w:lang w:eastAsia="en-US"/>
              </w:rPr>
            </w:pPr>
            <w:r w:rsidRPr="00F274CB">
              <w:rPr>
                <w:rFonts w:asciiTheme="majorHAnsi" w:hAnsiTheme="majorHAnsi"/>
                <w:lang w:eastAsia="en-US"/>
              </w:rPr>
              <w:lastRenderedPageBreak/>
              <w:t>Combined</w:t>
            </w:r>
          </w:p>
        </w:tc>
        <w:tc>
          <w:tcPr>
            <w:tcW w:w="3775" w:type="dxa"/>
            <w:vMerge/>
            <w:vAlign w:val="center"/>
          </w:tcPr>
          <w:p w:rsidR="003A1A42" w:rsidRPr="00F274CB" w:rsidRDefault="003A1A42" w:rsidP="003A1A42">
            <w:pPr>
              <w:rPr>
                <w:rFonts w:asciiTheme="majorHAnsi" w:hAnsiTheme="majorHAnsi"/>
              </w:rPr>
            </w:pP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Syndicated loans available</w:t>
            </w:r>
          </w:p>
        </w:tc>
        <w:tc>
          <w:tcPr>
            <w:tcW w:w="1377" w:type="dxa"/>
            <w:vAlign w:val="center"/>
          </w:tcPr>
          <w:p w:rsidR="003A1A42" w:rsidRPr="00F274CB" w:rsidRDefault="003A1A42" w:rsidP="003A1A42">
            <w:pPr>
              <w:jc w:val="center"/>
              <w:rPr>
                <w:rFonts w:asciiTheme="majorHAnsi" w:hAnsiTheme="majorHAnsi"/>
                <w:color w:val="000000"/>
              </w:rPr>
            </w:pPr>
            <w:r w:rsidRPr="00F274CB">
              <w:rPr>
                <w:rFonts w:asciiTheme="majorHAnsi" w:hAnsiTheme="majorHAnsi"/>
                <w:color w:val="000000"/>
              </w:rPr>
              <w:t>All loans available</w:t>
            </w:r>
          </w:p>
        </w:tc>
      </w:tr>
    </w:tbl>
    <w:p w:rsidR="003A1A42" w:rsidRPr="00F274CB" w:rsidRDefault="003A1A42" w:rsidP="00873163">
      <w:pPr>
        <w:rPr>
          <w:rFonts w:asciiTheme="majorHAnsi" w:hAnsiTheme="majorHAnsi" w:cs="Times New Roman"/>
        </w:rPr>
      </w:pPr>
    </w:p>
    <w:p w:rsidR="003A1A42" w:rsidRDefault="000465A2">
      <w:r>
        <w:t>24</w:t>
      </w:r>
      <w:r w:rsidR="00FD40F9" w:rsidRPr="00F274CB">
        <w:t>.</w:t>
      </w:r>
      <w:r w:rsidR="003A1A42" w:rsidRPr="00F274CB">
        <w:t xml:space="preserve"> Inform and Request Funding from HO TRD Departments</w:t>
      </w:r>
    </w:p>
    <w:p w:rsidR="007F1CB9" w:rsidRPr="00F274CB" w:rsidRDefault="007F1CB9" w:rsidP="003A1A42">
      <w:pPr>
        <w:rPr>
          <w:rFonts w:asciiTheme="majorHAnsi" w:eastAsia="Times New Roman" w:hAnsiTheme="majorHAnsi" w:cs="Times New Roman"/>
          <w:color w:val="000000"/>
          <w:lang w:eastAsia="en-US"/>
        </w:rPr>
      </w:pPr>
      <w:r w:rsidRPr="00F274CB">
        <w:rPr>
          <w:rFonts w:asciiTheme="majorHAnsi" w:eastAsia="Times New Roman" w:hAnsiTheme="majorHAnsi" w:cs="Times New Roman"/>
          <w:color w:val="000000"/>
          <w:lang w:eastAsia="en-US"/>
        </w:rPr>
        <w:t>BOC could request an immediate cash infusion from HO.</w:t>
      </w:r>
    </w:p>
    <w:p w:rsidR="003A1A42" w:rsidRPr="00F274CB" w:rsidRDefault="003A1A42" w:rsidP="003A1A42">
      <w:pPr>
        <w:rPr>
          <w:rFonts w:asciiTheme="majorHAnsi" w:eastAsia="Times New Roman" w:hAnsiTheme="majorHAnsi" w:cs="Times New Roman"/>
          <w:color w:val="000000"/>
          <w:u w:val="single"/>
        </w:rPr>
      </w:pPr>
      <w:r w:rsidRPr="00F274CB">
        <w:rPr>
          <w:rFonts w:asciiTheme="majorHAnsi" w:eastAsia="Times New Roman" w:hAnsiTheme="majorHAnsi" w:cs="Times New Roman"/>
          <w:color w:val="000000"/>
          <w:u w:val="single"/>
        </w:rPr>
        <w:t>Potential Liquidity Impacts</w:t>
      </w:r>
    </w:p>
    <w:p w:rsidR="00B62CCA" w:rsidRPr="00F274CB" w:rsidRDefault="003A1A42" w:rsidP="003A1A42">
      <w:pPr>
        <w:rPr>
          <w:rFonts w:asciiTheme="majorHAnsi" w:eastAsia="Times New Roman" w:hAnsiTheme="majorHAnsi" w:cs="Times New Roman"/>
          <w:color w:val="000000"/>
        </w:rPr>
      </w:pPr>
      <w:r w:rsidRPr="00F274CB">
        <w:rPr>
          <w:rFonts w:asciiTheme="majorHAnsi" w:eastAsia="Times New Roman" w:hAnsiTheme="majorHAnsi" w:cs="Times New Roman"/>
          <w:color w:val="000000"/>
        </w:rPr>
        <w:t>These funds are a potential contingency funding source.</w:t>
      </w:r>
    </w:p>
    <w:tbl>
      <w:tblPr>
        <w:tblStyle w:val="TableGrid"/>
        <w:tblW w:w="9735" w:type="dxa"/>
        <w:tblInd w:w="-5" w:type="dxa"/>
        <w:tblLayout w:type="fixed"/>
        <w:tblCellMar>
          <w:top w:w="14" w:type="dxa"/>
          <w:left w:w="43" w:type="dxa"/>
          <w:bottom w:w="14" w:type="dxa"/>
          <w:right w:w="43" w:type="dxa"/>
        </w:tblCellMar>
        <w:tblLook w:val="04A0" w:firstRow="1" w:lastRow="0" w:firstColumn="1" w:lastColumn="0" w:noHBand="0" w:noVBand="1"/>
      </w:tblPr>
      <w:tblGrid>
        <w:gridCol w:w="455"/>
        <w:gridCol w:w="3775"/>
        <w:gridCol w:w="1376"/>
        <w:gridCol w:w="1376"/>
        <w:gridCol w:w="1376"/>
        <w:gridCol w:w="1377"/>
      </w:tblGrid>
      <w:tr w:rsidR="003A1A42" w:rsidRPr="00F274CB" w:rsidTr="00856348">
        <w:trPr>
          <w:trHeight w:val="225"/>
        </w:trPr>
        <w:tc>
          <w:tcPr>
            <w:tcW w:w="4230" w:type="dxa"/>
            <w:gridSpan w:val="2"/>
            <w:tcBorders>
              <w:top w:val="nil"/>
              <w:left w:val="nil"/>
              <w:right w:val="nil"/>
            </w:tcBorders>
            <w:shd w:val="clear" w:color="auto" w:fill="auto"/>
          </w:tcPr>
          <w:p w:rsidR="003A1A42" w:rsidRPr="00F274CB" w:rsidRDefault="003A1A42" w:rsidP="00856348">
            <w:pPr>
              <w:tabs>
                <w:tab w:val="left" w:pos="270"/>
              </w:tabs>
              <w:rPr>
                <w:rFonts w:asciiTheme="majorHAnsi" w:hAnsiTheme="majorHAnsi"/>
                <w:b/>
                <w:color w:val="FFFFFF" w:themeColor="background1"/>
                <w:lang w:eastAsia="en-US"/>
              </w:rPr>
            </w:pPr>
          </w:p>
        </w:tc>
        <w:tc>
          <w:tcPr>
            <w:tcW w:w="5505" w:type="dxa"/>
            <w:gridSpan w:val="4"/>
            <w:tcBorders>
              <w:left w:val="nil"/>
            </w:tcBorders>
            <w:shd w:val="clear" w:color="auto" w:fill="A40000"/>
          </w:tcPr>
          <w:p w:rsidR="003A1A42" w:rsidRPr="00F274CB" w:rsidRDefault="003A1A42"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lang w:eastAsia="en-US"/>
              </w:rPr>
              <w:t>Runoff Rates</w:t>
            </w:r>
          </w:p>
        </w:tc>
      </w:tr>
      <w:tr w:rsidR="003A1A42" w:rsidRPr="00F274CB" w:rsidTr="00856348">
        <w:trPr>
          <w:trHeight w:val="249"/>
        </w:trPr>
        <w:tc>
          <w:tcPr>
            <w:tcW w:w="455" w:type="dxa"/>
            <w:shd w:val="clear" w:color="auto" w:fill="F5B9A9"/>
            <w:vAlign w:val="center"/>
          </w:tcPr>
          <w:p w:rsidR="003A1A42" w:rsidRPr="00F274CB" w:rsidRDefault="003A1A42" w:rsidP="00856348">
            <w:pPr>
              <w:tabs>
                <w:tab w:val="left" w:pos="270"/>
              </w:tabs>
              <w:rPr>
                <w:rFonts w:asciiTheme="majorHAnsi" w:hAnsiTheme="majorHAnsi"/>
                <w:lang w:eastAsia="en-US"/>
              </w:rPr>
            </w:pPr>
          </w:p>
        </w:tc>
        <w:tc>
          <w:tcPr>
            <w:tcW w:w="3775" w:type="dxa"/>
            <w:shd w:val="clear" w:color="auto" w:fill="F5B9A9"/>
            <w:vAlign w:val="center"/>
          </w:tcPr>
          <w:p w:rsidR="003A1A42" w:rsidRPr="00F274CB" w:rsidRDefault="003A1A42" w:rsidP="00856348">
            <w:pPr>
              <w:tabs>
                <w:tab w:val="left" w:pos="270"/>
              </w:tabs>
              <w:rPr>
                <w:rFonts w:asciiTheme="majorHAnsi" w:hAnsiTheme="majorHAnsi"/>
                <w:lang w:eastAsia="en-US"/>
              </w:rPr>
            </w:pPr>
            <w:r w:rsidRPr="00F274CB">
              <w:rPr>
                <w:rFonts w:asciiTheme="majorHAnsi" w:hAnsiTheme="majorHAnsi"/>
                <w:b/>
                <w:lang w:eastAsia="en-US"/>
              </w:rPr>
              <w:t>Assumptions</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O/N</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30 Day</w:t>
            </w:r>
          </w:p>
        </w:tc>
        <w:tc>
          <w:tcPr>
            <w:tcW w:w="1376"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90 Day</w:t>
            </w:r>
          </w:p>
        </w:tc>
        <w:tc>
          <w:tcPr>
            <w:tcW w:w="1377" w:type="dxa"/>
            <w:shd w:val="clear" w:color="auto" w:fill="F5B9A9"/>
            <w:vAlign w:val="center"/>
          </w:tcPr>
          <w:p w:rsidR="003A1A42" w:rsidRPr="00F274CB" w:rsidRDefault="003A1A42" w:rsidP="00856348">
            <w:pPr>
              <w:tabs>
                <w:tab w:val="left" w:pos="270"/>
              </w:tabs>
              <w:jc w:val="center"/>
              <w:rPr>
                <w:rFonts w:asciiTheme="majorHAnsi" w:hAnsiTheme="majorHAnsi"/>
                <w:lang w:eastAsia="en-US"/>
              </w:rPr>
            </w:pPr>
            <w:r w:rsidRPr="00F274CB">
              <w:rPr>
                <w:rFonts w:asciiTheme="majorHAnsi" w:hAnsiTheme="majorHAnsi"/>
                <w:lang w:eastAsia="en-US"/>
              </w:rPr>
              <w:t>1 Year</w:t>
            </w:r>
          </w:p>
        </w:tc>
      </w:tr>
      <w:tr w:rsidR="007F1CB9" w:rsidRPr="00F274CB" w:rsidTr="00856348">
        <w:trPr>
          <w:cantSplit/>
          <w:trHeight w:val="1515"/>
        </w:trPr>
        <w:tc>
          <w:tcPr>
            <w:tcW w:w="455" w:type="dxa"/>
            <w:textDirection w:val="btLr"/>
            <w:vAlign w:val="center"/>
          </w:tcPr>
          <w:p w:rsidR="007F1CB9" w:rsidRPr="00F274CB" w:rsidRDefault="007F1CB9" w:rsidP="007F1CB9">
            <w:pPr>
              <w:tabs>
                <w:tab w:val="left" w:pos="270"/>
              </w:tabs>
              <w:ind w:left="113" w:right="113"/>
              <w:jc w:val="center"/>
              <w:rPr>
                <w:rFonts w:asciiTheme="majorHAnsi" w:hAnsiTheme="majorHAnsi"/>
                <w:lang w:eastAsia="en-US"/>
              </w:rPr>
            </w:pPr>
            <w:r w:rsidRPr="00F274CB">
              <w:rPr>
                <w:rFonts w:asciiTheme="majorHAnsi" w:hAnsiTheme="majorHAnsi"/>
                <w:lang w:eastAsia="en-US"/>
              </w:rPr>
              <w:t>Idiosyncratic</w:t>
            </w:r>
          </w:p>
        </w:tc>
        <w:tc>
          <w:tcPr>
            <w:tcW w:w="3775" w:type="dxa"/>
            <w:vAlign w:val="center"/>
          </w:tcPr>
          <w:p w:rsidR="007F1CB9" w:rsidRPr="00F274CB" w:rsidRDefault="007F1CB9" w:rsidP="00E8441B">
            <w:pPr>
              <w:rPr>
                <w:rFonts w:asciiTheme="majorHAnsi" w:hAnsiTheme="majorHAnsi"/>
                <w:lang w:eastAsia="en-US"/>
              </w:rPr>
            </w:pPr>
            <w:r w:rsidRPr="00F274CB">
              <w:rPr>
                <w:rFonts w:asciiTheme="majorHAnsi" w:hAnsiTheme="majorHAnsi"/>
                <w:lang w:eastAsia="en-US"/>
              </w:rPr>
              <w:t xml:space="preserve">These funds are not available during </w:t>
            </w:r>
            <w:r w:rsidR="009D1946" w:rsidRPr="00F274CB">
              <w:rPr>
                <w:rFonts w:asciiTheme="majorHAnsi" w:hAnsiTheme="majorHAnsi"/>
                <w:lang w:eastAsia="en-US"/>
              </w:rPr>
              <w:t xml:space="preserve">the </w:t>
            </w:r>
            <w:r w:rsidRPr="00F274CB">
              <w:rPr>
                <w:rFonts w:asciiTheme="majorHAnsi" w:hAnsiTheme="majorHAnsi"/>
                <w:lang w:eastAsia="en-US"/>
              </w:rPr>
              <w:t xml:space="preserve">first 90 days due to BOC enterprise stress.  Funds become available after 90 days.  </w:t>
            </w:r>
            <w:r w:rsidR="005A28AE" w:rsidRPr="00F274CB">
              <w:rPr>
                <w:rFonts w:asciiTheme="majorHAnsi" w:hAnsiTheme="majorHAnsi"/>
                <w:lang w:eastAsia="en-US"/>
              </w:rPr>
              <w:t>Th</w:t>
            </w:r>
            <w:r w:rsidR="005A28AE">
              <w:rPr>
                <w:rFonts w:asciiTheme="majorHAnsi" w:hAnsiTheme="majorHAnsi"/>
                <w:lang w:eastAsia="en-US"/>
              </w:rPr>
              <w:t>ese</w:t>
            </w:r>
            <w:r w:rsidR="005A28AE" w:rsidRPr="00F274CB">
              <w:rPr>
                <w:rFonts w:asciiTheme="majorHAnsi" w:hAnsiTheme="majorHAnsi"/>
                <w:lang w:eastAsia="en-US"/>
              </w:rPr>
              <w:t xml:space="preserve"> </w:t>
            </w:r>
            <w:r w:rsidRPr="00F274CB">
              <w:rPr>
                <w:rFonts w:asciiTheme="majorHAnsi" w:hAnsiTheme="majorHAnsi"/>
                <w:lang w:eastAsia="en-US"/>
              </w:rPr>
              <w:t>fun</w:t>
            </w:r>
            <w:r w:rsidR="005A28AE">
              <w:rPr>
                <w:rFonts w:asciiTheme="majorHAnsi" w:hAnsiTheme="majorHAnsi"/>
                <w:lang w:eastAsia="en-US"/>
              </w:rPr>
              <w:t xml:space="preserve">ds are </w:t>
            </w:r>
            <w:r w:rsidR="0059767F" w:rsidRPr="00E8441B">
              <w:rPr>
                <w:rFonts w:asciiTheme="majorHAnsi" w:hAnsiTheme="majorHAnsi"/>
                <w:noProof/>
                <w:lang w:eastAsia="en-US"/>
              </w:rPr>
              <w:t xml:space="preserve">a </w:t>
            </w:r>
            <w:r w:rsidRPr="005A28AE">
              <w:rPr>
                <w:rFonts w:asciiTheme="majorHAnsi" w:hAnsiTheme="majorHAnsi"/>
                <w:noProof/>
                <w:lang w:eastAsia="en-US"/>
              </w:rPr>
              <w:t>lower</w:t>
            </w:r>
            <w:r w:rsidRPr="00F274CB">
              <w:rPr>
                <w:rFonts w:asciiTheme="majorHAnsi" w:hAnsiTheme="majorHAnsi"/>
                <w:lang w:eastAsia="en-US"/>
              </w:rPr>
              <w:t xml:space="preserve"> priority than HO </w:t>
            </w:r>
            <w:r w:rsidR="005A28AE">
              <w:rPr>
                <w:rFonts w:asciiTheme="majorHAnsi" w:hAnsiTheme="majorHAnsi"/>
                <w:lang w:eastAsia="en-US"/>
              </w:rPr>
              <w:t xml:space="preserve">repo </w:t>
            </w:r>
            <w:r w:rsidRPr="00F274CB">
              <w:rPr>
                <w:rFonts w:asciiTheme="majorHAnsi" w:hAnsiTheme="majorHAnsi"/>
                <w:lang w:eastAsia="en-US"/>
              </w:rPr>
              <w:t>securities per CFP.</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c>
          <w:tcPr>
            <w:tcW w:w="1377"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r>
      <w:tr w:rsidR="007F1CB9" w:rsidRPr="00F274CB" w:rsidTr="00856348">
        <w:trPr>
          <w:cantSplit/>
          <w:trHeight w:val="1515"/>
        </w:trPr>
        <w:tc>
          <w:tcPr>
            <w:tcW w:w="455" w:type="dxa"/>
            <w:textDirection w:val="btLr"/>
            <w:vAlign w:val="center"/>
          </w:tcPr>
          <w:p w:rsidR="007F1CB9" w:rsidRPr="00F274CB" w:rsidRDefault="007F1CB9" w:rsidP="007F1CB9">
            <w:pPr>
              <w:tabs>
                <w:tab w:val="left" w:pos="270"/>
              </w:tabs>
              <w:ind w:left="113" w:right="113"/>
              <w:jc w:val="center"/>
              <w:rPr>
                <w:rFonts w:asciiTheme="majorHAnsi" w:hAnsiTheme="majorHAnsi"/>
                <w:lang w:eastAsia="en-US"/>
              </w:rPr>
            </w:pPr>
            <w:r w:rsidRPr="00F274CB">
              <w:rPr>
                <w:rFonts w:asciiTheme="majorHAnsi" w:hAnsiTheme="majorHAnsi"/>
                <w:lang w:eastAsia="en-US"/>
              </w:rPr>
              <w:t>Systemic</w:t>
            </w:r>
          </w:p>
        </w:tc>
        <w:tc>
          <w:tcPr>
            <w:tcW w:w="3775" w:type="dxa"/>
            <w:vAlign w:val="center"/>
          </w:tcPr>
          <w:p w:rsidR="007F1CB9" w:rsidRPr="00F274CB" w:rsidRDefault="007F1CB9" w:rsidP="00E8441B">
            <w:pPr>
              <w:rPr>
                <w:rFonts w:asciiTheme="majorHAnsi" w:hAnsiTheme="majorHAnsi"/>
              </w:rPr>
            </w:pPr>
            <w:r w:rsidRPr="00F274CB">
              <w:rPr>
                <w:rFonts w:asciiTheme="majorHAnsi" w:hAnsiTheme="majorHAnsi"/>
              </w:rPr>
              <w:t xml:space="preserve">Funds are available at all times as BOC </w:t>
            </w:r>
            <w:r w:rsidR="005A28AE">
              <w:rPr>
                <w:rFonts w:asciiTheme="majorHAnsi" w:hAnsiTheme="majorHAnsi"/>
              </w:rPr>
              <w:t>HO is</w:t>
            </w:r>
            <w:r w:rsidRPr="00F274CB">
              <w:rPr>
                <w:rFonts w:asciiTheme="majorHAnsi" w:hAnsiTheme="majorHAnsi"/>
              </w:rPr>
              <w:t xml:space="preserve"> not under stress. Th</w:t>
            </w:r>
            <w:r w:rsidR="005A28AE">
              <w:rPr>
                <w:rFonts w:asciiTheme="majorHAnsi" w:hAnsiTheme="majorHAnsi"/>
              </w:rPr>
              <w:t>ese</w:t>
            </w:r>
            <w:r w:rsidRPr="00F274CB">
              <w:rPr>
                <w:rFonts w:asciiTheme="majorHAnsi" w:hAnsiTheme="majorHAnsi"/>
              </w:rPr>
              <w:t xml:space="preserve"> </w:t>
            </w:r>
            <w:r w:rsidR="005A28AE" w:rsidRPr="00F274CB">
              <w:rPr>
                <w:rFonts w:asciiTheme="majorHAnsi" w:hAnsiTheme="majorHAnsi"/>
              </w:rPr>
              <w:t>fund</w:t>
            </w:r>
            <w:r w:rsidR="005A28AE">
              <w:rPr>
                <w:rFonts w:asciiTheme="majorHAnsi" w:hAnsiTheme="majorHAnsi"/>
              </w:rPr>
              <w:t>s are a</w:t>
            </w:r>
            <w:r w:rsidRPr="00F274CB">
              <w:rPr>
                <w:rFonts w:asciiTheme="majorHAnsi" w:hAnsiTheme="majorHAnsi"/>
              </w:rPr>
              <w:t xml:space="preserve"> </w:t>
            </w:r>
            <w:r w:rsidRPr="005A28AE">
              <w:rPr>
                <w:rFonts w:asciiTheme="majorHAnsi" w:hAnsiTheme="majorHAnsi"/>
                <w:noProof/>
              </w:rPr>
              <w:t>lower</w:t>
            </w:r>
            <w:r w:rsidRPr="00F274CB">
              <w:rPr>
                <w:rFonts w:asciiTheme="majorHAnsi" w:hAnsiTheme="majorHAnsi"/>
              </w:rPr>
              <w:t xml:space="preserve"> priority than </w:t>
            </w:r>
            <w:r w:rsidR="005A28AE">
              <w:rPr>
                <w:rFonts w:asciiTheme="majorHAnsi" w:hAnsiTheme="majorHAnsi"/>
              </w:rPr>
              <w:t xml:space="preserve">HO </w:t>
            </w:r>
            <w:r w:rsidRPr="00F274CB">
              <w:rPr>
                <w:rFonts w:asciiTheme="majorHAnsi" w:hAnsiTheme="majorHAnsi"/>
              </w:rPr>
              <w:t>repo securities per CFP.</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c>
          <w:tcPr>
            <w:tcW w:w="1377"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r>
      <w:tr w:rsidR="007F1CB9" w:rsidRPr="00F274CB" w:rsidTr="00856348">
        <w:trPr>
          <w:cantSplit/>
          <w:trHeight w:val="1515"/>
        </w:trPr>
        <w:tc>
          <w:tcPr>
            <w:tcW w:w="455" w:type="dxa"/>
            <w:textDirection w:val="btLr"/>
            <w:vAlign w:val="center"/>
          </w:tcPr>
          <w:p w:rsidR="007F1CB9" w:rsidRPr="00F274CB" w:rsidRDefault="007F1CB9" w:rsidP="007F1CB9">
            <w:pPr>
              <w:tabs>
                <w:tab w:val="left" w:pos="270"/>
              </w:tabs>
              <w:ind w:left="113" w:right="113"/>
              <w:jc w:val="center"/>
              <w:rPr>
                <w:rFonts w:asciiTheme="majorHAnsi" w:hAnsiTheme="majorHAnsi"/>
                <w:lang w:eastAsia="en-US"/>
              </w:rPr>
            </w:pPr>
            <w:r w:rsidRPr="00F274CB">
              <w:rPr>
                <w:rFonts w:asciiTheme="majorHAnsi" w:hAnsiTheme="majorHAnsi"/>
                <w:lang w:eastAsia="en-US"/>
              </w:rPr>
              <w:t>Combined</w:t>
            </w:r>
          </w:p>
        </w:tc>
        <w:tc>
          <w:tcPr>
            <w:tcW w:w="3775" w:type="dxa"/>
            <w:vAlign w:val="center"/>
          </w:tcPr>
          <w:p w:rsidR="007F1CB9" w:rsidRPr="00F274CB" w:rsidRDefault="007F1CB9" w:rsidP="00E8441B">
            <w:pPr>
              <w:rPr>
                <w:rFonts w:asciiTheme="majorHAnsi" w:hAnsiTheme="majorHAnsi"/>
              </w:rPr>
            </w:pPr>
            <w:r w:rsidRPr="00F274CB">
              <w:rPr>
                <w:rFonts w:asciiTheme="majorHAnsi" w:hAnsiTheme="majorHAnsi"/>
              </w:rPr>
              <w:t>These funds are not available during</w:t>
            </w:r>
            <w:r w:rsidR="009D1946" w:rsidRPr="00F274CB">
              <w:rPr>
                <w:rFonts w:asciiTheme="majorHAnsi" w:hAnsiTheme="majorHAnsi"/>
              </w:rPr>
              <w:t xml:space="preserve"> the</w:t>
            </w:r>
            <w:r w:rsidRPr="00F274CB">
              <w:rPr>
                <w:rFonts w:asciiTheme="majorHAnsi" w:hAnsiTheme="majorHAnsi"/>
              </w:rPr>
              <w:t xml:space="preserve"> first 90 days due to BOC enterprise stress.  Funds become available after 90 days.  Th</w:t>
            </w:r>
            <w:r w:rsidR="005A28AE">
              <w:rPr>
                <w:rFonts w:asciiTheme="majorHAnsi" w:hAnsiTheme="majorHAnsi"/>
              </w:rPr>
              <w:t>ese</w:t>
            </w:r>
            <w:r w:rsidRPr="00F274CB">
              <w:rPr>
                <w:rFonts w:asciiTheme="majorHAnsi" w:hAnsiTheme="majorHAnsi"/>
              </w:rPr>
              <w:t xml:space="preserve"> </w:t>
            </w:r>
            <w:r w:rsidR="005A28AE" w:rsidRPr="00F274CB">
              <w:rPr>
                <w:rFonts w:asciiTheme="majorHAnsi" w:hAnsiTheme="majorHAnsi"/>
              </w:rPr>
              <w:t>fund</w:t>
            </w:r>
            <w:r w:rsidR="005A28AE">
              <w:rPr>
                <w:rFonts w:asciiTheme="majorHAnsi" w:hAnsiTheme="majorHAnsi"/>
              </w:rPr>
              <w:t>s</w:t>
            </w:r>
            <w:r w:rsidR="005A28AE" w:rsidRPr="00F274CB">
              <w:rPr>
                <w:rFonts w:asciiTheme="majorHAnsi" w:hAnsiTheme="majorHAnsi"/>
              </w:rPr>
              <w:t xml:space="preserve"> </w:t>
            </w:r>
            <w:r w:rsidR="005A28AE">
              <w:rPr>
                <w:rFonts w:asciiTheme="majorHAnsi" w:hAnsiTheme="majorHAnsi"/>
              </w:rPr>
              <w:t xml:space="preserve">are a </w:t>
            </w:r>
            <w:r w:rsidRPr="005A28AE">
              <w:rPr>
                <w:rFonts w:asciiTheme="majorHAnsi" w:hAnsiTheme="majorHAnsi"/>
                <w:noProof/>
              </w:rPr>
              <w:t>lower</w:t>
            </w:r>
            <w:r w:rsidRPr="00F274CB">
              <w:rPr>
                <w:rFonts w:asciiTheme="majorHAnsi" w:hAnsiTheme="majorHAnsi"/>
              </w:rPr>
              <w:t xml:space="preserve"> priority than </w:t>
            </w:r>
            <w:r w:rsidR="005A28AE">
              <w:rPr>
                <w:rFonts w:asciiTheme="majorHAnsi" w:hAnsiTheme="majorHAnsi"/>
              </w:rPr>
              <w:t xml:space="preserve">HO </w:t>
            </w:r>
            <w:r w:rsidRPr="00F274CB">
              <w:rPr>
                <w:rFonts w:asciiTheme="majorHAnsi" w:hAnsiTheme="majorHAnsi"/>
              </w:rPr>
              <w:t>repo securities per CFP.</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Not available</w:t>
            </w:r>
          </w:p>
        </w:tc>
        <w:tc>
          <w:tcPr>
            <w:tcW w:w="1376"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c>
          <w:tcPr>
            <w:tcW w:w="1377" w:type="dxa"/>
            <w:vAlign w:val="center"/>
          </w:tcPr>
          <w:p w:rsidR="007F1CB9" w:rsidRPr="00F274CB" w:rsidRDefault="007F1CB9" w:rsidP="007F1CB9">
            <w:pPr>
              <w:jc w:val="center"/>
              <w:rPr>
                <w:rFonts w:asciiTheme="majorHAnsi" w:hAnsiTheme="majorHAnsi"/>
                <w:color w:val="000000"/>
              </w:rPr>
            </w:pPr>
            <w:r w:rsidRPr="00F274CB">
              <w:rPr>
                <w:rFonts w:asciiTheme="majorHAnsi" w:hAnsiTheme="majorHAnsi"/>
                <w:color w:val="000000"/>
              </w:rPr>
              <w:t>100% available</w:t>
            </w:r>
          </w:p>
        </w:tc>
      </w:tr>
    </w:tbl>
    <w:p w:rsidR="00F57878" w:rsidRPr="00F274CB" w:rsidRDefault="00F57878" w:rsidP="00873163">
      <w:pPr>
        <w:rPr>
          <w:rFonts w:asciiTheme="majorHAnsi" w:hAnsiTheme="majorHAnsi" w:cs="Times New Roman"/>
        </w:rPr>
      </w:pPr>
    </w:p>
    <w:p w:rsidR="003A1A42" w:rsidRPr="00F274CB" w:rsidRDefault="003A1A42" w:rsidP="00873163">
      <w:pPr>
        <w:rPr>
          <w:rFonts w:asciiTheme="majorHAnsi" w:hAnsiTheme="majorHAnsi" w:cs="Times New Roman"/>
        </w:rPr>
      </w:pPr>
      <w:r w:rsidRPr="00F274CB">
        <w:rPr>
          <w:rFonts w:asciiTheme="majorHAnsi" w:hAnsiTheme="majorHAnsi" w:cs="Times New Roman"/>
        </w:rPr>
        <w:t>Other Countermeasures</w:t>
      </w:r>
    </w:p>
    <w:p w:rsidR="003A1A42" w:rsidRPr="00F274CB" w:rsidRDefault="003A1A42" w:rsidP="003A1A42">
      <w:pPr>
        <w:rPr>
          <w:rFonts w:asciiTheme="majorHAnsi" w:hAnsiTheme="majorHAnsi" w:cs="Times New Roman"/>
        </w:rPr>
      </w:pPr>
      <w:r w:rsidRPr="00F274CB">
        <w:rPr>
          <w:rFonts w:asciiTheme="majorHAnsi" w:hAnsiTheme="majorHAnsi" w:cs="Times New Roman"/>
        </w:rPr>
        <w:t xml:space="preserve">The countermeasures listed below are assumed to be unavailable or inapplicable to BOC if a liquidity stress event </w:t>
      </w:r>
      <w:r w:rsidR="002F11F9">
        <w:rPr>
          <w:rFonts w:asciiTheme="majorHAnsi" w:hAnsiTheme="majorHAnsi" w:cs="Times New Roman"/>
        </w:rPr>
        <w:t>impacts</w:t>
      </w:r>
      <w:r w:rsidR="002F11F9" w:rsidRPr="00F274CB">
        <w:rPr>
          <w:rFonts w:asciiTheme="majorHAnsi" w:hAnsiTheme="majorHAnsi" w:cs="Times New Roman"/>
        </w:rPr>
        <w:t xml:space="preserve"> </w:t>
      </w:r>
      <w:r w:rsidRPr="00F274CB">
        <w:rPr>
          <w:rFonts w:asciiTheme="majorHAnsi" w:hAnsiTheme="majorHAnsi" w:cs="Times New Roman"/>
        </w:rPr>
        <w:t>BOC.</w:t>
      </w:r>
    </w:p>
    <w:tbl>
      <w:tblPr>
        <w:tblStyle w:val="TableGrid"/>
        <w:tblW w:w="11340" w:type="dxa"/>
        <w:tblInd w:w="-905" w:type="dxa"/>
        <w:tblLayout w:type="fixed"/>
        <w:tblCellMar>
          <w:top w:w="14" w:type="dxa"/>
          <w:left w:w="43" w:type="dxa"/>
          <w:bottom w:w="14" w:type="dxa"/>
          <w:right w:w="43" w:type="dxa"/>
        </w:tblCellMar>
        <w:tblLook w:val="04A0" w:firstRow="1" w:lastRow="0" w:firstColumn="1" w:lastColumn="0" w:noHBand="0" w:noVBand="1"/>
      </w:tblPr>
      <w:tblGrid>
        <w:gridCol w:w="810"/>
        <w:gridCol w:w="3240"/>
        <w:gridCol w:w="3645"/>
        <w:gridCol w:w="3645"/>
      </w:tblGrid>
      <w:tr w:rsidR="007F1CB9" w:rsidRPr="00F274CB" w:rsidTr="007F1CB9">
        <w:trPr>
          <w:trHeight w:val="225"/>
        </w:trPr>
        <w:tc>
          <w:tcPr>
            <w:tcW w:w="810" w:type="dxa"/>
            <w:shd w:val="clear" w:color="auto" w:fill="A40000"/>
          </w:tcPr>
          <w:p w:rsidR="007F1CB9" w:rsidRPr="00F274CB" w:rsidRDefault="007F1CB9"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Ref #</w:t>
            </w:r>
          </w:p>
        </w:tc>
        <w:tc>
          <w:tcPr>
            <w:tcW w:w="3240" w:type="dxa"/>
            <w:shd w:val="clear" w:color="auto" w:fill="A40000"/>
          </w:tcPr>
          <w:p w:rsidR="007F1CB9" w:rsidRPr="00F274CB" w:rsidRDefault="007F1CB9" w:rsidP="00856348">
            <w:pPr>
              <w:tabs>
                <w:tab w:val="left" w:pos="270"/>
              </w:tabs>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Item</w:t>
            </w:r>
          </w:p>
        </w:tc>
        <w:tc>
          <w:tcPr>
            <w:tcW w:w="3645" w:type="dxa"/>
            <w:shd w:val="clear" w:color="auto" w:fill="A32020" w:themeFill="accent5"/>
          </w:tcPr>
          <w:p w:rsidR="007F1CB9" w:rsidRPr="00F274CB" w:rsidRDefault="007F1CB9"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Description</w:t>
            </w:r>
          </w:p>
        </w:tc>
        <w:tc>
          <w:tcPr>
            <w:tcW w:w="3645" w:type="dxa"/>
            <w:shd w:val="clear" w:color="auto" w:fill="A32020" w:themeFill="accent5"/>
          </w:tcPr>
          <w:p w:rsidR="007F1CB9" w:rsidRPr="00F274CB" w:rsidRDefault="007F1CB9" w:rsidP="00856348">
            <w:pPr>
              <w:tabs>
                <w:tab w:val="left" w:pos="270"/>
              </w:tabs>
              <w:jc w:val="center"/>
              <w:rPr>
                <w:rFonts w:asciiTheme="majorHAnsi" w:hAnsiTheme="majorHAnsi"/>
                <w:b/>
                <w:color w:val="FFFFFF" w:themeColor="background1"/>
                <w:lang w:eastAsia="en-US"/>
              </w:rPr>
            </w:pPr>
            <w:r w:rsidRPr="00F274CB">
              <w:rPr>
                <w:rFonts w:asciiTheme="majorHAnsi" w:hAnsiTheme="majorHAnsi"/>
                <w:b/>
                <w:color w:val="FFFFFF" w:themeColor="background1"/>
                <w:lang w:eastAsia="en-US"/>
              </w:rPr>
              <w:t>Assumptions</w:t>
            </w:r>
          </w:p>
        </w:tc>
      </w:tr>
      <w:tr w:rsidR="00763C4A" w:rsidRPr="00F274CB" w:rsidTr="00E8441B">
        <w:trPr>
          <w:trHeight w:val="696"/>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lastRenderedPageBreak/>
              <w:t>25</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Borrow Eurodollars or Fed Funds in interbank market</w:t>
            </w:r>
          </w:p>
        </w:tc>
        <w:tc>
          <w:tcPr>
            <w:tcW w:w="3645" w:type="dxa"/>
            <w:vAlign w:val="center"/>
          </w:tcPr>
          <w:p w:rsidR="00763C4A" w:rsidRPr="00F274CB" w:rsidRDefault="00763C4A" w:rsidP="00035E1B">
            <w:pPr>
              <w:rPr>
                <w:rFonts w:asciiTheme="majorHAnsi" w:hAnsiTheme="majorHAnsi"/>
              </w:rPr>
            </w:pPr>
            <w:r w:rsidRPr="00F274CB">
              <w:rPr>
                <w:rFonts w:asciiTheme="majorHAnsi" w:hAnsiTheme="majorHAnsi"/>
              </w:rPr>
              <w:t xml:space="preserve">BOC could attempt to obtain wholesale </w:t>
            </w:r>
            <w:r w:rsidRPr="00E8441B">
              <w:rPr>
                <w:rFonts w:asciiTheme="majorHAnsi" w:hAnsiTheme="majorHAnsi"/>
                <w:noProof/>
              </w:rPr>
              <w:t xml:space="preserve">funding </w:t>
            </w:r>
            <w:r w:rsidR="00194A42">
              <w:rPr>
                <w:rFonts w:asciiTheme="majorHAnsi" w:hAnsiTheme="majorHAnsi"/>
              </w:rPr>
              <w:t>.</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Wholesale funding assumed not to be available.</w:t>
            </w:r>
          </w:p>
        </w:tc>
      </w:tr>
      <w:tr w:rsidR="00763C4A" w:rsidRPr="00F274CB" w:rsidTr="00763C4A">
        <w:trPr>
          <w:trHeight w:val="249"/>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t>26</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Repo NY Branch securities.</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w:t>
            </w:r>
            <w:r w:rsidR="00BB2B9D">
              <w:rPr>
                <w:rFonts w:asciiTheme="majorHAnsi" w:hAnsiTheme="majorHAnsi"/>
              </w:rPr>
              <w:t xml:space="preserve"> </w:t>
            </w:r>
            <w:r w:rsidR="00C22E2C">
              <w:rPr>
                <w:rFonts w:asciiTheme="majorHAnsi" w:hAnsiTheme="majorHAnsi"/>
              </w:rPr>
              <w:t xml:space="preserve">utilize </w:t>
            </w:r>
            <w:r w:rsidRPr="00F274CB">
              <w:rPr>
                <w:rFonts w:asciiTheme="majorHAnsi" w:hAnsiTheme="majorHAnsi"/>
              </w:rPr>
              <w:t>repo securities in the BOCNY unencumbered securities portfolio.</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No unencumbered securities were available as of the stress test date.</w:t>
            </w:r>
          </w:p>
        </w:tc>
      </w:tr>
      <w:tr w:rsidR="00763C4A" w:rsidRPr="00F274CB" w:rsidTr="00763C4A">
        <w:trPr>
          <w:trHeight w:val="249"/>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t>27</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Issue brokered CDs.</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 issue brokered CDs for additional funding.</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Wholesale funding assumed not to be available.</w:t>
            </w:r>
          </w:p>
        </w:tc>
      </w:tr>
      <w:tr w:rsidR="00763C4A" w:rsidRPr="00F274CB" w:rsidTr="00763C4A">
        <w:trPr>
          <w:trHeight w:val="249"/>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t>28</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Issue Yankee CDs.</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 issue Yankee CDs for additional funding.</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Wholesale funding assumed not to be available.</w:t>
            </w:r>
          </w:p>
        </w:tc>
      </w:tr>
      <w:tr w:rsidR="00763C4A" w:rsidRPr="00F274CB" w:rsidTr="00763C4A">
        <w:trPr>
          <w:trHeight w:val="249"/>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t>29</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Suspend loans.</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 suspend uncommitted loan origination.</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 xml:space="preserve">The loan pipeline is not captured in the stress test model, </w:t>
            </w:r>
            <w:r w:rsidRPr="00FC5148">
              <w:rPr>
                <w:rFonts w:asciiTheme="majorHAnsi" w:hAnsiTheme="majorHAnsi"/>
              </w:rPr>
              <w:t>implicitly assuming this action is taken.</w:t>
            </w:r>
          </w:p>
        </w:tc>
      </w:tr>
      <w:tr w:rsidR="00763C4A" w:rsidRPr="00F274CB" w:rsidTr="00763C4A">
        <w:trPr>
          <w:trHeight w:val="249"/>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t>30</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Rebalance investments to increase liquidity.</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 sell less liquid securities to increase the cash balance.</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Not applicable - BOCNY's current liquidity buffer consists of the Fed account balance.</w:t>
            </w:r>
          </w:p>
        </w:tc>
      </w:tr>
      <w:tr w:rsidR="00763C4A" w:rsidRPr="00F274CB" w:rsidTr="00763C4A">
        <w:trPr>
          <w:trHeight w:val="249"/>
        </w:trPr>
        <w:tc>
          <w:tcPr>
            <w:tcW w:w="810" w:type="dxa"/>
            <w:vAlign w:val="center"/>
          </w:tcPr>
          <w:p w:rsidR="00763C4A" w:rsidRPr="00F274CB" w:rsidRDefault="00763C4A" w:rsidP="00763C4A">
            <w:pPr>
              <w:tabs>
                <w:tab w:val="left" w:pos="270"/>
              </w:tabs>
              <w:jc w:val="center"/>
              <w:rPr>
                <w:rFonts w:asciiTheme="majorHAnsi" w:hAnsiTheme="majorHAnsi"/>
                <w:lang w:eastAsia="en-US"/>
              </w:rPr>
            </w:pPr>
            <w:r w:rsidRPr="00F274CB">
              <w:rPr>
                <w:rFonts w:asciiTheme="majorHAnsi" w:hAnsiTheme="majorHAnsi"/>
              </w:rPr>
              <w:t>3</w:t>
            </w:r>
            <w:r w:rsidR="000465A2">
              <w:rPr>
                <w:rFonts w:asciiTheme="majorHAnsi" w:hAnsiTheme="majorHAnsi"/>
              </w:rPr>
              <w:t>1</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Sell Investment Portfolio.</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 sell securities in the BOCNY unencumbered securities portfolio.</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No unencumbered securities were available as of the stress test date.</w:t>
            </w:r>
          </w:p>
        </w:tc>
      </w:tr>
      <w:tr w:rsidR="00763C4A" w:rsidRPr="00F274CB" w:rsidTr="00763C4A">
        <w:trPr>
          <w:trHeight w:val="249"/>
        </w:trPr>
        <w:tc>
          <w:tcPr>
            <w:tcW w:w="810" w:type="dxa"/>
            <w:vAlign w:val="center"/>
          </w:tcPr>
          <w:p w:rsidR="00763C4A" w:rsidRPr="00F274CB" w:rsidRDefault="000465A2" w:rsidP="00763C4A">
            <w:pPr>
              <w:tabs>
                <w:tab w:val="left" w:pos="270"/>
              </w:tabs>
              <w:jc w:val="center"/>
              <w:rPr>
                <w:rFonts w:asciiTheme="majorHAnsi" w:hAnsiTheme="majorHAnsi"/>
                <w:lang w:eastAsia="en-US"/>
              </w:rPr>
            </w:pPr>
            <w:r>
              <w:rPr>
                <w:rFonts w:asciiTheme="majorHAnsi" w:hAnsiTheme="majorHAnsi"/>
              </w:rPr>
              <w:t>32</w:t>
            </w:r>
          </w:p>
        </w:tc>
        <w:tc>
          <w:tcPr>
            <w:tcW w:w="3240" w:type="dxa"/>
            <w:vAlign w:val="center"/>
          </w:tcPr>
          <w:p w:rsidR="00763C4A" w:rsidRPr="00F274CB" w:rsidRDefault="00763C4A" w:rsidP="00763C4A">
            <w:pPr>
              <w:rPr>
                <w:rFonts w:asciiTheme="majorHAnsi" w:hAnsiTheme="majorHAnsi"/>
              </w:rPr>
            </w:pPr>
            <w:r w:rsidRPr="00F274CB">
              <w:rPr>
                <w:rFonts w:asciiTheme="majorHAnsi" w:hAnsiTheme="majorHAnsi"/>
              </w:rPr>
              <w:t>Access Fed Discount window.</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BOC could pledge assets to the Fed Discount window.</w:t>
            </w:r>
          </w:p>
        </w:tc>
        <w:tc>
          <w:tcPr>
            <w:tcW w:w="3645" w:type="dxa"/>
            <w:vAlign w:val="center"/>
          </w:tcPr>
          <w:p w:rsidR="00763C4A" w:rsidRPr="00F274CB" w:rsidRDefault="00763C4A" w:rsidP="00763C4A">
            <w:pPr>
              <w:rPr>
                <w:rFonts w:asciiTheme="majorHAnsi" w:hAnsiTheme="majorHAnsi"/>
              </w:rPr>
            </w:pPr>
            <w:r w:rsidRPr="00F274CB">
              <w:rPr>
                <w:rFonts w:asciiTheme="majorHAnsi" w:hAnsiTheme="majorHAnsi"/>
              </w:rPr>
              <w:t>No unencumbered securities were available as of the stress test date.</w:t>
            </w:r>
          </w:p>
        </w:tc>
      </w:tr>
    </w:tbl>
    <w:p w:rsidR="00511726" w:rsidRPr="00F274CB" w:rsidRDefault="00511726" w:rsidP="00E8441B"/>
    <w:p w:rsidR="00A30746" w:rsidRDefault="00FD40F9" w:rsidP="00DD4FE5">
      <w:pPr>
        <w:pStyle w:val="Heading2"/>
      </w:pPr>
      <w:bookmarkStart w:id="444" w:name="_Toc499913534"/>
      <w:r w:rsidRPr="00F274CB">
        <w:t>III.E.</w:t>
      </w:r>
      <w:r w:rsidR="00A30746" w:rsidRPr="00F274CB">
        <w:t xml:space="preserve"> Other U.S. Entities</w:t>
      </w:r>
      <w:bookmarkEnd w:id="444"/>
      <w:r w:rsidR="00A30746" w:rsidRPr="00F274CB">
        <w:t xml:space="preserve"> </w:t>
      </w:r>
    </w:p>
    <w:p w:rsidR="00194A42" w:rsidRPr="00194A42" w:rsidRDefault="00194A42" w:rsidP="00E8441B"/>
    <w:p w:rsidR="00A30746" w:rsidRPr="00F274CB" w:rsidRDefault="00A30746" w:rsidP="00511726">
      <w:pPr>
        <w:rPr>
          <w:rFonts w:asciiTheme="majorHAnsi" w:hAnsiTheme="majorHAnsi"/>
          <w:lang w:eastAsia="en-US"/>
        </w:rPr>
      </w:pPr>
      <w:r w:rsidRPr="00F274CB">
        <w:rPr>
          <w:rFonts w:asciiTheme="majorHAnsi" w:hAnsiTheme="majorHAnsi"/>
          <w:lang w:eastAsia="en-US"/>
        </w:rPr>
        <w:t xml:space="preserve">BOC CUSO’s liquidity stress test </w:t>
      </w:r>
      <w:r w:rsidR="009749D0">
        <w:rPr>
          <w:rFonts w:asciiTheme="majorHAnsi" w:hAnsiTheme="majorHAnsi"/>
          <w:lang w:eastAsia="en-US"/>
        </w:rPr>
        <w:t>includes</w:t>
      </w:r>
      <w:r w:rsidR="009749D0" w:rsidRPr="00F274CB">
        <w:rPr>
          <w:rFonts w:asciiTheme="majorHAnsi" w:hAnsiTheme="majorHAnsi"/>
          <w:lang w:eastAsia="en-US"/>
        </w:rPr>
        <w:t xml:space="preserve"> </w:t>
      </w:r>
      <w:r w:rsidR="00AB2B80" w:rsidRPr="00F274CB">
        <w:rPr>
          <w:rFonts w:asciiTheme="majorHAnsi" w:hAnsiTheme="majorHAnsi"/>
          <w:lang w:eastAsia="en-US"/>
        </w:rPr>
        <w:t xml:space="preserve">two </w:t>
      </w:r>
      <w:r w:rsidR="009749D0">
        <w:rPr>
          <w:rFonts w:asciiTheme="majorHAnsi" w:hAnsiTheme="majorHAnsi"/>
          <w:lang w:eastAsia="en-US"/>
        </w:rPr>
        <w:t xml:space="preserve">views: </w:t>
      </w:r>
      <w:r w:rsidR="00AB2B80" w:rsidRPr="00F274CB">
        <w:rPr>
          <w:rFonts w:asciiTheme="majorHAnsi" w:hAnsiTheme="majorHAnsi"/>
          <w:lang w:eastAsia="en-US"/>
        </w:rPr>
        <w:t xml:space="preserve"> </w:t>
      </w:r>
      <w:r w:rsidRPr="00F274CB">
        <w:rPr>
          <w:rFonts w:asciiTheme="majorHAnsi" w:hAnsiTheme="majorHAnsi"/>
          <w:lang w:eastAsia="en-US"/>
        </w:rPr>
        <w:t xml:space="preserve">BOC U.S. </w:t>
      </w:r>
      <w:r w:rsidR="009749D0">
        <w:rPr>
          <w:rFonts w:asciiTheme="majorHAnsi" w:hAnsiTheme="majorHAnsi"/>
          <w:lang w:eastAsia="en-US"/>
        </w:rPr>
        <w:t>B</w:t>
      </w:r>
      <w:r w:rsidR="009749D0" w:rsidRPr="00F274CB">
        <w:rPr>
          <w:rFonts w:asciiTheme="majorHAnsi" w:hAnsiTheme="majorHAnsi"/>
          <w:lang w:eastAsia="en-US"/>
        </w:rPr>
        <w:t xml:space="preserve">ranches </w:t>
      </w:r>
      <w:r w:rsidRPr="00F274CB">
        <w:rPr>
          <w:rFonts w:asciiTheme="majorHAnsi" w:hAnsiTheme="majorHAnsi"/>
          <w:lang w:eastAsia="en-US"/>
        </w:rPr>
        <w:t xml:space="preserve">and BOC CUSO. </w:t>
      </w:r>
    </w:p>
    <w:p w:rsidR="00511726" w:rsidRPr="00F274CB" w:rsidRDefault="008F22CD" w:rsidP="00A661B1">
      <w:pPr>
        <w:jc w:val="both"/>
        <w:rPr>
          <w:rFonts w:asciiTheme="majorHAnsi" w:hAnsiTheme="majorHAnsi"/>
          <w:lang w:eastAsia="en-US"/>
        </w:rPr>
      </w:pPr>
      <w:r w:rsidRPr="00F274CB">
        <w:rPr>
          <w:rFonts w:asciiTheme="majorHAnsi" w:hAnsiTheme="majorHAnsi"/>
          <w:lang w:eastAsia="en-US"/>
        </w:rPr>
        <w:t xml:space="preserve">Table III.E. </w:t>
      </w:r>
      <w:r>
        <w:rPr>
          <w:rFonts w:asciiTheme="majorHAnsi" w:hAnsiTheme="majorHAnsi"/>
          <w:lang w:eastAsia="en-US"/>
        </w:rPr>
        <w:t>–</w:t>
      </w:r>
      <w:r w:rsidRPr="00F274CB">
        <w:rPr>
          <w:rFonts w:asciiTheme="majorHAnsi" w:hAnsiTheme="majorHAnsi"/>
          <w:lang w:eastAsia="en-US"/>
        </w:rPr>
        <w:t xml:space="preserve"> 1</w:t>
      </w:r>
      <w:r>
        <w:rPr>
          <w:rFonts w:asciiTheme="majorHAnsi" w:hAnsiTheme="majorHAnsi"/>
          <w:lang w:eastAsia="en-US"/>
        </w:rPr>
        <w:t xml:space="preserve"> </w:t>
      </w:r>
      <w:r w:rsidR="005B2A53">
        <w:rPr>
          <w:rFonts w:asciiTheme="majorHAnsi" w:hAnsiTheme="majorHAnsi"/>
          <w:lang w:eastAsia="en-US"/>
        </w:rPr>
        <w:t xml:space="preserve">details the entities included in BOC CUSO. </w:t>
      </w:r>
      <w:r w:rsidR="00A30746" w:rsidRPr="00F274CB">
        <w:rPr>
          <w:rFonts w:asciiTheme="majorHAnsi" w:hAnsiTheme="majorHAnsi"/>
          <w:lang w:eastAsia="en-US"/>
        </w:rPr>
        <w:t xml:space="preserve"> </w:t>
      </w:r>
      <w:r w:rsidR="0030356A">
        <w:rPr>
          <w:rFonts w:asciiTheme="majorHAnsi" w:hAnsiTheme="majorHAnsi"/>
          <w:lang w:eastAsia="en-US"/>
        </w:rPr>
        <w:t xml:space="preserve">In addition to the BOC U.S. Branches, </w:t>
      </w:r>
      <w:r w:rsidR="00A30746" w:rsidRPr="00F274CB">
        <w:rPr>
          <w:rFonts w:asciiTheme="majorHAnsi" w:hAnsiTheme="majorHAnsi"/>
          <w:lang w:eastAsia="en-US"/>
        </w:rPr>
        <w:t>BOC CUSO</w:t>
      </w:r>
      <w:r w:rsidR="00511726" w:rsidRPr="00F274CB">
        <w:rPr>
          <w:rFonts w:asciiTheme="majorHAnsi" w:hAnsiTheme="majorHAnsi"/>
          <w:lang w:eastAsia="en-US"/>
        </w:rPr>
        <w:t xml:space="preserve"> is </w:t>
      </w:r>
      <w:r w:rsidR="003313B5" w:rsidRPr="00F274CB">
        <w:rPr>
          <w:rFonts w:asciiTheme="majorHAnsi" w:hAnsiTheme="majorHAnsi"/>
          <w:lang w:eastAsia="en-US"/>
        </w:rPr>
        <w:t>comp</w:t>
      </w:r>
      <w:r w:rsidR="003313B5">
        <w:rPr>
          <w:rFonts w:asciiTheme="majorHAnsi" w:hAnsiTheme="majorHAnsi"/>
          <w:lang w:eastAsia="en-US"/>
        </w:rPr>
        <w:t xml:space="preserve">rised </w:t>
      </w:r>
      <w:r w:rsidR="00511726" w:rsidRPr="00F274CB">
        <w:rPr>
          <w:rFonts w:asciiTheme="majorHAnsi" w:hAnsiTheme="majorHAnsi"/>
          <w:lang w:eastAsia="en-US"/>
        </w:rPr>
        <w:t xml:space="preserve">of the following entities: </w:t>
      </w:r>
      <w:r w:rsidR="00A30746" w:rsidRPr="00F274CB">
        <w:rPr>
          <w:rFonts w:asciiTheme="majorHAnsi" w:hAnsiTheme="majorHAnsi"/>
          <w:lang w:eastAsia="en-US"/>
        </w:rPr>
        <w:t>BOC</w:t>
      </w:r>
      <w:r w:rsidR="005B2A53">
        <w:rPr>
          <w:rFonts w:asciiTheme="majorHAnsi" w:hAnsiTheme="majorHAnsi"/>
          <w:lang w:eastAsia="en-US"/>
        </w:rPr>
        <w:t xml:space="preserve"> </w:t>
      </w:r>
      <w:r w:rsidR="009C5238">
        <w:rPr>
          <w:rFonts w:asciiTheme="majorHAnsi" w:hAnsiTheme="majorHAnsi"/>
          <w:lang w:eastAsia="en-US"/>
        </w:rPr>
        <w:t>A</w:t>
      </w:r>
      <w:r w:rsidR="005B2A53">
        <w:rPr>
          <w:rFonts w:asciiTheme="majorHAnsi" w:hAnsiTheme="majorHAnsi"/>
          <w:lang w:eastAsia="en-US"/>
        </w:rPr>
        <w:t>viation (USA) Corporation (“BOCA”)</w:t>
      </w:r>
      <w:r w:rsidR="00571CA6">
        <w:rPr>
          <w:rFonts w:asciiTheme="majorHAnsi" w:hAnsiTheme="majorHAnsi"/>
          <w:lang w:eastAsia="en-US"/>
        </w:rPr>
        <w:t>, 7 B</w:t>
      </w:r>
      <w:r w:rsidR="000F0C2B">
        <w:rPr>
          <w:rFonts w:asciiTheme="majorHAnsi" w:hAnsiTheme="majorHAnsi"/>
          <w:lang w:eastAsia="en-US"/>
        </w:rPr>
        <w:t xml:space="preserve">ryant </w:t>
      </w:r>
      <w:r w:rsidR="00571CA6">
        <w:rPr>
          <w:rFonts w:asciiTheme="majorHAnsi" w:hAnsiTheme="majorHAnsi"/>
          <w:lang w:eastAsia="en-US"/>
        </w:rPr>
        <w:t>P</w:t>
      </w:r>
      <w:r w:rsidR="000F0C2B">
        <w:rPr>
          <w:rFonts w:asciiTheme="majorHAnsi" w:hAnsiTheme="majorHAnsi"/>
          <w:lang w:eastAsia="en-US"/>
        </w:rPr>
        <w:t>ark</w:t>
      </w:r>
      <w:r w:rsidR="00571CA6">
        <w:rPr>
          <w:rFonts w:asciiTheme="majorHAnsi" w:hAnsiTheme="majorHAnsi"/>
          <w:lang w:eastAsia="en-US"/>
        </w:rPr>
        <w:t xml:space="preserve"> Owner </w:t>
      </w:r>
      <w:r w:rsidR="00A30746" w:rsidRPr="00F274CB">
        <w:rPr>
          <w:rFonts w:asciiTheme="majorHAnsi" w:hAnsiTheme="majorHAnsi"/>
          <w:lang w:eastAsia="en-US"/>
        </w:rPr>
        <w:t xml:space="preserve">LLC, </w:t>
      </w:r>
      <w:r w:rsidR="0030356A">
        <w:rPr>
          <w:rFonts w:asciiTheme="majorHAnsi" w:hAnsiTheme="majorHAnsi"/>
          <w:lang w:eastAsia="en-US"/>
        </w:rPr>
        <w:t xml:space="preserve">and BOC International (USA) </w:t>
      </w:r>
      <w:r w:rsidR="00641314">
        <w:rPr>
          <w:rFonts w:asciiTheme="majorHAnsi" w:hAnsiTheme="majorHAnsi"/>
          <w:lang w:eastAsia="en-US"/>
        </w:rPr>
        <w:t>Holdings</w:t>
      </w:r>
      <w:r w:rsidR="009C5238">
        <w:rPr>
          <w:rFonts w:asciiTheme="majorHAnsi" w:hAnsiTheme="majorHAnsi"/>
          <w:lang w:eastAsia="en-US"/>
        </w:rPr>
        <w:t xml:space="preserve">.  </w:t>
      </w:r>
    </w:p>
    <w:p w:rsidR="00A30746" w:rsidRPr="00F274CB" w:rsidRDefault="00A30746" w:rsidP="00A30746">
      <w:pPr>
        <w:rPr>
          <w:rFonts w:asciiTheme="majorHAnsi" w:hAnsiTheme="majorHAnsi"/>
        </w:rPr>
      </w:pPr>
      <w:r w:rsidRPr="00F274CB">
        <w:rPr>
          <w:rFonts w:asciiTheme="majorHAnsi" w:hAnsiTheme="majorHAnsi"/>
          <w:lang w:eastAsia="en-US"/>
        </w:rPr>
        <w:t>Table III.E.</w:t>
      </w:r>
      <w:r w:rsidR="00E16CAB" w:rsidRPr="00F274CB">
        <w:rPr>
          <w:rFonts w:asciiTheme="majorHAnsi" w:hAnsiTheme="majorHAnsi"/>
          <w:lang w:eastAsia="en-US"/>
        </w:rPr>
        <w:t xml:space="preserve"> - 1</w:t>
      </w:r>
      <w:r w:rsidRPr="00F274CB">
        <w:rPr>
          <w:rFonts w:asciiTheme="majorHAnsi" w:hAnsiTheme="majorHAnsi"/>
          <w:lang w:eastAsia="en-US"/>
        </w:rPr>
        <w:t>: Total Assets as of 12/31/2015 of BOC U.S. Entities.</w:t>
      </w:r>
    </w:p>
    <w:tbl>
      <w:tblPr>
        <w:tblpPr w:leftFromText="180" w:rightFromText="180" w:vertAnchor="text" w:tblpY="1"/>
        <w:tblOverlap w:val="never"/>
        <w:tblW w:w="9429" w:type="dxa"/>
        <w:tblLook w:val="04A0" w:firstRow="1" w:lastRow="0" w:firstColumn="1" w:lastColumn="0" w:noHBand="0" w:noVBand="1"/>
      </w:tblPr>
      <w:tblGrid>
        <w:gridCol w:w="4927"/>
        <w:gridCol w:w="2627"/>
        <w:gridCol w:w="1875"/>
      </w:tblGrid>
      <w:tr w:rsidR="00A30746" w:rsidRPr="00F274CB" w:rsidTr="00E8441B">
        <w:trPr>
          <w:trHeight w:val="541"/>
        </w:trPr>
        <w:tc>
          <w:tcPr>
            <w:tcW w:w="492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30746" w:rsidRPr="00F274CB" w:rsidRDefault="00A30746" w:rsidP="00194A42">
            <w:pPr>
              <w:spacing w:after="0" w:line="240" w:lineRule="auto"/>
              <w:jc w:val="center"/>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BOC Combined U.S. Operations</w:t>
            </w:r>
          </w:p>
        </w:tc>
        <w:tc>
          <w:tcPr>
            <w:tcW w:w="2627" w:type="dxa"/>
            <w:tcBorders>
              <w:top w:val="single" w:sz="4" w:space="0" w:color="auto"/>
              <w:left w:val="nil"/>
              <w:bottom w:val="single" w:sz="4" w:space="0" w:color="auto"/>
              <w:right w:val="single" w:sz="4" w:space="0" w:color="auto"/>
            </w:tcBorders>
            <w:shd w:val="clear" w:color="auto" w:fill="auto"/>
            <w:vAlign w:val="bottom"/>
            <w:hideMark/>
          </w:tcPr>
          <w:p w:rsidR="00A30746" w:rsidRPr="00F274CB" w:rsidRDefault="00A30746" w:rsidP="00E16CAB">
            <w:pPr>
              <w:spacing w:after="0" w:line="240" w:lineRule="auto"/>
              <w:jc w:val="center"/>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Total Assets as of 12/31/2015 $ millions</w:t>
            </w:r>
          </w:p>
        </w:tc>
        <w:tc>
          <w:tcPr>
            <w:tcW w:w="1875" w:type="dxa"/>
            <w:tcBorders>
              <w:top w:val="single" w:sz="4" w:space="0" w:color="auto"/>
              <w:left w:val="nil"/>
              <w:bottom w:val="single" w:sz="4" w:space="0" w:color="auto"/>
              <w:right w:val="single" w:sz="4" w:space="0" w:color="auto"/>
            </w:tcBorders>
            <w:shd w:val="clear" w:color="auto" w:fill="auto"/>
            <w:vAlign w:val="bottom"/>
            <w:hideMark/>
          </w:tcPr>
          <w:p w:rsidR="00A30746" w:rsidRPr="00F274CB" w:rsidRDefault="00A30746" w:rsidP="00B805ED">
            <w:pPr>
              <w:spacing w:after="0" w:line="240" w:lineRule="auto"/>
              <w:jc w:val="center"/>
              <w:rPr>
                <w:rFonts w:asciiTheme="majorHAnsi" w:eastAsia="Times New Roman" w:hAnsiTheme="majorHAnsi" w:cs="Times New Roman"/>
                <w:b/>
                <w:bCs/>
                <w:color w:val="000000"/>
              </w:rPr>
            </w:pPr>
            <w:r w:rsidRPr="00F274CB">
              <w:rPr>
                <w:rFonts w:asciiTheme="majorHAnsi" w:eastAsia="Times New Roman" w:hAnsiTheme="majorHAnsi" w:cs="Times New Roman"/>
                <w:b/>
                <w:bCs/>
                <w:color w:val="000000"/>
              </w:rPr>
              <w:t>Percentage of BOC CUSO's total Assets</w:t>
            </w:r>
          </w:p>
        </w:tc>
      </w:tr>
      <w:tr w:rsidR="00A30746" w:rsidRPr="00F274CB" w:rsidTr="00E8441B">
        <w:trPr>
          <w:trHeight w:val="173"/>
        </w:trPr>
        <w:tc>
          <w:tcPr>
            <w:tcW w:w="4927" w:type="dxa"/>
            <w:tcBorders>
              <w:top w:val="nil"/>
              <w:left w:val="single" w:sz="4" w:space="0" w:color="auto"/>
              <w:bottom w:val="nil"/>
              <w:right w:val="single" w:sz="4" w:space="0" w:color="auto"/>
            </w:tcBorders>
            <w:shd w:val="clear" w:color="auto" w:fill="auto"/>
            <w:vAlign w:val="bottom"/>
            <w:hideMark/>
          </w:tcPr>
          <w:p w:rsidR="00A30746" w:rsidRPr="00F274CB" w:rsidRDefault="00A30746" w:rsidP="00E4002F">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BOC U.S. Branches</w:t>
            </w:r>
          </w:p>
        </w:tc>
        <w:tc>
          <w:tcPr>
            <w:tcW w:w="2627" w:type="dxa"/>
            <w:tcBorders>
              <w:top w:val="nil"/>
              <w:left w:val="nil"/>
              <w:bottom w:val="nil"/>
              <w:right w:val="single" w:sz="4" w:space="0" w:color="auto"/>
            </w:tcBorders>
            <w:shd w:val="clear" w:color="auto" w:fill="auto"/>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77,209.0</w:t>
            </w:r>
          </w:p>
        </w:tc>
        <w:tc>
          <w:tcPr>
            <w:tcW w:w="1875" w:type="dxa"/>
            <w:tcBorders>
              <w:top w:val="nil"/>
              <w:left w:val="nil"/>
              <w:bottom w:val="nil"/>
              <w:right w:val="single" w:sz="4" w:space="0" w:color="auto"/>
            </w:tcBorders>
            <w:shd w:val="clear" w:color="auto" w:fill="auto"/>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97%</w:t>
            </w:r>
          </w:p>
        </w:tc>
      </w:tr>
      <w:tr w:rsidR="00A30746" w:rsidRPr="00F274CB" w:rsidTr="00E8441B">
        <w:trPr>
          <w:trHeight w:val="173"/>
        </w:trPr>
        <w:tc>
          <w:tcPr>
            <w:tcW w:w="4927" w:type="dxa"/>
            <w:tcBorders>
              <w:top w:val="nil"/>
              <w:left w:val="single" w:sz="4" w:space="0" w:color="auto"/>
              <w:bottom w:val="nil"/>
              <w:right w:val="single" w:sz="4" w:space="0" w:color="auto"/>
            </w:tcBorders>
            <w:shd w:val="clear" w:color="000000" w:fill="FFF2CC"/>
            <w:vAlign w:val="bottom"/>
            <w:hideMark/>
          </w:tcPr>
          <w:p w:rsidR="00A30746" w:rsidRPr="00F274CB" w:rsidRDefault="00A30746" w:rsidP="00E4002F">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BOC Aviation (USA) Corporation</w:t>
            </w:r>
            <w:r w:rsidR="000F0C2B">
              <w:rPr>
                <w:rFonts w:asciiTheme="majorHAnsi" w:eastAsia="Times New Roman" w:hAnsiTheme="majorHAnsi" w:cs="Times New Roman"/>
                <w:color w:val="000000"/>
              </w:rPr>
              <w:t xml:space="preserve"> (BOCA)</w:t>
            </w:r>
          </w:p>
        </w:tc>
        <w:tc>
          <w:tcPr>
            <w:tcW w:w="2627" w:type="dxa"/>
            <w:tcBorders>
              <w:top w:val="nil"/>
              <w:left w:val="nil"/>
              <w:bottom w:val="nil"/>
              <w:right w:val="single" w:sz="4" w:space="0" w:color="auto"/>
            </w:tcBorders>
            <w:shd w:val="clear" w:color="000000" w:fill="FFF2CC"/>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1,829.6</w:t>
            </w:r>
          </w:p>
        </w:tc>
        <w:tc>
          <w:tcPr>
            <w:tcW w:w="1875" w:type="dxa"/>
            <w:tcBorders>
              <w:top w:val="nil"/>
              <w:left w:val="nil"/>
              <w:bottom w:val="nil"/>
              <w:right w:val="single" w:sz="4" w:space="0" w:color="auto"/>
            </w:tcBorders>
            <w:shd w:val="clear" w:color="000000" w:fill="FFF2CC"/>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2%</w:t>
            </w:r>
          </w:p>
        </w:tc>
      </w:tr>
      <w:tr w:rsidR="00A30746" w:rsidRPr="00F274CB" w:rsidTr="00E8441B">
        <w:trPr>
          <w:trHeight w:val="173"/>
        </w:trPr>
        <w:tc>
          <w:tcPr>
            <w:tcW w:w="4927" w:type="dxa"/>
            <w:tcBorders>
              <w:top w:val="nil"/>
              <w:left w:val="single" w:sz="4" w:space="0" w:color="auto"/>
              <w:bottom w:val="nil"/>
              <w:right w:val="single" w:sz="4" w:space="0" w:color="auto"/>
            </w:tcBorders>
            <w:shd w:val="clear" w:color="auto" w:fill="auto"/>
            <w:vAlign w:val="bottom"/>
            <w:hideMark/>
          </w:tcPr>
          <w:p w:rsidR="00A30746" w:rsidRPr="00F274CB" w:rsidRDefault="00A30746" w:rsidP="00E4002F">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7 Bryant Park LLC</w:t>
            </w:r>
            <w:r w:rsidR="008D366C">
              <w:rPr>
                <w:rFonts w:asciiTheme="majorHAnsi" w:eastAsia="Times New Roman" w:hAnsiTheme="majorHAnsi" w:cs="Times New Roman"/>
                <w:color w:val="000000"/>
              </w:rPr>
              <w:t xml:space="preserve"> (7BP)</w:t>
            </w:r>
          </w:p>
        </w:tc>
        <w:tc>
          <w:tcPr>
            <w:tcW w:w="2627" w:type="dxa"/>
            <w:tcBorders>
              <w:top w:val="nil"/>
              <w:left w:val="nil"/>
              <w:bottom w:val="nil"/>
              <w:right w:val="single" w:sz="4" w:space="0" w:color="auto"/>
            </w:tcBorders>
            <w:shd w:val="clear" w:color="auto" w:fill="auto"/>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634.5</w:t>
            </w:r>
          </w:p>
        </w:tc>
        <w:tc>
          <w:tcPr>
            <w:tcW w:w="1875" w:type="dxa"/>
            <w:tcBorders>
              <w:top w:val="nil"/>
              <w:left w:val="nil"/>
              <w:bottom w:val="nil"/>
              <w:right w:val="single" w:sz="4" w:space="0" w:color="auto"/>
            </w:tcBorders>
            <w:shd w:val="clear" w:color="auto" w:fill="auto"/>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1%</w:t>
            </w:r>
          </w:p>
        </w:tc>
      </w:tr>
      <w:tr w:rsidR="00A30746" w:rsidRPr="00F274CB" w:rsidTr="00E8441B">
        <w:trPr>
          <w:trHeight w:val="166"/>
        </w:trPr>
        <w:tc>
          <w:tcPr>
            <w:tcW w:w="4927" w:type="dxa"/>
            <w:tcBorders>
              <w:top w:val="nil"/>
              <w:left w:val="single" w:sz="4" w:space="0" w:color="auto"/>
              <w:bottom w:val="single" w:sz="4" w:space="0" w:color="auto"/>
              <w:right w:val="single" w:sz="4" w:space="0" w:color="auto"/>
            </w:tcBorders>
            <w:shd w:val="clear" w:color="000000" w:fill="FFF2CC"/>
            <w:vAlign w:val="bottom"/>
            <w:hideMark/>
          </w:tcPr>
          <w:p w:rsidR="00A30746" w:rsidRPr="00F274CB" w:rsidRDefault="00A30746" w:rsidP="00641314">
            <w:pPr>
              <w:spacing w:after="0" w:line="240" w:lineRule="auto"/>
              <w:rPr>
                <w:rFonts w:asciiTheme="majorHAnsi" w:eastAsia="Times New Roman" w:hAnsiTheme="majorHAnsi" w:cs="Times New Roman"/>
                <w:color w:val="000000"/>
              </w:rPr>
            </w:pPr>
            <w:r w:rsidRPr="00F274CB">
              <w:rPr>
                <w:rFonts w:asciiTheme="majorHAnsi" w:eastAsia="Times New Roman" w:hAnsiTheme="majorHAnsi" w:cs="Times New Roman"/>
                <w:color w:val="000000"/>
              </w:rPr>
              <w:t>BOC International (USA) Holdings</w:t>
            </w:r>
          </w:p>
        </w:tc>
        <w:tc>
          <w:tcPr>
            <w:tcW w:w="2627" w:type="dxa"/>
            <w:tcBorders>
              <w:top w:val="nil"/>
              <w:left w:val="nil"/>
              <w:bottom w:val="single" w:sz="4" w:space="0" w:color="auto"/>
              <w:right w:val="single" w:sz="4" w:space="0" w:color="auto"/>
            </w:tcBorders>
            <w:shd w:val="clear" w:color="000000" w:fill="FFF2CC"/>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18.6</w:t>
            </w:r>
          </w:p>
        </w:tc>
        <w:tc>
          <w:tcPr>
            <w:tcW w:w="1875" w:type="dxa"/>
            <w:tcBorders>
              <w:top w:val="nil"/>
              <w:left w:val="nil"/>
              <w:bottom w:val="single" w:sz="4" w:space="0" w:color="auto"/>
              <w:right w:val="single" w:sz="4" w:space="0" w:color="auto"/>
            </w:tcBorders>
            <w:shd w:val="clear" w:color="000000" w:fill="FFF2CC"/>
            <w:noWrap/>
            <w:vAlign w:val="bottom"/>
            <w:hideMark/>
          </w:tcPr>
          <w:p w:rsidR="00A30746" w:rsidRPr="00F274CB" w:rsidRDefault="00A30746" w:rsidP="00FD48AA">
            <w:pPr>
              <w:spacing w:after="0" w:line="240" w:lineRule="auto"/>
              <w:jc w:val="right"/>
              <w:rPr>
                <w:rFonts w:asciiTheme="majorHAnsi" w:eastAsia="Times New Roman" w:hAnsiTheme="majorHAnsi" w:cs="Times New Roman"/>
                <w:color w:val="000000"/>
              </w:rPr>
            </w:pPr>
            <w:r w:rsidRPr="00F274CB">
              <w:rPr>
                <w:rFonts w:asciiTheme="majorHAnsi" w:eastAsia="Times New Roman" w:hAnsiTheme="majorHAnsi" w:cs="Times New Roman"/>
                <w:color w:val="000000"/>
              </w:rPr>
              <w:t>0%</w:t>
            </w:r>
          </w:p>
        </w:tc>
      </w:tr>
    </w:tbl>
    <w:p w:rsidR="00511726" w:rsidRPr="00F274CB" w:rsidRDefault="00A30746" w:rsidP="00E8441B">
      <w:pPr>
        <w:rPr>
          <w:rFonts w:asciiTheme="majorHAnsi" w:hAnsiTheme="majorHAnsi"/>
          <w:lang w:eastAsia="en-US"/>
        </w:rPr>
      </w:pPr>
      <w:r w:rsidRPr="00F274CB">
        <w:rPr>
          <w:rFonts w:asciiTheme="majorHAnsi" w:hAnsiTheme="majorHAnsi"/>
          <w:i/>
          <w:lang w:eastAsia="en-US"/>
        </w:rPr>
        <w:br w:type="textWrapping" w:clear="all"/>
      </w:r>
      <w:r w:rsidR="00020827" w:rsidRPr="00F274CB">
        <w:rPr>
          <w:rFonts w:asciiTheme="majorHAnsi" w:hAnsiTheme="majorHAnsi"/>
          <w:lang w:eastAsia="en-US"/>
        </w:rPr>
        <w:t xml:space="preserve">As </w:t>
      </w:r>
      <w:r w:rsidR="00D023BE" w:rsidRPr="00F274CB">
        <w:rPr>
          <w:rFonts w:asciiTheme="majorHAnsi" w:hAnsiTheme="majorHAnsi"/>
          <w:lang w:eastAsia="en-US"/>
        </w:rPr>
        <w:t xml:space="preserve">shown </w:t>
      </w:r>
      <w:r w:rsidR="009C5238">
        <w:rPr>
          <w:rFonts w:asciiTheme="majorHAnsi" w:hAnsiTheme="majorHAnsi"/>
          <w:lang w:eastAsia="en-US"/>
        </w:rPr>
        <w:t xml:space="preserve">in </w:t>
      </w:r>
      <w:r w:rsidR="009C5238" w:rsidRPr="00F274CB">
        <w:rPr>
          <w:rFonts w:asciiTheme="majorHAnsi" w:hAnsiTheme="majorHAnsi"/>
          <w:lang w:eastAsia="en-US"/>
        </w:rPr>
        <w:t>Figure III.E. -</w:t>
      </w:r>
      <w:r w:rsidR="00641314">
        <w:rPr>
          <w:rFonts w:asciiTheme="majorHAnsi" w:hAnsiTheme="majorHAnsi"/>
          <w:lang w:eastAsia="en-US"/>
        </w:rPr>
        <w:t>1</w:t>
      </w:r>
      <w:r w:rsidR="00D023BE" w:rsidRPr="00F274CB">
        <w:rPr>
          <w:rFonts w:asciiTheme="majorHAnsi" w:hAnsiTheme="majorHAnsi"/>
          <w:lang w:eastAsia="en-US"/>
        </w:rPr>
        <w:t xml:space="preserve">, as </w:t>
      </w:r>
      <w:r w:rsidR="00020827" w:rsidRPr="00F274CB">
        <w:rPr>
          <w:rFonts w:asciiTheme="majorHAnsi" w:hAnsiTheme="majorHAnsi"/>
          <w:lang w:eastAsia="en-US"/>
        </w:rPr>
        <w:t>of December 31</w:t>
      </w:r>
      <w:r w:rsidR="004F2661" w:rsidRPr="00E8441B">
        <w:rPr>
          <w:rFonts w:asciiTheme="majorHAnsi" w:hAnsiTheme="majorHAnsi"/>
          <w:vertAlign w:val="superscript"/>
          <w:lang w:eastAsia="en-US"/>
        </w:rPr>
        <w:t>st</w:t>
      </w:r>
      <w:r w:rsidR="004F2661">
        <w:rPr>
          <w:rFonts w:asciiTheme="majorHAnsi" w:hAnsiTheme="majorHAnsi"/>
          <w:lang w:eastAsia="en-US"/>
        </w:rPr>
        <w:t xml:space="preserve"> </w:t>
      </w:r>
      <w:r w:rsidR="00020827" w:rsidRPr="00F274CB">
        <w:rPr>
          <w:rFonts w:asciiTheme="majorHAnsi" w:hAnsiTheme="majorHAnsi"/>
          <w:lang w:eastAsia="en-US"/>
        </w:rPr>
        <w:t xml:space="preserve">, </w:t>
      </w:r>
      <w:r w:rsidR="00020827" w:rsidRPr="00194A42">
        <w:rPr>
          <w:rFonts w:asciiTheme="majorHAnsi" w:hAnsiTheme="majorHAnsi"/>
          <w:noProof/>
          <w:lang w:eastAsia="en-US"/>
        </w:rPr>
        <w:t>2015</w:t>
      </w:r>
      <w:r w:rsidR="004F2661">
        <w:rPr>
          <w:rFonts w:asciiTheme="majorHAnsi" w:hAnsiTheme="majorHAnsi"/>
          <w:noProof/>
          <w:lang w:eastAsia="en-US"/>
        </w:rPr>
        <w:t>,</w:t>
      </w:r>
      <w:r w:rsidR="00020827" w:rsidRPr="00F274CB">
        <w:rPr>
          <w:rFonts w:asciiTheme="majorHAnsi" w:hAnsiTheme="majorHAnsi"/>
          <w:lang w:eastAsia="en-US"/>
        </w:rPr>
        <w:t xml:space="preserve"> </w:t>
      </w:r>
      <w:r w:rsidR="00511726" w:rsidRPr="00F274CB">
        <w:rPr>
          <w:rFonts w:asciiTheme="majorHAnsi" w:hAnsiTheme="majorHAnsi"/>
          <w:lang w:eastAsia="en-US"/>
        </w:rPr>
        <w:t>BOC U.S. Branches represent</w:t>
      </w:r>
      <w:r w:rsidR="00020827" w:rsidRPr="00F274CB">
        <w:rPr>
          <w:rFonts w:asciiTheme="majorHAnsi" w:hAnsiTheme="majorHAnsi"/>
          <w:lang w:eastAsia="en-US"/>
        </w:rPr>
        <w:t>ed</w:t>
      </w:r>
      <w:r w:rsidR="00511726" w:rsidRPr="00F274CB">
        <w:rPr>
          <w:rFonts w:asciiTheme="majorHAnsi" w:hAnsiTheme="majorHAnsi"/>
          <w:lang w:eastAsia="en-US"/>
        </w:rPr>
        <w:t xml:space="preserve"> 97% of </w:t>
      </w:r>
      <w:r w:rsidR="00020827" w:rsidRPr="00F274CB">
        <w:rPr>
          <w:rFonts w:asciiTheme="majorHAnsi" w:hAnsiTheme="majorHAnsi"/>
          <w:lang w:eastAsia="en-US"/>
        </w:rPr>
        <w:t xml:space="preserve">consolidated U.S. assets.  The CUSO affiliates </w:t>
      </w:r>
      <w:r w:rsidR="00E2276C" w:rsidRPr="00F274CB">
        <w:rPr>
          <w:rFonts w:asciiTheme="majorHAnsi" w:hAnsiTheme="majorHAnsi"/>
          <w:lang w:eastAsia="en-US"/>
        </w:rPr>
        <w:t>represented the remaining 3% of assets.  BOC does not currently operate any agencies in the U.S.</w:t>
      </w:r>
    </w:p>
    <w:p w:rsidR="008E6122" w:rsidRPr="00F274CB" w:rsidDel="00155DA6" w:rsidRDefault="00511726">
      <w:pPr>
        <w:jc w:val="both"/>
        <w:rPr>
          <w:del w:id="445" w:author="FANG, XIANG" w:date="2018-11-28T14:49:00Z"/>
          <w:rFonts w:asciiTheme="majorHAnsi" w:hAnsiTheme="majorHAnsi"/>
          <w:lang w:eastAsia="en-US"/>
        </w:rPr>
      </w:pPr>
      <w:r w:rsidRPr="00F274CB">
        <w:rPr>
          <w:rFonts w:asciiTheme="majorHAnsi" w:hAnsiTheme="majorHAnsi"/>
          <w:lang w:eastAsia="en-US"/>
        </w:rPr>
        <w:t xml:space="preserve">BOC International (USA) Holdings Consolidated is </w:t>
      </w:r>
      <w:r w:rsidR="00020827" w:rsidRPr="00F274CB">
        <w:rPr>
          <w:rFonts w:asciiTheme="majorHAnsi" w:hAnsiTheme="majorHAnsi"/>
          <w:lang w:eastAsia="en-US"/>
        </w:rPr>
        <w:t xml:space="preserve">composed </w:t>
      </w:r>
      <w:r w:rsidRPr="00F274CB">
        <w:rPr>
          <w:rFonts w:asciiTheme="majorHAnsi" w:hAnsiTheme="majorHAnsi"/>
          <w:lang w:eastAsia="en-US"/>
        </w:rPr>
        <w:t xml:space="preserve">of </w:t>
      </w:r>
      <w:r w:rsidR="00020827" w:rsidRPr="00F274CB">
        <w:rPr>
          <w:rFonts w:asciiTheme="majorHAnsi" w:hAnsiTheme="majorHAnsi"/>
          <w:lang w:eastAsia="en-US"/>
        </w:rPr>
        <w:t xml:space="preserve">two </w:t>
      </w:r>
      <w:r w:rsidRPr="00F274CB">
        <w:rPr>
          <w:rFonts w:asciiTheme="majorHAnsi" w:hAnsiTheme="majorHAnsi"/>
          <w:lang w:eastAsia="en-US"/>
        </w:rPr>
        <w:t xml:space="preserve">entities: </w:t>
      </w:r>
      <w:r w:rsidR="00641314">
        <w:rPr>
          <w:rFonts w:asciiTheme="majorHAnsi" w:hAnsiTheme="majorHAnsi"/>
          <w:lang w:eastAsia="en-US"/>
        </w:rPr>
        <w:t xml:space="preserve">BOC International (USA) </w:t>
      </w:r>
      <w:r w:rsidR="00DC42BE">
        <w:rPr>
          <w:rFonts w:asciiTheme="majorHAnsi" w:hAnsiTheme="majorHAnsi"/>
          <w:lang w:eastAsia="en-US"/>
        </w:rPr>
        <w:t>Inc.</w:t>
      </w:r>
      <w:r w:rsidR="00571CA6">
        <w:rPr>
          <w:rFonts w:asciiTheme="majorHAnsi" w:hAnsiTheme="majorHAnsi"/>
          <w:lang w:eastAsia="en-US"/>
        </w:rPr>
        <w:t xml:space="preserve"> </w:t>
      </w:r>
      <w:r w:rsidR="00C53E04">
        <w:rPr>
          <w:rFonts w:asciiTheme="majorHAnsi" w:hAnsiTheme="majorHAnsi"/>
          <w:lang w:eastAsia="en-US"/>
        </w:rPr>
        <w:t xml:space="preserve">(“BOCI USA”) </w:t>
      </w:r>
      <w:r w:rsidR="00641314">
        <w:rPr>
          <w:rFonts w:asciiTheme="majorHAnsi" w:hAnsiTheme="majorHAnsi"/>
          <w:lang w:eastAsia="en-US"/>
        </w:rPr>
        <w:t>and BOC</w:t>
      </w:r>
      <w:r w:rsidR="004F725E">
        <w:rPr>
          <w:rFonts w:asciiTheme="majorHAnsi" w:hAnsiTheme="majorHAnsi"/>
          <w:lang w:eastAsia="en-US"/>
        </w:rPr>
        <w:t>I</w:t>
      </w:r>
      <w:r w:rsidR="00641314">
        <w:rPr>
          <w:rFonts w:asciiTheme="majorHAnsi" w:hAnsiTheme="majorHAnsi"/>
          <w:lang w:eastAsia="en-US"/>
        </w:rPr>
        <w:t xml:space="preserve"> Commodities and Futures USA LLC</w:t>
      </w:r>
      <w:r w:rsidR="00C53E04">
        <w:rPr>
          <w:rFonts w:asciiTheme="majorHAnsi" w:hAnsiTheme="majorHAnsi"/>
          <w:lang w:eastAsia="en-US"/>
        </w:rPr>
        <w:t xml:space="preserve"> (“BOCI CFUS”)</w:t>
      </w:r>
      <w:r w:rsidRPr="00F274CB">
        <w:rPr>
          <w:rFonts w:asciiTheme="majorHAnsi" w:hAnsiTheme="majorHAnsi"/>
          <w:lang w:eastAsia="en-US"/>
        </w:rPr>
        <w:t>.</w:t>
      </w:r>
      <w:r w:rsidR="00020827" w:rsidRPr="00F274CB">
        <w:rPr>
          <w:rFonts w:asciiTheme="majorHAnsi" w:hAnsiTheme="majorHAnsi"/>
          <w:lang w:eastAsia="en-US"/>
        </w:rPr>
        <w:t xml:space="preserve"> </w:t>
      </w:r>
      <w:del w:id="446" w:author="FANG, XIANG" w:date="2018-11-28T14:49:00Z">
        <w:r w:rsidRPr="00F274CB" w:rsidDel="00155DA6">
          <w:rPr>
            <w:rFonts w:asciiTheme="majorHAnsi" w:hAnsiTheme="majorHAnsi"/>
            <w:lang w:eastAsia="en-US"/>
          </w:rPr>
          <w:delText xml:space="preserve">The detailed structure of each U.S. Entity </w:delText>
        </w:r>
        <w:r w:rsidR="009C5238" w:rsidDel="00155DA6">
          <w:rPr>
            <w:rFonts w:asciiTheme="majorHAnsi" w:hAnsiTheme="majorHAnsi"/>
            <w:lang w:eastAsia="en-US"/>
          </w:rPr>
          <w:delText>is detailed</w:delText>
        </w:r>
        <w:r w:rsidR="00E16CAB" w:rsidRPr="00F274CB" w:rsidDel="00155DA6">
          <w:rPr>
            <w:rFonts w:asciiTheme="majorHAnsi" w:hAnsiTheme="majorHAnsi"/>
            <w:lang w:eastAsia="en-US"/>
          </w:rPr>
          <w:delText xml:space="preserve"> in Chart I.A-1.</w:delText>
        </w:r>
        <w:r w:rsidR="008E6122" w:rsidRPr="00F274CB" w:rsidDel="00155DA6">
          <w:rPr>
            <w:rFonts w:asciiTheme="majorHAnsi" w:hAnsiTheme="majorHAnsi"/>
            <w:lang w:eastAsia="en-US"/>
          </w:rPr>
          <w:delText xml:space="preserve"> </w:delText>
        </w:r>
      </w:del>
    </w:p>
    <w:p w:rsidR="008E6122" w:rsidRPr="00F274CB" w:rsidDel="00155DA6" w:rsidRDefault="008E6122">
      <w:pPr>
        <w:jc w:val="both"/>
        <w:rPr>
          <w:del w:id="447" w:author="FANG, XIANG" w:date="2018-11-28T14:49:00Z"/>
          <w:rFonts w:asciiTheme="majorHAnsi" w:hAnsiTheme="majorHAnsi"/>
          <w:lang w:eastAsia="en-US"/>
        </w:rPr>
      </w:pPr>
      <w:del w:id="448" w:author="FANG, XIANG" w:date="2018-11-28T14:49:00Z">
        <w:r w:rsidRPr="00F274CB" w:rsidDel="00155DA6">
          <w:rPr>
            <w:rFonts w:asciiTheme="majorHAnsi" w:hAnsiTheme="majorHAnsi"/>
            <w:lang w:eastAsia="en-US"/>
          </w:rPr>
          <w:lastRenderedPageBreak/>
          <w:delText xml:space="preserve">The charts </w:delText>
        </w:r>
        <w:r w:rsidR="00641314" w:rsidDel="00155DA6">
          <w:rPr>
            <w:rFonts w:asciiTheme="majorHAnsi" w:hAnsiTheme="majorHAnsi"/>
            <w:lang w:eastAsia="en-US"/>
          </w:rPr>
          <w:delText xml:space="preserve">below </w:delText>
        </w:r>
        <w:r w:rsidRPr="00F274CB" w:rsidDel="00155DA6">
          <w:rPr>
            <w:rFonts w:asciiTheme="majorHAnsi" w:hAnsiTheme="majorHAnsi"/>
            <w:lang w:eastAsia="en-US"/>
          </w:rPr>
          <w:delText xml:space="preserve">further </w:delText>
        </w:r>
        <w:r w:rsidR="00641314" w:rsidDel="00155DA6">
          <w:rPr>
            <w:rFonts w:asciiTheme="majorHAnsi" w:hAnsiTheme="majorHAnsi"/>
            <w:lang w:eastAsia="en-US"/>
          </w:rPr>
          <w:delText>detail</w:delText>
        </w:r>
        <w:r w:rsidRPr="00F274CB" w:rsidDel="00155DA6">
          <w:rPr>
            <w:rFonts w:asciiTheme="majorHAnsi" w:hAnsiTheme="majorHAnsi"/>
            <w:lang w:eastAsia="en-US"/>
          </w:rPr>
          <w:delText xml:space="preserve"> major assets and liabilities of BOC U.S. </w:delText>
        </w:r>
        <w:r w:rsidR="00D023BE" w:rsidRPr="00F274CB" w:rsidDel="00155DA6">
          <w:rPr>
            <w:rFonts w:asciiTheme="majorHAnsi" w:hAnsiTheme="majorHAnsi"/>
            <w:lang w:eastAsia="en-US"/>
          </w:rPr>
          <w:delText xml:space="preserve">Branches and other U.S. </w:delText>
        </w:r>
        <w:r w:rsidR="00F01859" w:rsidDel="00155DA6">
          <w:rPr>
            <w:rFonts w:asciiTheme="majorHAnsi" w:hAnsiTheme="majorHAnsi"/>
            <w:lang w:eastAsia="en-US"/>
          </w:rPr>
          <w:delText>e</w:delText>
        </w:r>
        <w:r w:rsidR="00F01859" w:rsidRPr="00F274CB" w:rsidDel="00155DA6">
          <w:rPr>
            <w:rFonts w:asciiTheme="majorHAnsi" w:hAnsiTheme="majorHAnsi"/>
            <w:lang w:eastAsia="en-US"/>
          </w:rPr>
          <w:delText>ntities</w:delText>
        </w:r>
        <w:r w:rsidRPr="00F274CB" w:rsidDel="00155DA6">
          <w:rPr>
            <w:rFonts w:asciiTheme="majorHAnsi" w:hAnsiTheme="majorHAnsi"/>
            <w:lang w:eastAsia="en-US"/>
          </w:rPr>
          <w:delText xml:space="preserve">. </w:delText>
        </w:r>
      </w:del>
    </w:p>
    <w:p w:rsidR="00B805ED" w:rsidRPr="00F274CB" w:rsidDel="00155DA6" w:rsidRDefault="00B805ED">
      <w:pPr>
        <w:jc w:val="both"/>
        <w:rPr>
          <w:del w:id="449" w:author="FANG, XIANG" w:date="2018-11-28T14:49:00Z"/>
          <w:rFonts w:asciiTheme="majorHAnsi" w:hAnsiTheme="majorHAnsi"/>
          <w:lang w:eastAsia="en-US"/>
        </w:rPr>
        <w:pPrChange w:id="450" w:author="FANG, XIANG" w:date="2018-11-28T14:49:00Z">
          <w:pPr/>
        </w:pPrChange>
      </w:pPr>
      <w:del w:id="451" w:author="FANG, XIANG" w:date="2018-11-28T14:49:00Z">
        <w:r w:rsidRPr="00F274CB" w:rsidDel="00155DA6">
          <w:rPr>
            <w:rFonts w:asciiTheme="majorHAnsi" w:hAnsiTheme="majorHAnsi"/>
            <w:lang w:eastAsia="en-US"/>
          </w:rPr>
          <w:delText>Figure III.E-</w:delText>
        </w:r>
        <w:r w:rsidR="00F01859" w:rsidDel="00155DA6">
          <w:rPr>
            <w:rFonts w:asciiTheme="majorHAnsi" w:hAnsiTheme="majorHAnsi"/>
            <w:lang w:eastAsia="en-US"/>
          </w:rPr>
          <w:delText>2</w:delText>
        </w:r>
        <w:r w:rsidRPr="00F274CB" w:rsidDel="00155DA6">
          <w:rPr>
            <w:rFonts w:asciiTheme="majorHAnsi" w:hAnsiTheme="majorHAnsi"/>
            <w:lang w:eastAsia="en-US"/>
          </w:rPr>
          <w:delText xml:space="preserve">: BOC U.S. Branches </w:delText>
        </w:r>
        <w:r w:rsidR="00641314" w:rsidDel="00155DA6">
          <w:rPr>
            <w:rFonts w:asciiTheme="majorHAnsi" w:hAnsiTheme="majorHAnsi"/>
            <w:lang w:eastAsia="en-US"/>
          </w:rPr>
          <w:delText>A</w:delText>
        </w:r>
        <w:r w:rsidR="00641314" w:rsidRPr="00F274CB" w:rsidDel="00155DA6">
          <w:rPr>
            <w:rFonts w:asciiTheme="majorHAnsi" w:hAnsiTheme="majorHAnsi"/>
            <w:lang w:eastAsia="en-US"/>
          </w:rPr>
          <w:delText>ssets</w:delText>
        </w:r>
        <w:r w:rsidRPr="00F274CB" w:rsidDel="00155DA6">
          <w:rPr>
            <w:rFonts w:asciiTheme="majorHAnsi" w:hAnsiTheme="majorHAnsi"/>
            <w:lang w:eastAsia="en-US"/>
          </w:rPr>
          <w:delText xml:space="preserve">, </w:delText>
        </w:r>
        <w:r w:rsidR="00641314" w:rsidDel="00155DA6">
          <w:rPr>
            <w:rFonts w:asciiTheme="majorHAnsi" w:hAnsiTheme="majorHAnsi"/>
            <w:lang w:eastAsia="en-US"/>
          </w:rPr>
          <w:delText>L</w:delText>
        </w:r>
        <w:r w:rsidRPr="00F274CB" w:rsidDel="00155DA6">
          <w:rPr>
            <w:rFonts w:asciiTheme="majorHAnsi" w:hAnsiTheme="majorHAnsi"/>
            <w:lang w:eastAsia="en-US"/>
          </w:rPr>
          <w:delText xml:space="preserve">iabilities &amp; </w:delText>
        </w:r>
        <w:r w:rsidR="00641314" w:rsidDel="00155DA6">
          <w:rPr>
            <w:rFonts w:asciiTheme="majorHAnsi" w:hAnsiTheme="majorHAnsi"/>
            <w:lang w:eastAsia="en-US"/>
          </w:rPr>
          <w:delText>E</w:delText>
        </w:r>
        <w:r w:rsidRPr="00F274CB" w:rsidDel="00155DA6">
          <w:rPr>
            <w:rFonts w:asciiTheme="majorHAnsi" w:hAnsiTheme="majorHAnsi"/>
            <w:lang w:eastAsia="en-US"/>
          </w:rPr>
          <w:delText xml:space="preserve">quities and </w:delText>
        </w:r>
        <w:r w:rsidR="00641314" w:rsidDel="00155DA6">
          <w:rPr>
            <w:rFonts w:asciiTheme="majorHAnsi" w:hAnsiTheme="majorHAnsi"/>
            <w:lang w:eastAsia="en-US"/>
          </w:rPr>
          <w:delText>O</w:delText>
        </w:r>
        <w:r w:rsidRPr="00F274CB" w:rsidDel="00155DA6">
          <w:rPr>
            <w:rFonts w:asciiTheme="majorHAnsi" w:hAnsiTheme="majorHAnsi"/>
            <w:lang w:eastAsia="en-US"/>
          </w:rPr>
          <w:delText>ff-</w:delText>
        </w:r>
        <w:r w:rsidR="00641314" w:rsidDel="00155DA6">
          <w:rPr>
            <w:rFonts w:asciiTheme="majorHAnsi" w:hAnsiTheme="majorHAnsi"/>
            <w:lang w:eastAsia="en-US"/>
          </w:rPr>
          <w:delText>B</w:delText>
        </w:r>
        <w:r w:rsidRPr="00F274CB" w:rsidDel="00155DA6">
          <w:rPr>
            <w:rFonts w:asciiTheme="majorHAnsi" w:hAnsiTheme="majorHAnsi"/>
            <w:lang w:eastAsia="en-US"/>
          </w:rPr>
          <w:delText>alance Sheet</w:delText>
        </w:r>
        <w:r w:rsidR="00641314" w:rsidDel="00155DA6">
          <w:rPr>
            <w:rFonts w:asciiTheme="majorHAnsi" w:hAnsiTheme="majorHAnsi"/>
            <w:lang w:eastAsia="en-US"/>
          </w:rPr>
          <w:delText xml:space="preserve"> Exposures</w:delText>
        </w:r>
      </w:del>
    </w:p>
    <w:p w:rsidR="008E6122" w:rsidRPr="00F274CB" w:rsidDel="00155DA6" w:rsidRDefault="00B805ED">
      <w:pPr>
        <w:jc w:val="both"/>
        <w:rPr>
          <w:del w:id="452" w:author="FANG, XIANG" w:date="2018-11-28T14:49:00Z"/>
          <w:rFonts w:asciiTheme="majorHAnsi" w:hAnsiTheme="majorHAnsi" w:cs="Times New Roman"/>
          <w:i/>
        </w:rPr>
        <w:pPrChange w:id="453" w:author="FANG, XIANG" w:date="2018-11-28T14:49:00Z">
          <w:pPr>
            <w:spacing w:after="0" w:line="240" w:lineRule="auto"/>
          </w:pPr>
        </w:pPrChange>
      </w:pPr>
      <w:del w:id="454" w:author="FANG, XIANG" w:date="2018-11-28T14:49:00Z">
        <w:r w:rsidRPr="00F274CB" w:rsidDel="00155DA6">
          <w:rPr>
            <w:rFonts w:asciiTheme="majorHAnsi" w:hAnsiTheme="majorHAnsi" w:cs="Times New Roman"/>
            <w:noProof/>
          </w:rPr>
          <w:drawing>
            <wp:inline distT="0" distB="0" distL="0" distR="0" wp14:anchorId="7C594C25" wp14:editId="08CB14B1">
              <wp:extent cx="6675120" cy="3778361"/>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75120" cy="3778361"/>
                      </a:xfrm>
                      <a:prstGeom prst="rect">
                        <a:avLst/>
                      </a:prstGeom>
                      <a:noFill/>
                    </pic:spPr>
                  </pic:pic>
                </a:graphicData>
              </a:graphic>
            </wp:inline>
          </w:drawing>
        </w:r>
      </w:del>
    </w:p>
    <w:p w:rsidR="00B805ED" w:rsidRPr="00F274CB" w:rsidDel="00155DA6" w:rsidRDefault="00B805ED">
      <w:pPr>
        <w:jc w:val="both"/>
        <w:rPr>
          <w:del w:id="455" w:author="FANG, XIANG" w:date="2018-11-28T14:49:00Z"/>
          <w:rFonts w:asciiTheme="majorHAnsi" w:hAnsiTheme="majorHAnsi"/>
          <w:i/>
          <w:lang w:eastAsia="en-US"/>
        </w:rPr>
        <w:pPrChange w:id="456" w:author="FANG, XIANG" w:date="2018-11-28T14:49:00Z">
          <w:pPr/>
        </w:pPrChange>
      </w:pPr>
      <w:del w:id="457" w:author="FANG, XIANG" w:date="2018-11-28T14:49:00Z">
        <w:r w:rsidRPr="00F274CB" w:rsidDel="00155DA6">
          <w:rPr>
            <w:rFonts w:asciiTheme="majorHAnsi" w:hAnsiTheme="majorHAnsi"/>
            <w:i/>
            <w:lang w:eastAsia="en-US"/>
          </w:rPr>
          <w:delText xml:space="preserve">Source: </w:delText>
        </w:r>
        <w:r w:rsidR="00F01859" w:rsidDel="00155DA6">
          <w:rPr>
            <w:rFonts w:asciiTheme="majorHAnsi" w:hAnsiTheme="majorHAnsi"/>
            <w:i/>
            <w:lang w:eastAsia="en-US"/>
          </w:rPr>
          <w:delText>T24 System</w:delText>
        </w:r>
      </w:del>
    </w:p>
    <w:p w:rsidR="00B805ED" w:rsidRPr="00F274CB" w:rsidDel="00155DA6" w:rsidRDefault="00B805ED">
      <w:pPr>
        <w:jc w:val="both"/>
        <w:rPr>
          <w:del w:id="458" w:author="FANG, XIANG" w:date="2018-11-28T14:49:00Z"/>
          <w:rFonts w:asciiTheme="majorHAnsi" w:hAnsiTheme="majorHAnsi"/>
          <w:lang w:eastAsia="en-US"/>
        </w:rPr>
        <w:pPrChange w:id="459" w:author="FANG, XIANG" w:date="2018-11-28T14:49:00Z">
          <w:pPr/>
        </w:pPrChange>
      </w:pPr>
      <w:del w:id="460" w:author="FANG, XIANG" w:date="2018-11-28T14:49:00Z">
        <w:r w:rsidRPr="00F274CB" w:rsidDel="00155DA6">
          <w:rPr>
            <w:rFonts w:asciiTheme="majorHAnsi" w:hAnsiTheme="majorHAnsi"/>
            <w:lang w:eastAsia="en-US"/>
          </w:rPr>
          <w:delText>Figure III.E</w:delText>
        </w:r>
        <w:r w:rsidR="00D023BE" w:rsidRPr="00F274CB" w:rsidDel="00155DA6">
          <w:rPr>
            <w:rFonts w:asciiTheme="majorHAnsi" w:hAnsiTheme="majorHAnsi"/>
            <w:lang w:eastAsia="en-US"/>
          </w:rPr>
          <w:delText xml:space="preserve"> </w:delText>
        </w:r>
        <w:r w:rsidRPr="00F274CB" w:rsidDel="00155DA6">
          <w:rPr>
            <w:rFonts w:asciiTheme="majorHAnsi" w:hAnsiTheme="majorHAnsi"/>
            <w:lang w:eastAsia="en-US"/>
          </w:rPr>
          <w:delText>-</w:delText>
        </w:r>
        <w:r w:rsidR="00D023BE" w:rsidRPr="00F274CB" w:rsidDel="00155DA6">
          <w:rPr>
            <w:rFonts w:asciiTheme="majorHAnsi" w:hAnsiTheme="majorHAnsi"/>
            <w:lang w:eastAsia="en-US"/>
          </w:rPr>
          <w:delText xml:space="preserve"> </w:delText>
        </w:r>
        <w:r w:rsidR="00F01859" w:rsidDel="00155DA6">
          <w:rPr>
            <w:rFonts w:asciiTheme="majorHAnsi" w:hAnsiTheme="majorHAnsi"/>
            <w:lang w:eastAsia="en-US"/>
          </w:rPr>
          <w:delText>3</w:delText>
        </w:r>
        <w:r w:rsidRPr="00F274CB" w:rsidDel="00155DA6">
          <w:rPr>
            <w:rFonts w:asciiTheme="majorHAnsi" w:hAnsiTheme="majorHAnsi"/>
            <w:lang w:eastAsia="en-US"/>
          </w:rPr>
          <w:delText xml:space="preserve">: BOCA and </w:delText>
        </w:r>
        <w:r w:rsidR="00F01859" w:rsidDel="00155DA6">
          <w:rPr>
            <w:rFonts w:asciiTheme="majorHAnsi" w:hAnsiTheme="majorHAnsi"/>
            <w:lang w:eastAsia="en-US"/>
          </w:rPr>
          <w:delText>7BP</w:delText>
        </w:r>
        <w:r w:rsidRPr="00F274CB" w:rsidDel="00155DA6">
          <w:rPr>
            <w:rFonts w:asciiTheme="majorHAnsi" w:hAnsiTheme="majorHAnsi"/>
            <w:lang w:eastAsia="en-US"/>
          </w:rPr>
          <w:delText xml:space="preserve"> </w:delText>
        </w:r>
        <w:r w:rsidR="00F01859" w:rsidDel="00155DA6">
          <w:rPr>
            <w:rFonts w:asciiTheme="majorHAnsi" w:hAnsiTheme="majorHAnsi"/>
            <w:lang w:eastAsia="en-US"/>
          </w:rPr>
          <w:delText>Balance Sheet</w:delText>
        </w:r>
      </w:del>
    </w:p>
    <w:p w:rsidR="00B805ED" w:rsidRPr="00F274CB" w:rsidDel="00155DA6" w:rsidRDefault="00B805ED">
      <w:pPr>
        <w:jc w:val="both"/>
        <w:rPr>
          <w:del w:id="461" w:author="FANG, XIANG" w:date="2018-11-28T14:49:00Z"/>
          <w:rFonts w:asciiTheme="majorHAnsi" w:hAnsiTheme="majorHAnsi" w:cs="Times New Roman"/>
        </w:rPr>
        <w:pPrChange w:id="462" w:author="FANG, XIANG" w:date="2018-11-28T14:49:00Z">
          <w:pPr/>
        </w:pPrChange>
      </w:pPr>
      <w:del w:id="463" w:author="FANG, XIANG" w:date="2018-11-28T14:49:00Z">
        <w:r w:rsidRPr="00F274CB" w:rsidDel="00155DA6">
          <w:rPr>
            <w:rFonts w:asciiTheme="majorHAnsi" w:hAnsiTheme="majorHAnsi"/>
            <w:noProof/>
          </w:rPr>
          <mc:AlternateContent>
            <mc:Choice Requires="wps">
              <w:drawing>
                <wp:anchor distT="0" distB="0" distL="114300" distR="114300" simplePos="0" relativeHeight="251671552" behindDoc="0" locked="0" layoutInCell="1" allowOverlap="1" wp14:anchorId="71E57754" wp14:editId="0B1FD817">
                  <wp:simplePos x="0" y="0"/>
                  <wp:positionH relativeFrom="column">
                    <wp:posOffset>0</wp:posOffset>
                  </wp:positionH>
                  <wp:positionV relativeFrom="paragraph">
                    <wp:posOffset>1905</wp:posOffset>
                  </wp:positionV>
                  <wp:extent cx="658708" cy="165736"/>
                  <wp:effectExtent l="0" t="0" r="0" b="0"/>
                  <wp:wrapNone/>
                  <wp:docPr id="55" name="TextBox 1"/>
                  <wp:cNvGraphicFramePr/>
                  <a:graphic xmlns:a="http://schemas.openxmlformats.org/drawingml/2006/main">
                    <a:graphicData uri="http://schemas.microsoft.com/office/word/2010/wordprocessingShape">
                      <wps:wsp>
                        <wps:cNvSpPr txBox="1"/>
                        <wps:spPr>
                          <a:xfrm>
                            <a:off x="0" y="0"/>
                            <a:ext cx="658708" cy="165736"/>
                          </a:xfrm>
                          <a:prstGeom prst="rect">
                            <a:avLst/>
                          </a:prstGeom>
                          <a:noFill/>
                        </wps:spPr>
                        <wps:txbx>
                          <w:txbxContent>
                            <w:p w:rsidR="00D966F3" w:rsidRPr="00B805ED" w:rsidRDefault="00D966F3" w:rsidP="00B805ED">
                              <w:pPr>
                                <w:pStyle w:val="NormalWeb"/>
                                <w:spacing w:before="0" w:beforeAutospacing="0" w:after="0" w:afterAutospacing="0" w:line="200" w:lineRule="exact"/>
                                <w:jc w:val="center"/>
                                <w:rPr>
                                  <w:rFonts w:asciiTheme="majorHAnsi" w:hAnsiTheme="majorHAnsi"/>
                                  <w:sz w:val="20"/>
                                </w:rPr>
                              </w:pPr>
                              <w:r w:rsidRPr="00B805ED">
                                <w:rPr>
                                  <w:rFonts w:asciiTheme="majorHAnsi" w:hAnsiTheme="majorHAnsi" w:cstheme="minorBidi"/>
                                  <w:color w:val="000000" w:themeColor="text1"/>
                                  <w:kern w:val="24"/>
                                  <w:sz w:val="14"/>
                                  <w:szCs w:val="18"/>
                                </w:rPr>
                                <w:t xml:space="preserve">$ </w:t>
                              </w:r>
                              <w:r w:rsidRPr="00B805ED">
                                <w:rPr>
                                  <w:rFonts w:asciiTheme="majorHAnsi" w:hAnsiTheme="majorHAnsi" w:cstheme="minorBidi"/>
                                  <w:b/>
                                  <w:bCs/>
                                  <w:color w:val="000000" w:themeColor="text1"/>
                                  <w:kern w:val="24"/>
                                  <w:sz w:val="14"/>
                                  <w:szCs w:val="18"/>
                                </w:rPr>
                                <w:t>Thousand</w:t>
                              </w:r>
                            </w:p>
                          </w:txbxContent>
                        </wps:txbx>
                        <wps:bodyPr wrap="square" lIns="0" tIns="0" rIns="0" bIns="0" rtlCol="0" anchor="ctr">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left:0;text-align:left;margin-left:0;margin-top:.15pt;width:51.85pt;height:13.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" filled="f" stroked="f">
                  <v:textbox inset="0,0,0,0">
                    <w:txbxContent>
                      <w:p w:rsidR="00D966F3" w:rsidRPr="00B805ED" w:rsidRDefault="00D966F3" w:rsidP="00B805ED">
                        <w:pPr>
                          <w:pStyle w:val="NormalWeb"/>
                          <w:spacing w:before="0" w:beforeAutospacing="0" w:after="0" w:afterAutospacing="0" w:line="200" w:lineRule="exact"/>
                          <w:jc w:val="center"/>
                          <w:rPr>
                            <w:rFonts w:asciiTheme="majorHAnsi" w:hAnsiTheme="majorHAnsi"/>
                            <w:sz w:val="20"/>
                          </w:rPr>
                        </w:pPr>
                        <w:r w:rsidRPr="00B805ED">
                          <w:rPr>
                            <w:rFonts w:asciiTheme="majorHAnsi" w:hAnsiTheme="majorHAnsi" w:cstheme="minorBidi"/>
                            <w:color w:val="000000" w:themeColor="text1"/>
                            <w:kern w:val="24"/>
                            <w:sz w:val="14"/>
                            <w:szCs w:val="18"/>
                          </w:rPr>
                          <w:t xml:space="preserve">$ </w:t>
                        </w:r>
                        <w:r w:rsidRPr="00B805ED">
                          <w:rPr>
                            <w:rFonts w:asciiTheme="majorHAnsi" w:hAnsiTheme="majorHAnsi" w:cstheme="minorBidi"/>
                            <w:b/>
                            <w:bCs/>
                            <w:color w:val="000000" w:themeColor="text1"/>
                            <w:kern w:val="24"/>
                            <w:sz w:val="14"/>
                            <w:szCs w:val="18"/>
                          </w:rPr>
                          <w:t>Thousand</w:t>
                        </w:r>
                      </w:p>
                    </w:txbxContent>
                  </v:textbox>
                </v:shape>
              </w:pict>
            </mc:Fallback>
          </mc:AlternateContent>
        </w:r>
        <w:r w:rsidRPr="00F274CB" w:rsidDel="00155DA6">
          <w:rPr>
            <w:rFonts w:asciiTheme="majorHAnsi" w:hAnsiTheme="majorHAnsi" w:cs="Times New Roman"/>
            <w:noProof/>
          </w:rPr>
          <w:drawing>
            <wp:inline distT="0" distB="0" distL="0" distR="0" wp14:anchorId="5FB1A685" wp14:editId="3D4E370D">
              <wp:extent cx="6248400" cy="27114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472" cy="2711915"/>
                      </a:xfrm>
                      <a:prstGeom prst="rect">
                        <a:avLst/>
                      </a:prstGeom>
                      <a:noFill/>
                    </pic:spPr>
                  </pic:pic>
                </a:graphicData>
              </a:graphic>
            </wp:inline>
          </w:drawing>
        </w:r>
      </w:del>
    </w:p>
    <w:p w:rsidR="008E6122" w:rsidRPr="00F274CB" w:rsidDel="00155DA6" w:rsidRDefault="008E6122">
      <w:pPr>
        <w:jc w:val="both"/>
        <w:rPr>
          <w:del w:id="464" w:author="FANG, XIANG" w:date="2018-11-28T14:49:00Z"/>
          <w:rFonts w:asciiTheme="majorHAnsi" w:hAnsiTheme="majorHAnsi"/>
          <w:i/>
          <w:lang w:eastAsia="en-US"/>
        </w:rPr>
        <w:pPrChange w:id="465" w:author="FANG, XIANG" w:date="2018-11-28T14:49:00Z">
          <w:pPr/>
        </w:pPrChange>
      </w:pPr>
      <w:del w:id="466" w:author="FANG, XIANG" w:date="2018-11-28T14:49:00Z">
        <w:r w:rsidRPr="00F274CB" w:rsidDel="00155DA6">
          <w:rPr>
            <w:rFonts w:asciiTheme="majorHAnsi" w:hAnsiTheme="majorHAnsi"/>
            <w:i/>
            <w:lang w:eastAsia="en-US"/>
          </w:rPr>
          <w:lastRenderedPageBreak/>
          <w:delText>Source: BOC U.S. Entities Balance Sheet as of 12/31/2015</w:delText>
        </w:r>
      </w:del>
    </w:p>
    <w:p w:rsidR="003313B5" w:rsidDel="00155DA6" w:rsidRDefault="003313B5">
      <w:pPr>
        <w:jc w:val="both"/>
        <w:rPr>
          <w:del w:id="467" w:author="FANG, XIANG" w:date="2018-11-28T14:49:00Z"/>
          <w:rFonts w:asciiTheme="majorHAnsi" w:hAnsiTheme="majorHAnsi"/>
          <w:lang w:eastAsia="en-US"/>
        </w:rPr>
        <w:pPrChange w:id="468" w:author="FANG, XIANG" w:date="2018-11-28T14:49:00Z">
          <w:pPr/>
        </w:pPrChange>
      </w:pPr>
    </w:p>
    <w:p w:rsidR="003313B5" w:rsidDel="00155DA6" w:rsidRDefault="003313B5">
      <w:pPr>
        <w:jc w:val="both"/>
        <w:rPr>
          <w:del w:id="469" w:author="FANG, XIANG" w:date="2018-11-28T14:49:00Z"/>
          <w:rFonts w:asciiTheme="majorHAnsi" w:hAnsiTheme="majorHAnsi"/>
          <w:lang w:eastAsia="en-US"/>
        </w:rPr>
        <w:pPrChange w:id="470" w:author="FANG, XIANG" w:date="2018-11-28T14:49:00Z">
          <w:pPr/>
        </w:pPrChange>
      </w:pPr>
    </w:p>
    <w:p w:rsidR="003313B5" w:rsidDel="00155DA6" w:rsidRDefault="003313B5">
      <w:pPr>
        <w:jc w:val="both"/>
        <w:rPr>
          <w:del w:id="471" w:author="FANG, XIANG" w:date="2018-11-28T14:49:00Z"/>
          <w:rFonts w:asciiTheme="majorHAnsi" w:hAnsiTheme="majorHAnsi"/>
          <w:lang w:eastAsia="en-US"/>
        </w:rPr>
        <w:pPrChange w:id="472" w:author="FANG, XIANG" w:date="2018-11-28T14:49:00Z">
          <w:pPr/>
        </w:pPrChange>
      </w:pPr>
    </w:p>
    <w:p w:rsidR="008E6122" w:rsidRPr="00F274CB" w:rsidDel="00155DA6" w:rsidRDefault="00D023BE">
      <w:pPr>
        <w:jc w:val="both"/>
        <w:rPr>
          <w:del w:id="473" w:author="FANG, XIANG" w:date="2018-11-28T14:49:00Z"/>
          <w:rFonts w:asciiTheme="majorHAnsi" w:hAnsiTheme="majorHAnsi"/>
          <w:i/>
          <w:lang w:eastAsia="en-US"/>
        </w:rPr>
        <w:pPrChange w:id="474" w:author="FANG, XIANG" w:date="2018-11-28T14:49:00Z">
          <w:pPr/>
        </w:pPrChange>
      </w:pPr>
      <w:del w:id="475" w:author="FANG, XIANG" w:date="2018-11-28T14:49:00Z">
        <w:r w:rsidRPr="00F274CB" w:rsidDel="00155DA6">
          <w:rPr>
            <w:rFonts w:asciiTheme="majorHAnsi" w:hAnsiTheme="majorHAnsi"/>
            <w:lang w:eastAsia="en-US"/>
          </w:rPr>
          <w:delText xml:space="preserve">Figure III.E - </w:delText>
        </w:r>
        <w:r w:rsidR="00F01859" w:rsidDel="00155DA6">
          <w:rPr>
            <w:rFonts w:asciiTheme="majorHAnsi" w:hAnsiTheme="majorHAnsi"/>
            <w:lang w:eastAsia="en-US"/>
          </w:rPr>
          <w:delText>4</w:delText>
        </w:r>
        <w:r w:rsidR="008E6122" w:rsidRPr="00F274CB" w:rsidDel="00155DA6">
          <w:rPr>
            <w:rFonts w:asciiTheme="majorHAnsi" w:hAnsiTheme="majorHAnsi"/>
            <w:lang w:eastAsia="en-US"/>
          </w:rPr>
          <w:delText>: BOCI</w:delText>
        </w:r>
        <w:r w:rsidR="00F01859" w:rsidDel="00155DA6">
          <w:rPr>
            <w:rFonts w:asciiTheme="majorHAnsi" w:hAnsiTheme="majorHAnsi"/>
            <w:lang w:eastAsia="en-US"/>
          </w:rPr>
          <w:delText xml:space="preserve"> Balance Sheet</w:delText>
        </w:r>
      </w:del>
    </w:p>
    <w:p w:rsidR="008E6122" w:rsidRPr="00F274CB" w:rsidDel="00155DA6" w:rsidRDefault="008E6122">
      <w:pPr>
        <w:jc w:val="both"/>
        <w:rPr>
          <w:del w:id="476" w:author="FANG, XIANG" w:date="2018-11-28T14:49:00Z"/>
          <w:rFonts w:asciiTheme="majorHAnsi" w:hAnsiTheme="majorHAnsi" w:cs="Times New Roman"/>
        </w:rPr>
        <w:pPrChange w:id="477" w:author="FANG, XIANG" w:date="2018-11-28T14:49:00Z">
          <w:pPr/>
        </w:pPrChange>
      </w:pPr>
      <w:del w:id="478" w:author="FANG, XIANG" w:date="2018-11-28T14:49:00Z">
        <w:r w:rsidRPr="00F274CB" w:rsidDel="00155DA6">
          <w:rPr>
            <w:rFonts w:asciiTheme="majorHAnsi" w:hAnsiTheme="majorHAnsi" w:cs="Times New Roman"/>
            <w:noProof/>
          </w:rPr>
          <w:drawing>
            <wp:inline distT="0" distB="0" distL="0" distR="0" wp14:anchorId="7CA2B56D" wp14:editId="09171049">
              <wp:extent cx="6245352" cy="3817357"/>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45352" cy="3817357"/>
                      </a:xfrm>
                      <a:prstGeom prst="rect">
                        <a:avLst/>
                      </a:prstGeom>
                      <a:noFill/>
                    </pic:spPr>
                  </pic:pic>
                </a:graphicData>
              </a:graphic>
            </wp:inline>
          </w:drawing>
        </w:r>
      </w:del>
    </w:p>
    <w:p w:rsidR="008E6122" w:rsidRPr="00F274CB" w:rsidDel="00155DA6" w:rsidRDefault="008E6122">
      <w:pPr>
        <w:jc w:val="both"/>
        <w:rPr>
          <w:del w:id="479" w:author="FANG, XIANG" w:date="2018-11-28T14:49:00Z"/>
          <w:rFonts w:asciiTheme="majorHAnsi" w:hAnsiTheme="majorHAnsi"/>
          <w:i/>
          <w:lang w:eastAsia="en-US"/>
        </w:rPr>
        <w:pPrChange w:id="480" w:author="FANG, XIANG" w:date="2018-11-28T14:49:00Z">
          <w:pPr/>
        </w:pPrChange>
      </w:pPr>
      <w:del w:id="481" w:author="FANG, XIANG" w:date="2018-11-28T14:49:00Z">
        <w:r w:rsidRPr="00F274CB" w:rsidDel="00155DA6">
          <w:rPr>
            <w:rFonts w:asciiTheme="majorHAnsi" w:hAnsiTheme="majorHAnsi"/>
            <w:i/>
            <w:lang w:eastAsia="en-US"/>
          </w:rPr>
          <w:delText xml:space="preserve">Source: </w:delText>
        </w:r>
        <w:r w:rsidR="00F01859" w:rsidDel="00155DA6">
          <w:rPr>
            <w:rFonts w:asciiTheme="majorHAnsi" w:hAnsiTheme="majorHAnsi"/>
            <w:i/>
            <w:lang w:eastAsia="en-US"/>
          </w:rPr>
          <w:delText>T24 System</w:delText>
        </w:r>
      </w:del>
    </w:p>
    <w:p w:rsidR="00DD722D" w:rsidRPr="00F274CB" w:rsidRDefault="00DD722D">
      <w:pPr>
        <w:jc w:val="both"/>
        <w:rPr>
          <w:rFonts w:asciiTheme="majorHAnsi" w:hAnsiTheme="majorHAnsi" w:cs="Times New Roman"/>
        </w:rPr>
        <w:pPrChange w:id="482" w:author="FANG, XIANG" w:date="2018-11-28T14:49:00Z">
          <w:pPr/>
        </w:pPrChange>
      </w:pPr>
    </w:p>
    <w:p w:rsidR="00C86D19" w:rsidRDefault="00FD40F9" w:rsidP="00E8441B">
      <w:pPr>
        <w:rPr>
          <w:lang w:eastAsia="en-US"/>
        </w:rPr>
      </w:pPr>
      <w:r w:rsidRPr="00194A42">
        <w:rPr>
          <w:rFonts w:cs="Times New Roman"/>
        </w:rPr>
        <w:t>III.E.1.</w:t>
      </w:r>
      <w:r w:rsidR="00511726" w:rsidRPr="00035E1B">
        <w:rPr>
          <w:rFonts w:cs="Times New Roman"/>
        </w:rPr>
        <w:t xml:space="preserve"> </w:t>
      </w:r>
      <w:r w:rsidR="00511726" w:rsidRPr="004F2661">
        <w:rPr>
          <w:lang w:eastAsia="en-US"/>
        </w:rPr>
        <w:t>BOC Aviation (USA) Corporation</w:t>
      </w:r>
    </w:p>
    <w:p w:rsidR="00511726" w:rsidRPr="00F274CB" w:rsidRDefault="00511726" w:rsidP="00A661B1">
      <w:pPr>
        <w:jc w:val="both"/>
        <w:rPr>
          <w:rFonts w:asciiTheme="majorHAnsi" w:hAnsiTheme="majorHAnsi"/>
          <w:lang w:eastAsia="en-US"/>
        </w:rPr>
      </w:pPr>
      <w:r w:rsidRPr="00F274CB">
        <w:rPr>
          <w:rFonts w:asciiTheme="majorHAnsi" w:hAnsiTheme="majorHAnsi"/>
          <w:lang w:eastAsia="en-US"/>
        </w:rPr>
        <w:t xml:space="preserve">BOCA </w:t>
      </w:r>
      <w:r w:rsidR="00BE5528">
        <w:rPr>
          <w:rFonts w:asciiTheme="majorHAnsi" w:hAnsiTheme="majorHAnsi"/>
          <w:lang w:eastAsia="en-US"/>
        </w:rPr>
        <w:t>Aviation (</w:t>
      </w:r>
      <w:r w:rsidRPr="00F274CB">
        <w:rPr>
          <w:rFonts w:asciiTheme="majorHAnsi" w:hAnsiTheme="majorHAnsi"/>
          <w:lang w:eastAsia="en-US"/>
        </w:rPr>
        <w:t>USA</w:t>
      </w:r>
      <w:r w:rsidR="00BE5528">
        <w:rPr>
          <w:rFonts w:asciiTheme="majorHAnsi" w:hAnsiTheme="majorHAnsi"/>
          <w:lang w:eastAsia="en-US"/>
        </w:rPr>
        <w:t>) Corporation</w:t>
      </w:r>
      <w:r w:rsidRPr="00F274CB">
        <w:rPr>
          <w:rFonts w:asciiTheme="majorHAnsi" w:hAnsiTheme="majorHAnsi"/>
          <w:lang w:eastAsia="en-US"/>
        </w:rPr>
        <w:t xml:space="preserve"> </w:t>
      </w:r>
      <w:r w:rsidR="00BE5528">
        <w:rPr>
          <w:rFonts w:asciiTheme="majorHAnsi" w:hAnsiTheme="majorHAnsi"/>
          <w:lang w:eastAsia="en-US"/>
        </w:rPr>
        <w:t>(</w:t>
      </w:r>
      <w:r w:rsidR="0047329D">
        <w:rPr>
          <w:rFonts w:asciiTheme="majorHAnsi" w:hAnsiTheme="majorHAnsi"/>
          <w:lang w:eastAsia="en-US"/>
        </w:rPr>
        <w:t>“</w:t>
      </w:r>
      <w:r w:rsidR="00BE5528">
        <w:rPr>
          <w:rFonts w:asciiTheme="majorHAnsi" w:hAnsiTheme="majorHAnsi"/>
          <w:lang w:eastAsia="en-US"/>
        </w:rPr>
        <w:t>BOCA</w:t>
      </w:r>
      <w:r w:rsidR="0047329D">
        <w:rPr>
          <w:rFonts w:asciiTheme="majorHAnsi" w:hAnsiTheme="majorHAnsi"/>
          <w:lang w:eastAsia="en-US"/>
        </w:rPr>
        <w:t>”</w:t>
      </w:r>
      <w:r w:rsidR="00BE5528">
        <w:rPr>
          <w:rFonts w:asciiTheme="majorHAnsi" w:hAnsiTheme="majorHAnsi"/>
          <w:lang w:eastAsia="en-US"/>
        </w:rPr>
        <w:t xml:space="preserve">) </w:t>
      </w:r>
      <w:r w:rsidR="00E2276C" w:rsidRPr="00F274CB">
        <w:rPr>
          <w:rFonts w:asciiTheme="majorHAnsi" w:hAnsiTheme="majorHAnsi"/>
          <w:lang w:eastAsia="en-US"/>
        </w:rPr>
        <w:t>is a wholly-owned subsidiary of</w:t>
      </w:r>
      <w:r w:rsidRPr="00F274CB">
        <w:rPr>
          <w:rFonts w:asciiTheme="majorHAnsi" w:hAnsiTheme="majorHAnsi"/>
          <w:lang w:eastAsia="en-US"/>
        </w:rPr>
        <w:t xml:space="preserve"> BOC Aviation</w:t>
      </w:r>
      <w:r w:rsidR="00E2276C" w:rsidRPr="00F274CB">
        <w:rPr>
          <w:rFonts w:asciiTheme="majorHAnsi" w:hAnsiTheme="majorHAnsi"/>
          <w:lang w:eastAsia="en-US"/>
        </w:rPr>
        <w:t>, based</w:t>
      </w:r>
      <w:r w:rsidRPr="00F274CB">
        <w:rPr>
          <w:rFonts w:asciiTheme="majorHAnsi" w:hAnsiTheme="majorHAnsi"/>
          <w:lang w:eastAsia="en-US"/>
        </w:rPr>
        <w:t xml:space="preserve"> in Singapore</w:t>
      </w:r>
      <w:r w:rsidR="009C5238">
        <w:rPr>
          <w:rFonts w:asciiTheme="majorHAnsi" w:hAnsiTheme="majorHAnsi"/>
          <w:lang w:eastAsia="en-US"/>
        </w:rPr>
        <w:t>.  BOC</w:t>
      </w:r>
      <w:r w:rsidR="00BE5528">
        <w:rPr>
          <w:rFonts w:asciiTheme="majorHAnsi" w:hAnsiTheme="majorHAnsi"/>
          <w:lang w:eastAsia="en-US"/>
        </w:rPr>
        <w:t xml:space="preserve"> </w:t>
      </w:r>
      <w:r w:rsidR="009C5238">
        <w:rPr>
          <w:rFonts w:asciiTheme="majorHAnsi" w:hAnsiTheme="majorHAnsi"/>
          <w:lang w:eastAsia="en-US"/>
        </w:rPr>
        <w:t>A</w:t>
      </w:r>
      <w:r w:rsidR="00BE5528">
        <w:rPr>
          <w:rFonts w:asciiTheme="majorHAnsi" w:hAnsiTheme="majorHAnsi"/>
          <w:lang w:eastAsia="en-US"/>
        </w:rPr>
        <w:t>viation</w:t>
      </w:r>
      <w:r w:rsidR="009C5238">
        <w:rPr>
          <w:rFonts w:asciiTheme="majorHAnsi" w:hAnsiTheme="majorHAnsi"/>
          <w:lang w:eastAsia="en-US"/>
        </w:rPr>
        <w:t xml:space="preserve"> is </w:t>
      </w:r>
      <w:r w:rsidR="00E73DA2">
        <w:rPr>
          <w:rFonts w:asciiTheme="majorHAnsi" w:hAnsiTheme="majorHAnsi"/>
          <w:lang w:eastAsia="en-US"/>
        </w:rPr>
        <w:t xml:space="preserve">a </w:t>
      </w:r>
      <w:r w:rsidRPr="00F274CB">
        <w:rPr>
          <w:rFonts w:asciiTheme="majorHAnsi" w:hAnsiTheme="majorHAnsi"/>
          <w:lang w:eastAsia="en-US"/>
        </w:rPr>
        <w:t xml:space="preserve">leading global aircraft operating leasing company and the largest aircraft operating leasing company headquartered in Asia, as measured by the value of owned aircraft. The portfolio of owned aircraft has an average age </w:t>
      </w:r>
      <w:r w:rsidR="00D6607E">
        <w:rPr>
          <w:rFonts w:asciiTheme="majorHAnsi" w:hAnsiTheme="majorHAnsi"/>
          <w:lang w:eastAsia="en-US"/>
        </w:rPr>
        <w:t>of fewer</w:t>
      </w:r>
      <w:r w:rsidRPr="00F274CB">
        <w:rPr>
          <w:rFonts w:asciiTheme="majorHAnsi" w:hAnsiTheme="majorHAnsi"/>
          <w:lang w:eastAsia="en-US"/>
        </w:rPr>
        <w:t xml:space="preserve"> than four years, weighted by net book value</w:t>
      </w:r>
      <w:r w:rsidR="00E2276C" w:rsidRPr="00F274CB">
        <w:rPr>
          <w:rFonts w:asciiTheme="majorHAnsi" w:hAnsiTheme="majorHAnsi"/>
          <w:lang w:eastAsia="en-US"/>
        </w:rPr>
        <w:t xml:space="preserve">. </w:t>
      </w:r>
      <w:r w:rsidRPr="00F274CB">
        <w:rPr>
          <w:rFonts w:asciiTheme="majorHAnsi" w:hAnsiTheme="majorHAnsi"/>
          <w:lang w:eastAsia="en-US"/>
        </w:rPr>
        <w:t>BOC</w:t>
      </w:r>
      <w:r w:rsidR="00BE5528">
        <w:rPr>
          <w:rFonts w:asciiTheme="majorHAnsi" w:hAnsiTheme="majorHAnsi"/>
          <w:lang w:eastAsia="en-US"/>
        </w:rPr>
        <w:t xml:space="preserve"> </w:t>
      </w:r>
      <w:r w:rsidRPr="00F274CB">
        <w:rPr>
          <w:rFonts w:asciiTheme="majorHAnsi" w:hAnsiTheme="majorHAnsi"/>
          <w:lang w:eastAsia="en-US"/>
        </w:rPr>
        <w:t>A</w:t>
      </w:r>
      <w:r w:rsidR="00BE5528">
        <w:rPr>
          <w:rFonts w:asciiTheme="majorHAnsi" w:hAnsiTheme="majorHAnsi"/>
          <w:lang w:eastAsia="en-US"/>
        </w:rPr>
        <w:t>viation</w:t>
      </w:r>
      <w:r w:rsidRPr="00F274CB">
        <w:rPr>
          <w:rFonts w:asciiTheme="majorHAnsi" w:hAnsiTheme="majorHAnsi"/>
          <w:lang w:eastAsia="en-US"/>
        </w:rPr>
        <w:t xml:space="preserve"> has</w:t>
      </w:r>
      <w:r w:rsidR="00F537FA" w:rsidRPr="00F274CB">
        <w:rPr>
          <w:rFonts w:asciiTheme="majorHAnsi" w:hAnsiTheme="majorHAnsi"/>
          <w:lang w:eastAsia="en-US"/>
        </w:rPr>
        <w:t xml:space="preserve"> entered into</w:t>
      </w:r>
      <w:r w:rsidRPr="00F274CB">
        <w:rPr>
          <w:rFonts w:asciiTheme="majorHAnsi" w:hAnsiTheme="majorHAnsi"/>
          <w:lang w:eastAsia="en-US"/>
        </w:rPr>
        <w:t xml:space="preserve"> long-term </w:t>
      </w:r>
      <w:r w:rsidR="00F537FA" w:rsidRPr="00F274CB">
        <w:rPr>
          <w:rFonts w:asciiTheme="majorHAnsi" w:hAnsiTheme="majorHAnsi"/>
          <w:lang w:eastAsia="en-US"/>
        </w:rPr>
        <w:t>leases for its aircraft</w:t>
      </w:r>
      <w:r w:rsidRPr="00F274CB">
        <w:rPr>
          <w:rFonts w:asciiTheme="majorHAnsi" w:hAnsiTheme="majorHAnsi"/>
          <w:lang w:eastAsia="en-US"/>
        </w:rPr>
        <w:t>, with a weighted average remaining lease term on the owned portfolio of more than seven years.</w:t>
      </w:r>
    </w:p>
    <w:p w:rsidR="00511726" w:rsidRPr="00F274CB" w:rsidRDefault="00511726" w:rsidP="00A661B1">
      <w:pPr>
        <w:jc w:val="both"/>
        <w:rPr>
          <w:rFonts w:asciiTheme="majorHAnsi" w:hAnsiTheme="majorHAnsi"/>
          <w:lang w:eastAsia="en-US"/>
        </w:rPr>
      </w:pPr>
      <w:r w:rsidRPr="00F274CB">
        <w:rPr>
          <w:rFonts w:asciiTheme="majorHAnsi" w:hAnsiTheme="majorHAnsi"/>
          <w:lang w:eastAsia="en-US"/>
        </w:rPr>
        <w:t xml:space="preserve">The principal </w:t>
      </w:r>
      <w:r w:rsidR="00E2276C" w:rsidRPr="00F274CB">
        <w:rPr>
          <w:rFonts w:asciiTheme="majorHAnsi" w:hAnsiTheme="majorHAnsi"/>
          <w:lang w:eastAsia="en-US"/>
        </w:rPr>
        <w:t xml:space="preserve">activity </w:t>
      </w:r>
      <w:r w:rsidRPr="00F274CB">
        <w:rPr>
          <w:rFonts w:asciiTheme="majorHAnsi" w:hAnsiTheme="majorHAnsi"/>
          <w:lang w:eastAsia="en-US"/>
        </w:rPr>
        <w:t xml:space="preserve">of BOCA is leasing of aircraft. </w:t>
      </w:r>
      <w:r w:rsidR="00E2276C" w:rsidRPr="00F274CB">
        <w:rPr>
          <w:rFonts w:asciiTheme="majorHAnsi" w:hAnsiTheme="majorHAnsi"/>
          <w:lang w:eastAsia="en-US"/>
        </w:rPr>
        <w:t>Debt accounts</w:t>
      </w:r>
      <w:r w:rsidRPr="00F274CB">
        <w:rPr>
          <w:rFonts w:asciiTheme="majorHAnsi" w:hAnsiTheme="majorHAnsi"/>
          <w:lang w:eastAsia="en-US"/>
        </w:rPr>
        <w:t xml:space="preserve"> comprise loans and borrowings and finance lease payables. BOCA does not engage in any </w:t>
      </w:r>
      <w:r w:rsidR="00E2276C" w:rsidRPr="00F274CB">
        <w:rPr>
          <w:rFonts w:asciiTheme="majorHAnsi" w:hAnsiTheme="majorHAnsi"/>
          <w:lang w:eastAsia="en-US"/>
        </w:rPr>
        <w:t xml:space="preserve">external </w:t>
      </w:r>
      <w:r w:rsidRPr="00F274CB">
        <w:rPr>
          <w:rFonts w:asciiTheme="majorHAnsi" w:hAnsiTheme="majorHAnsi"/>
          <w:lang w:eastAsia="en-US"/>
        </w:rPr>
        <w:t>funding activity</w:t>
      </w:r>
      <w:r w:rsidR="00E2276C" w:rsidRPr="00F274CB">
        <w:rPr>
          <w:rFonts w:asciiTheme="majorHAnsi" w:hAnsiTheme="majorHAnsi"/>
          <w:lang w:eastAsia="en-US"/>
        </w:rPr>
        <w:t xml:space="preserve"> -- </w:t>
      </w:r>
      <w:r w:rsidRPr="00F274CB">
        <w:rPr>
          <w:rFonts w:asciiTheme="majorHAnsi" w:hAnsiTheme="majorHAnsi"/>
          <w:lang w:eastAsia="en-US"/>
        </w:rPr>
        <w:t>BOCA borrows from BOC</w:t>
      </w:r>
      <w:r w:rsidR="00BE5528">
        <w:rPr>
          <w:rFonts w:asciiTheme="majorHAnsi" w:hAnsiTheme="majorHAnsi"/>
          <w:lang w:eastAsia="en-US"/>
        </w:rPr>
        <w:t xml:space="preserve"> </w:t>
      </w:r>
      <w:r w:rsidRPr="00F274CB">
        <w:rPr>
          <w:rFonts w:asciiTheme="majorHAnsi" w:hAnsiTheme="majorHAnsi"/>
          <w:lang w:eastAsia="en-US"/>
        </w:rPr>
        <w:t>A</w:t>
      </w:r>
      <w:r w:rsidR="00BE5528">
        <w:rPr>
          <w:rFonts w:asciiTheme="majorHAnsi" w:hAnsiTheme="majorHAnsi"/>
          <w:lang w:eastAsia="en-US"/>
        </w:rPr>
        <w:t>viation</w:t>
      </w:r>
      <w:r w:rsidRPr="00F274CB">
        <w:rPr>
          <w:rFonts w:asciiTheme="majorHAnsi" w:hAnsiTheme="majorHAnsi"/>
          <w:lang w:eastAsia="en-US"/>
        </w:rPr>
        <w:t xml:space="preserve"> exclusively for any funding needs.</w:t>
      </w:r>
      <w:r w:rsidR="00E2276C" w:rsidRPr="00F274CB">
        <w:rPr>
          <w:rFonts w:asciiTheme="majorHAnsi" w:hAnsiTheme="majorHAnsi"/>
          <w:lang w:eastAsia="en-US"/>
        </w:rPr>
        <w:t xml:space="preserve"> </w:t>
      </w:r>
      <w:r w:rsidRPr="00F274CB">
        <w:rPr>
          <w:rFonts w:asciiTheme="majorHAnsi" w:hAnsiTheme="majorHAnsi"/>
          <w:lang w:eastAsia="en-US"/>
        </w:rPr>
        <w:t xml:space="preserve"> </w:t>
      </w:r>
      <w:r w:rsidR="00F537FA" w:rsidRPr="00F274CB">
        <w:rPr>
          <w:rFonts w:asciiTheme="majorHAnsi" w:hAnsiTheme="majorHAnsi"/>
          <w:lang w:eastAsia="en-US"/>
        </w:rPr>
        <w:t>The funding maturity profile of BOCA borrowings from BOC</w:t>
      </w:r>
      <w:r w:rsidR="00BE5528">
        <w:rPr>
          <w:rFonts w:asciiTheme="majorHAnsi" w:hAnsiTheme="majorHAnsi"/>
          <w:lang w:eastAsia="en-US"/>
        </w:rPr>
        <w:t xml:space="preserve"> </w:t>
      </w:r>
      <w:r w:rsidR="00F537FA" w:rsidRPr="00F274CB">
        <w:rPr>
          <w:rFonts w:asciiTheme="majorHAnsi" w:hAnsiTheme="majorHAnsi"/>
          <w:lang w:eastAsia="en-US"/>
        </w:rPr>
        <w:t>A</w:t>
      </w:r>
      <w:r w:rsidR="00BE5528">
        <w:rPr>
          <w:rFonts w:asciiTheme="majorHAnsi" w:hAnsiTheme="majorHAnsi"/>
          <w:lang w:eastAsia="en-US"/>
        </w:rPr>
        <w:t>viation</w:t>
      </w:r>
      <w:r w:rsidR="00F537FA" w:rsidRPr="00F274CB">
        <w:rPr>
          <w:rFonts w:asciiTheme="majorHAnsi" w:hAnsiTheme="majorHAnsi"/>
          <w:lang w:eastAsia="en-US"/>
        </w:rPr>
        <w:t xml:space="preserve"> is set to match the lease maturity profile in order to maintain a matched book.  </w:t>
      </w:r>
      <w:r w:rsidRPr="00F274CB">
        <w:rPr>
          <w:rFonts w:asciiTheme="majorHAnsi" w:hAnsiTheme="majorHAnsi"/>
          <w:lang w:eastAsia="en-US"/>
        </w:rPr>
        <w:t xml:space="preserve">BOCA does not have any off-balance sheet exposure. </w:t>
      </w:r>
    </w:p>
    <w:p w:rsidR="00F537FA" w:rsidRPr="00F274CB" w:rsidDel="004862BA" w:rsidRDefault="00F537FA" w:rsidP="00A661B1">
      <w:pPr>
        <w:jc w:val="both"/>
        <w:rPr>
          <w:del w:id="483" w:author="MA, YUANYUAN" w:date="2018-02-15T13:36:00Z"/>
          <w:rFonts w:asciiTheme="majorHAnsi" w:hAnsiTheme="majorHAnsi"/>
          <w:lang w:eastAsia="en-US"/>
        </w:rPr>
      </w:pPr>
      <w:commentRangeStart w:id="484"/>
      <w:del w:id="485" w:author="MA, YUANYUAN" w:date="2018-02-15T13:36:00Z">
        <w:r w:rsidRPr="00F274CB" w:rsidDel="004862BA">
          <w:rPr>
            <w:rFonts w:asciiTheme="majorHAnsi" w:hAnsiTheme="majorHAnsi"/>
            <w:lang w:eastAsia="en-US"/>
          </w:rPr>
          <w:lastRenderedPageBreak/>
          <w:delText xml:space="preserve">BOC Group is currently in the process of spinning off a </w:delText>
        </w:r>
        <w:r w:rsidR="00E16CAB" w:rsidRPr="00F274CB" w:rsidDel="004862BA">
          <w:rPr>
            <w:rFonts w:asciiTheme="majorHAnsi" w:hAnsiTheme="majorHAnsi"/>
            <w:lang w:eastAsia="en-US"/>
          </w:rPr>
          <w:delText>minority</w:delText>
        </w:r>
        <w:r w:rsidRPr="00F274CB" w:rsidDel="004862BA">
          <w:rPr>
            <w:rFonts w:asciiTheme="majorHAnsi" w:hAnsiTheme="majorHAnsi"/>
            <w:lang w:eastAsia="en-US"/>
          </w:rPr>
          <w:delText xml:space="preserve"> ownership of BOC</w:delText>
        </w:r>
        <w:r w:rsidR="005D6B53" w:rsidDel="004862BA">
          <w:rPr>
            <w:rFonts w:asciiTheme="majorHAnsi" w:hAnsiTheme="majorHAnsi"/>
            <w:lang w:eastAsia="en-US"/>
          </w:rPr>
          <w:delText xml:space="preserve"> </w:delText>
        </w:r>
        <w:r w:rsidRPr="00F274CB" w:rsidDel="004862BA">
          <w:rPr>
            <w:rFonts w:asciiTheme="majorHAnsi" w:hAnsiTheme="majorHAnsi"/>
            <w:lang w:eastAsia="en-US"/>
          </w:rPr>
          <w:delText>A</w:delText>
        </w:r>
        <w:r w:rsidR="005D6B53" w:rsidDel="004862BA">
          <w:rPr>
            <w:rFonts w:asciiTheme="majorHAnsi" w:hAnsiTheme="majorHAnsi"/>
            <w:lang w:eastAsia="en-US"/>
          </w:rPr>
          <w:delText>viation</w:delText>
        </w:r>
        <w:r w:rsidRPr="00F274CB" w:rsidDel="004862BA">
          <w:rPr>
            <w:rFonts w:asciiTheme="majorHAnsi" w:hAnsiTheme="majorHAnsi"/>
            <w:lang w:eastAsia="en-US"/>
          </w:rPr>
          <w:delText>, expected to occur in 2016.</w:delText>
        </w:r>
        <w:commentRangeEnd w:id="484"/>
        <w:r w:rsidR="00E11D46" w:rsidDel="004862BA">
          <w:rPr>
            <w:rStyle w:val="CommentReference"/>
          </w:rPr>
          <w:commentReference w:id="484"/>
        </w:r>
      </w:del>
    </w:p>
    <w:p w:rsidR="00B62CCA" w:rsidRDefault="00F537FA" w:rsidP="00A661B1">
      <w:pPr>
        <w:jc w:val="both"/>
        <w:rPr>
          <w:rFonts w:asciiTheme="majorHAnsi" w:hAnsiTheme="majorHAnsi"/>
          <w:lang w:eastAsia="en-US"/>
        </w:rPr>
      </w:pPr>
      <w:r w:rsidRPr="00F274CB">
        <w:rPr>
          <w:rFonts w:asciiTheme="majorHAnsi" w:hAnsiTheme="majorHAnsi"/>
          <w:lang w:eastAsia="en-US"/>
        </w:rPr>
        <w:t xml:space="preserve">BOC has determined that BOCA, due to its immateriality and </w:t>
      </w:r>
      <w:r w:rsidR="00E73DA2">
        <w:rPr>
          <w:rFonts w:asciiTheme="majorHAnsi" w:hAnsiTheme="majorHAnsi"/>
          <w:lang w:eastAsia="en-US"/>
        </w:rPr>
        <w:t>minimal</w:t>
      </w:r>
      <w:r w:rsidR="00E73DA2" w:rsidRPr="00F274CB">
        <w:rPr>
          <w:rFonts w:asciiTheme="majorHAnsi" w:hAnsiTheme="majorHAnsi"/>
          <w:lang w:eastAsia="en-US"/>
        </w:rPr>
        <w:t xml:space="preserve"> </w:t>
      </w:r>
      <w:r w:rsidRPr="00F274CB">
        <w:rPr>
          <w:rFonts w:asciiTheme="majorHAnsi" w:hAnsiTheme="majorHAnsi"/>
          <w:lang w:eastAsia="en-US"/>
        </w:rPr>
        <w:t>liquidity risk profile, should be excluded from CUSO liquidity stress tests.</w:t>
      </w:r>
    </w:p>
    <w:p w:rsidR="00DD4FE5" w:rsidRPr="00DD4FE5" w:rsidRDefault="00DD4FE5" w:rsidP="00DD4FE5">
      <w:pPr>
        <w:rPr>
          <w:rFonts w:asciiTheme="majorHAnsi" w:hAnsiTheme="majorHAnsi"/>
          <w:b/>
          <w:lang w:eastAsia="en-US"/>
        </w:rPr>
      </w:pPr>
    </w:p>
    <w:p w:rsidR="00B12485" w:rsidRPr="00DD4FE5" w:rsidRDefault="00B12485">
      <w:pPr>
        <w:rPr>
          <w:lang w:eastAsia="en-US"/>
        </w:rPr>
      </w:pPr>
      <w:r w:rsidRPr="00DD4FE5">
        <w:rPr>
          <w:rFonts w:cs="Times New Roman"/>
        </w:rPr>
        <w:t>III.E.2</w:t>
      </w:r>
      <w:r w:rsidR="004F2661">
        <w:rPr>
          <w:rFonts w:cs="Times New Roman"/>
        </w:rPr>
        <w:t xml:space="preserve">  </w:t>
      </w:r>
      <w:r w:rsidRPr="00DD4FE5">
        <w:rPr>
          <w:lang w:eastAsia="en-US"/>
        </w:rPr>
        <w:t xml:space="preserve">7 Bryant Park </w:t>
      </w:r>
      <w:r w:rsidR="00E73DA2">
        <w:rPr>
          <w:lang w:eastAsia="en-US"/>
        </w:rPr>
        <w:t xml:space="preserve">Owner </w:t>
      </w:r>
      <w:r w:rsidRPr="00DD4FE5">
        <w:rPr>
          <w:lang w:eastAsia="en-US"/>
        </w:rPr>
        <w:t>LLC</w:t>
      </w:r>
    </w:p>
    <w:p w:rsidR="00B12485" w:rsidRPr="00F274CB" w:rsidRDefault="00B12485" w:rsidP="00A661B1">
      <w:pPr>
        <w:jc w:val="both"/>
        <w:rPr>
          <w:rFonts w:asciiTheme="majorHAnsi" w:hAnsiTheme="majorHAnsi"/>
          <w:lang w:eastAsia="en-US"/>
        </w:rPr>
      </w:pPr>
      <w:r w:rsidRPr="00F274CB">
        <w:rPr>
          <w:rFonts w:asciiTheme="majorHAnsi" w:hAnsiTheme="majorHAnsi"/>
        </w:rPr>
        <w:t>7</w:t>
      </w:r>
      <w:r w:rsidR="004F2661">
        <w:rPr>
          <w:rFonts w:asciiTheme="majorHAnsi" w:hAnsiTheme="majorHAnsi"/>
        </w:rPr>
        <w:t xml:space="preserve"> </w:t>
      </w:r>
      <w:r w:rsidRPr="00F274CB">
        <w:rPr>
          <w:rFonts w:asciiTheme="majorHAnsi" w:hAnsiTheme="majorHAnsi"/>
        </w:rPr>
        <w:t>B</w:t>
      </w:r>
      <w:r w:rsidR="0047329D">
        <w:rPr>
          <w:rFonts w:asciiTheme="majorHAnsi" w:hAnsiTheme="majorHAnsi"/>
        </w:rPr>
        <w:t>ryant Park Owner LLC (“7BP”)</w:t>
      </w:r>
      <w:r w:rsidRPr="00F274CB">
        <w:rPr>
          <w:rFonts w:asciiTheme="majorHAnsi" w:hAnsiTheme="majorHAnsi"/>
        </w:rPr>
        <w:t xml:space="preserve"> was </w:t>
      </w:r>
      <w:r w:rsidRPr="00194A42">
        <w:rPr>
          <w:rFonts w:asciiTheme="majorHAnsi" w:hAnsiTheme="majorHAnsi"/>
        </w:rPr>
        <w:t>incorporated in New York as a Limited Liability Company, and a subsidiary of Bank of China Group Investment Li</w:t>
      </w:r>
      <w:r w:rsidRPr="00035E1B">
        <w:rPr>
          <w:rFonts w:asciiTheme="majorHAnsi" w:hAnsiTheme="majorHAnsi"/>
        </w:rPr>
        <w:t>mited,</w:t>
      </w:r>
      <w:r w:rsidRPr="00F274CB">
        <w:rPr>
          <w:rFonts w:asciiTheme="majorHAnsi" w:hAnsiTheme="majorHAnsi"/>
        </w:rPr>
        <w:t xml:space="preserve"> a Hong Kong-based entity. The entity was established for the purpose of taking ownership of a commercial real estate building located at 7 Bryant Park in New York City. </w:t>
      </w:r>
      <w:r w:rsidRPr="00F274CB">
        <w:rPr>
          <w:rFonts w:asciiTheme="majorHAnsi" w:hAnsiTheme="majorHAnsi"/>
          <w:lang w:eastAsia="en-US"/>
        </w:rPr>
        <w:t xml:space="preserve">The building was purchased for $600 million in 2015.  BOC plans to occupy 40% of the available office space and lease the other 60% to third parties.  7 BP will act as the vehicle to collect and account for the revenue derived from leasing activities. </w:t>
      </w:r>
      <w:r w:rsidR="00E73DA2">
        <w:rPr>
          <w:rFonts w:asciiTheme="majorHAnsi" w:hAnsiTheme="majorHAnsi"/>
          <w:lang w:eastAsia="en-US"/>
        </w:rPr>
        <w:t>7BP funding profile comprises equity and a $369.1 million, non-callable, amortizing loan maturing December 31, 2026</w:t>
      </w:r>
      <w:r w:rsidRPr="00F274CB">
        <w:rPr>
          <w:rFonts w:asciiTheme="majorHAnsi" w:hAnsiTheme="majorHAnsi"/>
          <w:lang w:eastAsia="en-US"/>
        </w:rPr>
        <w:t>.</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BOC has determined that 7BP, due to its immateriality and low liquidity risk profile, should be excluded from CUSO liquidity stress tests.</w:t>
      </w:r>
    </w:p>
    <w:p w:rsidR="00B12485" w:rsidRPr="00DD4FE5" w:rsidRDefault="00B12485">
      <w:pPr>
        <w:rPr>
          <w:rFonts w:cs="Times New Roman"/>
        </w:rPr>
      </w:pPr>
      <w:r w:rsidRPr="00DD4FE5">
        <w:rPr>
          <w:rFonts w:cs="Times New Roman"/>
        </w:rPr>
        <w:t xml:space="preserve">III.E.3. </w:t>
      </w:r>
      <w:r w:rsidRPr="00DD4FE5">
        <w:rPr>
          <w:lang w:eastAsia="en-US"/>
        </w:rPr>
        <w:t>BOC International (USA)</w:t>
      </w:r>
      <w:r w:rsidR="00AC2AA4">
        <w:rPr>
          <w:lang w:eastAsia="en-US"/>
        </w:rPr>
        <w:t xml:space="preserve"> </w:t>
      </w:r>
      <w:r w:rsidR="004F725E">
        <w:rPr>
          <w:lang w:eastAsia="en-US"/>
        </w:rPr>
        <w:t>Inc.</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BOC</w:t>
      </w:r>
      <w:r w:rsidR="00AC2AA4">
        <w:rPr>
          <w:rFonts w:asciiTheme="majorHAnsi" w:hAnsiTheme="majorHAnsi"/>
          <w:lang w:eastAsia="en-US"/>
        </w:rPr>
        <w:t xml:space="preserve"> </w:t>
      </w:r>
      <w:r w:rsidRPr="00F274CB">
        <w:rPr>
          <w:rFonts w:asciiTheme="majorHAnsi" w:hAnsiTheme="majorHAnsi"/>
          <w:lang w:eastAsia="en-US"/>
        </w:rPr>
        <w:t>I</w:t>
      </w:r>
      <w:r w:rsidR="00AC2AA4">
        <w:rPr>
          <w:rFonts w:asciiTheme="majorHAnsi" w:hAnsiTheme="majorHAnsi"/>
          <w:lang w:eastAsia="en-US"/>
        </w:rPr>
        <w:t>nternational (USA) Inc. (“BOCI USA”)</w:t>
      </w:r>
      <w:r w:rsidRPr="00F274CB">
        <w:rPr>
          <w:rFonts w:asciiTheme="majorHAnsi" w:hAnsiTheme="majorHAnsi"/>
          <w:lang w:eastAsia="en-US"/>
        </w:rPr>
        <w:t xml:space="preserve"> is a Delaware-incorporated entity that is a wholly-owned subsidiary of BOCI. BOCI </w:t>
      </w:r>
      <w:r w:rsidR="00AC2AA4">
        <w:rPr>
          <w:rFonts w:asciiTheme="majorHAnsi" w:hAnsiTheme="majorHAnsi"/>
          <w:lang w:eastAsia="en-US"/>
        </w:rPr>
        <w:t xml:space="preserve">USA </w:t>
      </w:r>
      <w:r w:rsidRPr="00F274CB">
        <w:rPr>
          <w:rFonts w:asciiTheme="majorHAnsi" w:hAnsiTheme="majorHAnsi"/>
          <w:lang w:eastAsia="en-US"/>
        </w:rPr>
        <w:t xml:space="preserve">is registered as a broker-dealer with the Securities and Exchange Commission and is regulated by the Financial Industry Regulatory Authority (“FINRA”). BOCI </w:t>
      </w:r>
      <w:r w:rsidR="00AC2AA4">
        <w:rPr>
          <w:rFonts w:asciiTheme="majorHAnsi" w:hAnsiTheme="majorHAnsi"/>
          <w:lang w:eastAsia="en-US"/>
        </w:rPr>
        <w:t xml:space="preserve">USA </w:t>
      </w:r>
      <w:r w:rsidRPr="00F274CB">
        <w:rPr>
          <w:rFonts w:asciiTheme="majorHAnsi" w:hAnsiTheme="majorHAnsi"/>
          <w:lang w:eastAsia="en-US"/>
        </w:rPr>
        <w:t xml:space="preserve">acts as a broker-dealer specializing in conducting transactions for U.S. based institutional clients, purchasing securities in the Hong Kong and Mainland China securities markets. BOCI also provides brokerage services, connecting institutional investors in North America with entities in Hong Kong and Mainland China.  </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BOC has determined that BOCI</w:t>
      </w:r>
      <w:r w:rsidR="00AC2AA4">
        <w:rPr>
          <w:rFonts w:asciiTheme="majorHAnsi" w:hAnsiTheme="majorHAnsi"/>
          <w:lang w:eastAsia="en-US"/>
        </w:rPr>
        <w:t xml:space="preserve"> USA</w:t>
      </w:r>
      <w:r w:rsidRPr="00F274CB">
        <w:rPr>
          <w:rFonts w:asciiTheme="majorHAnsi" w:hAnsiTheme="majorHAnsi"/>
          <w:lang w:eastAsia="en-US"/>
        </w:rPr>
        <w:t xml:space="preserve">, with total assets of </w:t>
      </w:r>
      <w:r w:rsidR="00E16CAB" w:rsidRPr="00F274CB">
        <w:rPr>
          <w:rFonts w:asciiTheme="majorHAnsi" w:hAnsiTheme="majorHAnsi"/>
          <w:lang w:eastAsia="en-US"/>
        </w:rPr>
        <w:t>$24.5 million</w:t>
      </w:r>
      <w:r w:rsidRPr="00F274CB">
        <w:rPr>
          <w:rFonts w:asciiTheme="majorHAnsi" w:hAnsiTheme="majorHAnsi"/>
          <w:lang w:eastAsia="en-US"/>
        </w:rPr>
        <w:t>, is immaterial and should be excluded from CUSO liquidity stress tests.</w:t>
      </w:r>
    </w:p>
    <w:p w:rsidR="00B12485" w:rsidRPr="00DD4FE5" w:rsidRDefault="00B12485">
      <w:pPr>
        <w:rPr>
          <w:rFonts w:cs="Times New Roman"/>
        </w:rPr>
      </w:pPr>
      <w:r w:rsidRPr="00DD4FE5">
        <w:rPr>
          <w:rFonts w:cs="Times New Roman"/>
        </w:rPr>
        <w:t xml:space="preserve">III.E.3.1 </w:t>
      </w:r>
      <w:r w:rsidRPr="00DD4FE5">
        <w:rPr>
          <w:lang w:eastAsia="en-US"/>
        </w:rPr>
        <w:t>BOCI Commodities &amp; Futures (USA) LLC</w:t>
      </w:r>
    </w:p>
    <w:p w:rsidR="00B12485" w:rsidRPr="00F274CB" w:rsidRDefault="00AC2AA4" w:rsidP="00A661B1">
      <w:pPr>
        <w:jc w:val="both"/>
        <w:rPr>
          <w:rFonts w:asciiTheme="majorHAnsi" w:hAnsiTheme="majorHAnsi"/>
          <w:lang w:eastAsia="en-US"/>
        </w:rPr>
      </w:pPr>
      <w:r>
        <w:rPr>
          <w:rFonts w:asciiTheme="majorHAnsi" w:hAnsiTheme="majorHAnsi"/>
          <w:lang w:eastAsia="en-US"/>
        </w:rPr>
        <w:t>BOCI Commodities &amp; Futures (USA) LLC (“</w:t>
      </w:r>
      <w:r w:rsidR="00B12485" w:rsidRPr="00F274CB">
        <w:rPr>
          <w:rFonts w:asciiTheme="majorHAnsi" w:hAnsiTheme="majorHAnsi"/>
          <w:lang w:eastAsia="en-US"/>
        </w:rPr>
        <w:t>BOCI CFUS</w:t>
      </w:r>
      <w:r>
        <w:rPr>
          <w:rFonts w:asciiTheme="majorHAnsi" w:hAnsiTheme="majorHAnsi"/>
          <w:lang w:eastAsia="en-US"/>
        </w:rPr>
        <w:t>”)</w:t>
      </w:r>
      <w:r w:rsidR="00B12485" w:rsidRPr="00F274CB">
        <w:rPr>
          <w:rFonts w:asciiTheme="majorHAnsi" w:hAnsiTheme="majorHAnsi"/>
          <w:lang w:eastAsia="en-US"/>
        </w:rPr>
        <w:t xml:space="preserve"> is a limited liability company incorporated in Delaware. The company is a wholly-owned subsidiary of BOCI. BOCI </w:t>
      </w:r>
      <w:r w:rsidR="00B12485" w:rsidRPr="00194A42">
        <w:rPr>
          <w:rFonts w:asciiTheme="majorHAnsi" w:hAnsiTheme="majorHAnsi"/>
          <w:noProof/>
          <w:lang w:eastAsia="en-US"/>
        </w:rPr>
        <w:t>CFUS’</w:t>
      </w:r>
      <w:r w:rsidR="00B12485" w:rsidRPr="00F274CB">
        <w:rPr>
          <w:rFonts w:asciiTheme="majorHAnsi" w:hAnsiTheme="majorHAnsi"/>
          <w:lang w:eastAsia="en-US"/>
        </w:rPr>
        <w:t xml:space="preserve"> primary business is acting as an agent in the trading of futures and options contracts. </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 xml:space="preserve">BOCI CFUS is registered and regulated as a Futures </w:t>
      </w:r>
      <w:r w:rsidR="00C63755">
        <w:rPr>
          <w:rFonts w:asciiTheme="majorHAnsi" w:hAnsiTheme="majorHAnsi"/>
          <w:lang w:eastAsia="en-US"/>
        </w:rPr>
        <w:t xml:space="preserve">Commission </w:t>
      </w:r>
      <w:r w:rsidRPr="00F274CB">
        <w:rPr>
          <w:rFonts w:asciiTheme="majorHAnsi" w:hAnsiTheme="majorHAnsi"/>
          <w:lang w:eastAsia="en-US"/>
        </w:rPr>
        <w:t xml:space="preserve">Merchant </w:t>
      </w:r>
      <w:r w:rsidR="00C63755">
        <w:rPr>
          <w:rFonts w:asciiTheme="majorHAnsi" w:hAnsiTheme="majorHAnsi"/>
          <w:lang w:eastAsia="en-US"/>
        </w:rPr>
        <w:t xml:space="preserve">(“FCM”) </w:t>
      </w:r>
      <w:r w:rsidRPr="00F274CB">
        <w:rPr>
          <w:rFonts w:asciiTheme="majorHAnsi" w:hAnsiTheme="majorHAnsi"/>
          <w:lang w:eastAsia="en-US"/>
        </w:rPr>
        <w:t>by the Commodit</w:t>
      </w:r>
      <w:r w:rsidR="00BE2C97">
        <w:rPr>
          <w:rFonts w:asciiTheme="majorHAnsi" w:hAnsiTheme="majorHAnsi"/>
          <w:lang w:eastAsia="en-US"/>
        </w:rPr>
        <w:t>y</w:t>
      </w:r>
      <w:r w:rsidRPr="00F274CB">
        <w:rPr>
          <w:rFonts w:asciiTheme="majorHAnsi" w:hAnsiTheme="majorHAnsi"/>
          <w:lang w:eastAsia="en-US"/>
        </w:rPr>
        <w:t xml:space="preserve"> Futures Trading Commission (“CFTC”) and BOCI </w:t>
      </w:r>
      <w:r w:rsidRPr="00194A42">
        <w:rPr>
          <w:rFonts w:asciiTheme="majorHAnsi" w:hAnsiTheme="majorHAnsi"/>
          <w:noProof/>
          <w:lang w:eastAsia="en-US"/>
        </w:rPr>
        <w:t>CFUS’</w:t>
      </w:r>
      <w:r w:rsidRPr="00F274CB">
        <w:rPr>
          <w:rFonts w:asciiTheme="majorHAnsi" w:hAnsiTheme="majorHAnsi"/>
          <w:lang w:eastAsia="en-US"/>
        </w:rPr>
        <w:t xml:space="preserve"> commodities and futures activities are subject to regulation and oversight by the CFTC and the Chicago Mercantile Exchange (“CME”) Group-owned exchanges. BOCI CFUS is a member in good standing of the National Futures Association and </w:t>
      </w:r>
      <w:r w:rsidR="00BE2C97">
        <w:rPr>
          <w:rFonts w:asciiTheme="majorHAnsi" w:hAnsiTheme="majorHAnsi"/>
          <w:lang w:eastAsia="en-US"/>
        </w:rPr>
        <w:t xml:space="preserve">the </w:t>
      </w:r>
      <w:r w:rsidRPr="00F274CB">
        <w:rPr>
          <w:rFonts w:asciiTheme="majorHAnsi" w:hAnsiTheme="majorHAnsi"/>
          <w:lang w:eastAsia="en-US"/>
        </w:rPr>
        <w:t xml:space="preserve">CME Group. As a clearing member of the CME Group, BOCI CFUS must meet certain capital requirements and is responsible for the financial performance of all transactions executed by BOCI </w:t>
      </w:r>
      <w:r w:rsidR="00C63755">
        <w:rPr>
          <w:rFonts w:asciiTheme="majorHAnsi" w:hAnsiTheme="majorHAnsi"/>
          <w:lang w:eastAsia="en-US"/>
        </w:rPr>
        <w:t xml:space="preserve"> </w:t>
      </w:r>
      <w:r w:rsidRPr="00F274CB">
        <w:rPr>
          <w:rFonts w:asciiTheme="majorHAnsi" w:hAnsiTheme="majorHAnsi"/>
          <w:lang w:eastAsia="en-US"/>
        </w:rPr>
        <w:t>CFUS through the CME Group.</w:t>
      </w:r>
    </w:p>
    <w:p w:rsidR="00B12485" w:rsidRPr="00F274CB" w:rsidRDefault="00B12485" w:rsidP="00B12485">
      <w:pPr>
        <w:rPr>
          <w:rFonts w:asciiTheme="majorHAnsi" w:hAnsiTheme="majorHAnsi"/>
          <w:u w:val="single"/>
          <w:lang w:eastAsia="en-US"/>
        </w:rPr>
      </w:pPr>
      <w:r w:rsidRPr="00F274CB">
        <w:rPr>
          <w:rFonts w:asciiTheme="majorHAnsi" w:hAnsiTheme="majorHAnsi"/>
          <w:u w:val="single"/>
          <w:lang w:eastAsia="en-US"/>
        </w:rPr>
        <w:t>Existing Stress Test Methodology Description</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 xml:space="preserve">BOCI CFUS has developed a liquidity stress testing process based on </w:t>
      </w:r>
      <w:r w:rsidR="00AC2AA4">
        <w:rPr>
          <w:rFonts w:asciiTheme="majorHAnsi" w:hAnsiTheme="majorHAnsi"/>
          <w:lang w:eastAsia="en-US"/>
        </w:rPr>
        <w:t xml:space="preserve">CFTC </w:t>
      </w:r>
      <w:r w:rsidRPr="00F274CB">
        <w:rPr>
          <w:rFonts w:asciiTheme="majorHAnsi" w:hAnsiTheme="majorHAnsi"/>
          <w:lang w:eastAsia="en-US"/>
        </w:rPr>
        <w:t xml:space="preserve">regulatory guidance designed to measure its risk profile based on risk factors including credit risk, market risk and </w:t>
      </w:r>
      <w:r w:rsidRPr="00F274CB">
        <w:rPr>
          <w:rFonts w:asciiTheme="majorHAnsi" w:hAnsiTheme="majorHAnsi"/>
          <w:lang w:eastAsia="en-US"/>
        </w:rPr>
        <w:lastRenderedPageBreak/>
        <w:t xml:space="preserve">the availability of financing. The stress test enables the firm to assess whether BOCI CFUS has sufficient liquidity to survive in a stressed market scenario. </w:t>
      </w:r>
    </w:p>
    <w:p w:rsidR="00B12485" w:rsidRPr="00F274CB" w:rsidRDefault="00B12485" w:rsidP="00B12485">
      <w:pPr>
        <w:rPr>
          <w:rFonts w:asciiTheme="majorHAnsi" w:hAnsiTheme="majorHAnsi"/>
          <w:u w:val="single"/>
          <w:lang w:eastAsia="en-US"/>
        </w:rPr>
      </w:pPr>
      <w:r w:rsidRPr="00F274CB">
        <w:rPr>
          <w:rFonts w:asciiTheme="majorHAnsi" w:hAnsiTheme="majorHAnsi"/>
          <w:u w:val="single"/>
          <w:lang w:eastAsia="en-US"/>
        </w:rPr>
        <w:t>Credit Risk</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The credit risk that BOCI CFUS faces stems from the exposure to financial loss resulting from a client’s default or failure to meet its financial obligations. BOCI CFUS has established a framework and process to measure, monitor and mitigate credit risk, in line with the wider credit risk framework set out by BOC International Holding</w:t>
      </w:r>
      <w:r w:rsidR="00504BA0">
        <w:rPr>
          <w:rFonts w:asciiTheme="majorHAnsi" w:hAnsiTheme="majorHAnsi"/>
          <w:lang w:eastAsia="en-US"/>
        </w:rPr>
        <w:t>s</w:t>
      </w:r>
      <w:r w:rsidRPr="00F274CB">
        <w:rPr>
          <w:rFonts w:asciiTheme="majorHAnsi" w:hAnsiTheme="majorHAnsi"/>
          <w:lang w:eastAsia="en-US"/>
        </w:rPr>
        <w:t xml:space="preserve"> Limited (“BOCI HK Holdings”).</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 xml:space="preserve">Through the careful client vetting and ongoing due diligence combined with the daily margining of clients in relation to open positions held with the firm, BOCI CFUS seeks to keep any external client defaults to an absolute minimum. As such, the risk tolerance thresholds are maintained at their absolute minimum level. </w:t>
      </w:r>
    </w:p>
    <w:p w:rsidR="00B12485" w:rsidRPr="00F274CB" w:rsidRDefault="00B12485" w:rsidP="00B12485">
      <w:pPr>
        <w:rPr>
          <w:rFonts w:asciiTheme="majorHAnsi" w:hAnsiTheme="majorHAnsi"/>
          <w:u w:val="single"/>
          <w:lang w:eastAsia="en-US"/>
        </w:rPr>
      </w:pPr>
      <w:r w:rsidRPr="00F274CB">
        <w:rPr>
          <w:rFonts w:asciiTheme="majorHAnsi" w:hAnsiTheme="majorHAnsi"/>
          <w:u w:val="single"/>
          <w:lang w:eastAsia="en-US"/>
        </w:rPr>
        <w:t>Market Risk</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Market risk refers to loss resulting from market pressure</w:t>
      </w:r>
      <w:r w:rsidR="00273077">
        <w:rPr>
          <w:rFonts w:asciiTheme="majorHAnsi" w:hAnsiTheme="majorHAnsi"/>
          <w:lang w:eastAsia="en-US"/>
        </w:rPr>
        <w:t>s</w:t>
      </w:r>
      <w:r w:rsidRPr="00F274CB">
        <w:rPr>
          <w:rFonts w:asciiTheme="majorHAnsi" w:hAnsiTheme="majorHAnsi"/>
          <w:lang w:eastAsia="en-US"/>
        </w:rPr>
        <w:t xml:space="preserve"> or movement</w:t>
      </w:r>
      <w:r w:rsidR="00273077">
        <w:rPr>
          <w:rFonts w:asciiTheme="majorHAnsi" w:hAnsiTheme="majorHAnsi"/>
          <w:lang w:eastAsia="en-US"/>
        </w:rPr>
        <w:t>s</w:t>
      </w:r>
      <w:r w:rsidRPr="00F274CB">
        <w:rPr>
          <w:rFonts w:asciiTheme="majorHAnsi" w:hAnsiTheme="majorHAnsi"/>
          <w:lang w:eastAsia="en-US"/>
        </w:rPr>
        <w:t xml:space="preserve"> in market price. While BOCI CFUS does not perceive itself to have </w:t>
      </w:r>
      <w:r w:rsidR="00273077" w:rsidRPr="00E8441B">
        <w:rPr>
          <w:rFonts w:asciiTheme="majorHAnsi" w:hAnsiTheme="majorHAnsi"/>
          <w:noProof/>
          <w:lang w:eastAsia="en-US"/>
        </w:rPr>
        <w:t>a</w:t>
      </w:r>
      <w:r w:rsidR="00BE2C97" w:rsidRPr="00E8441B">
        <w:rPr>
          <w:rFonts w:asciiTheme="majorHAnsi" w:hAnsiTheme="majorHAnsi"/>
          <w:noProof/>
          <w:lang w:eastAsia="en-US"/>
        </w:rPr>
        <w:t xml:space="preserve"> </w:t>
      </w:r>
      <w:r w:rsidRPr="00194A42">
        <w:rPr>
          <w:rFonts w:asciiTheme="majorHAnsi" w:hAnsiTheme="majorHAnsi"/>
          <w:noProof/>
          <w:lang w:eastAsia="en-US"/>
        </w:rPr>
        <w:t>market</w:t>
      </w:r>
      <w:r w:rsidRPr="00F274CB">
        <w:rPr>
          <w:rFonts w:asciiTheme="majorHAnsi" w:hAnsiTheme="majorHAnsi"/>
          <w:lang w:eastAsia="en-US"/>
        </w:rPr>
        <w:t xml:space="preserve"> risk as per its internal definition of such risk, it does recognize that its client base is exposed to wider market risk factors. </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 xml:space="preserve">As such, under its overall credit risk framework, BOCI CFUS seeks to simulate market volatility as part of its </w:t>
      </w:r>
      <w:r w:rsidR="00C87697">
        <w:rPr>
          <w:rFonts w:asciiTheme="majorHAnsi" w:hAnsiTheme="majorHAnsi"/>
          <w:lang w:eastAsia="en-US"/>
        </w:rPr>
        <w:t>process</w:t>
      </w:r>
      <w:r w:rsidR="00C87697" w:rsidRPr="00F274CB">
        <w:rPr>
          <w:rFonts w:asciiTheme="majorHAnsi" w:hAnsiTheme="majorHAnsi"/>
          <w:lang w:eastAsia="en-US"/>
        </w:rPr>
        <w:t xml:space="preserve"> </w:t>
      </w:r>
      <w:r w:rsidRPr="00F274CB">
        <w:rPr>
          <w:rFonts w:asciiTheme="majorHAnsi" w:hAnsiTheme="majorHAnsi"/>
          <w:lang w:eastAsia="en-US"/>
        </w:rPr>
        <w:t xml:space="preserve">for weekly stress testing and measure this against BOCI HK Holdings’ allocated Economic Capital requirement for its Global Commodities Division (“GC”), </w:t>
      </w:r>
      <w:r w:rsidR="00C87697">
        <w:rPr>
          <w:rFonts w:asciiTheme="majorHAnsi" w:hAnsiTheme="majorHAnsi"/>
          <w:lang w:eastAsia="en-US"/>
        </w:rPr>
        <w:t>of</w:t>
      </w:r>
      <w:r w:rsidR="00C87697" w:rsidRPr="00F274CB">
        <w:rPr>
          <w:rFonts w:asciiTheme="majorHAnsi" w:hAnsiTheme="majorHAnsi"/>
          <w:lang w:eastAsia="en-US"/>
        </w:rPr>
        <w:t xml:space="preserve"> </w:t>
      </w:r>
      <w:r w:rsidRPr="00F274CB">
        <w:rPr>
          <w:rFonts w:asciiTheme="majorHAnsi" w:hAnsiTheme="majorHAnsi"/>
          <w:lang w:eastAsia="en-US"/>
        </w:rPr>
        <w:t xml:space="preserve">which BOCI CFUS </w:t>
      </w:r>
      <w:r w:rsidR="00C87697">
        <w:rPr>
          <w:rFonts w:asciiTheme="majorHAnsi" w:hAnsiTheme="majorHAnsi"/>
          <w:lang w:eastAsia="en-US"/>
        </w:rPr>
        <w:t>is a member entity</w:t>
      </w:r>
      <w:r w:rsidRPr="00F274CB">
        <w:rPr>
          <w:rFonts w:asciiTheme="majorHAnsi" w:hAnsiTheme="majorHAnsi"/>
          <w:lang w:eastAsia="en-US"/>
        </w:rPr>
        <w:t xml:space="preserve">. This reflects the guarantee in place pledged to the CME by BOCI HK Holdings, guaranteeing BOCI </w:t>
      </w:r>
      <w:r w:rsidRPr="00194A42">
        <w:rPr>
          <w:rFonts w:asciiTheme="majorHAnsi" w:hAnsiTheme="majorHAnsi"/>
          <w:noProof/>
          <w:lang w:eastAsia="en-US"/>
        </w:rPr>
        <w:t>CFUS’</w:t>
      </w:r>
      <w:r w:rsidRPr="00F274CB">
        <w:rPr>
          <w:rFonts w:asciiTheme="majorHAnsi" w:hAnsiTheme="majorHAnsi"/>
          <w:lang w:eastAsia="en-US"/>
        </w:rPr>
        <w:t xml:space="preserve"> clearing obligations to the exchange. </w:t>
      </w:r>
      <w:r w:rsidR="00FF1B18" w:rsidRPr="004275D6">
        <w:rPr>
          <w:rStyle w:val="HTMLTypewriter"/>
          <w:rFonts w:asciiTheme="majorHAnsi" w:eastAsiaTheme="minorEastAsia" w:hAnsiTheme="majorHAnsi"/>
          <w:sz w:val="22"/>
        </w:rPr>
        <w:t>Practically, BOC</w:t>
      </w:r>
      <w:r w:rsidR="00FF1B18">
        <w:rPr>
          <w:rStyle w:val="HTMLTypewriter"/>
          <w:rFonts w:asciiTheme="majorHAnsi" w:eastAsiaTheme="minorEastAsia" w:hAnsiTheme="majorHAnsi"/>
          <w:sz w:val="22"/>
        </w:rPr>
        <w:t xml:space="preserve"> International Holdings Limited (HK)</w:t>
      </w:r>
      <w:r w:rsidR="007B0647">
        <w:rPr>
          <w:rStyle w:val="HTMLTypewriter"/>
          <w:rFonts w:asciiTheme="majorHAnsi" w:eastAsiaTheme="minorEastAsia" w:hAnsiTheme="majorHAnsi"/>
          <w:sz w:val="22"/>
        </w:rPr>
        <w:t xml:space="preserve"> (“BOCI HK”)</w:t>
      </w:r>
      <w:r w:rsidR="00FF1B18" w:rsidRPr="004275D6">
        <w:rPr>
          <w:rStyle w:val="HTMLTypewriter"/>
          <w:rFonts w:asciiTheme="majorHAnsi" w:eastAsiaTheme="minorEastAsia" w:hAnsiTheme="majorHAnsi"/>
          <w:sz w:val="22"/>
        </w:rPr>
        <w:t>, the Head Office of BOCI CFUS</w:t>
      </w:r>
      <w:r w:rsidR="00FF1B18">
        <w:rPr>
          <w:rStyle w:val="HTMLTypewriter"/>
          <w:rFonts w:asciiTheme="majorHAnsi" w:eastAsiaTheme="minorEastAsia" w:hAnsiTheme="majorHAnsi"/>
          <w:sz w:val="22"/>
        </w:rPr>
        <w:t xml:space="preserve"> may not be able to</w:t>
      </w:r>
      <w:r w:rsidR="00FF1B18" w:rsidRPr="004275D6">
        <w:rPr>
          <w:rStyle w:val="HTMLTypewriter"/>
          <w:rFonts w:asciiTheme="majorHAnsi" w:eastAsiaTheme="minorEastAsia" w:hAnsiTheme="majorHAnsi"/>
          <w:sz w:val="22"/>
        </w:rPr>
        <w:t xml:space="preserve"> provide intraday liquidity</w:t>
      </w:r>
      <w:r w:rsidR="00FF1B18" w:rsidRPr="004275D6">
        <w:rPr>
          <w:rFonts w:asciiTheme="majorHAnsi" w:hAnsiTheme="majorHAnsi" w:cs="Courier New"/>
          <w:szCs w:val="20"/>
        </w:rPr>
        <w:t xml:space="preserve"> </w:t>
      </w:r>
      <w:r w:rsidR="00FF1B18" w:rsidRPr="004275D6">
        <w:rPr>
          <w:rStyle w:val="HTMLTypewriter"/>
          <w:rFonts w:asciiTheme="majorHAnsi" w:eastAsiaTheme="minorEastAsia" w:hAnsiTheme="majorHAnsi"/>
          <w:sz w:val="22"/>
        </w:rPr>
        <w:t xml:space="preserve">support because of the difference in </w:t>
      </w:r>
      <w:r w:rsidR="007B0647">
        <w:rPr>
          <w:rStyle w:val="HTMLTypewriter"/>
          <w:rFonts w:asciiTheme="majorHAnsi" w:eastAsiaTheme="minorEastAsia" w:hAnsiTheme="majorHAnsi"/>
          <w:sz w:val="22"/>
        </w:rPr>
        <w:t>trading hours</w:t>
      </w:r>
      <w:r w:rsidR="00FF1B18" w:rsidRPr="004275D6">
        <w:rPr>
          <w:rStyle w:val="HTMLTypewriter"/>
          <w:rFonts w:asciiTheme="majorHAnsi" w:eastAsiaTheme="minorEastAsia" w:hAnsiTheme="majorHAnsi"/>
          <w:sz w:val="22"/>
        </w:rPr>
        <w:t>.  As such, the $150M credit</w:t>
      </w:r>
      <w:r w:rsidR="00FF1B18" w:rsidRPr="004275D6">
        <w:rPr>
          <w:rFonts w:asciiTheme="majorHAnsi" w:hAnsiTheme="majorHAnsi" w:cs="Courier New"/>
          <w:szCs w:val="20"/>
        </w:rPr>
        <w:t xml:space="preserve"> </w:t>
      </w:r>
      <w:r w:rsidR="00FF1B18" w:rsidRPr="004275D6">
        <w:rPr>
          <w:rStyle w:val="HTMLTypewriter"/>
          <w:rFonts w:asciiTheme="majorHAnsi" w:eastAsiaTheme="minorEastAsia" w:hAnsiTheme="majorHAnsi"/>
          <w:sz w:val="22"/>
        </w:rPr>
        <w:t>facility</w:t>
      </w:r>
      <w:r w:rsidR="00504BA0">
        <w:rPr>
          <w:rStyle w:val="HTMLTypewriter"/>
          <w:rFonts w:asciiTheme="majorHAnsi" w:eastAsiaTheme="minorEastAsia" w:hAnsiTheme="majorHAnsi"/>
          <w:sz w:val="22"/>
        </w:rPr>
        <w:t xml:space="preserve"> from BOCNY</w:t>
      </w:r>
      <w:r w:rsidR="00FF1B18" w:rsidRPr="004275D6">
        <w:rPr>
          <w:rStyle w:val="HTMLTypewriter"/>
          <w:rFonts w:asciiTheme="majorHAnsi" w:eastAsiaTheme="minorEastAsia" w:hAnsiTheme="majorHAnsi"/>
          <w:sz w:val="22"/>
        </w:rPr>
        <w:t xml:space="preserve"> has been established that it could provide immediate funding in</w:t>
      </w:r>
      <w:r w:rsidR="00FF1B18" w:rsidRPr="004275D6">
        <w:rPr>
          <w:rFonts w:asciiTheme="majorHAnsi" w:hAnsiTheme="majorHAnsi" w:cs="Courier New"/>
          <w:szCs w:val="20"/>
        </w:rPr>
        <w:t xml:space="preserve"> </w:t>
      </w:r>
      <w:r w:rsidR="00FF1B18" w:rsidRPr="004275D6">
        <w:rPr>
          <w:rStyle w:val="HTMLTypewriter"/>
          <w:rFonts w:asciiTheme="majorHAnsi" w:eastAsiaTheme="minorEastAsia" w:hAnsiTheme="majorHAnsi"/>
          <w:sz w:val="22"/>
        </w:rPr>
        <w:t>case of liquidity shortage.</w:t>
      </w:r>
      <w:r w:rsidR="00FF1B18" w:rsidRPr="004275D6">
        <w:rPr>
          <w:rFonts w:asciiTheme="majorHAnsi" w:hAnsiTheme="majorHAnsi"/>
        </w:rPr>
        <w:t xml:space="preserve"> </w:t>
      </w:r>
      <w:r w:rsidR="00FF1B18" w:rsidRPr="004275D6">
        <w:rPr>
          <w:rStyle w:val="HTMLTypewriter"/>
          <w:rFonts w:asciiTheme="majorHAnsi" w:eastAsiaTheme="minorEastAsia" w:hAnsiTheme="majorHAnsi"/>
          <w:sz w:val="22"/>
        </w:rPr>
        <w:t>In the event that funding from the credit line was required overnight, BOCI HK provide</w:t>
      </w:r>
      <w:r w:rsidR="007B0647">
        <w:rPr>
          <w:rStyle w:val="HTMLTypewriter"/>
          <w:rFonts w:asciiTheme="majorHAnsi" w:eastAsiaTheme="minorEastAsia" w:hAnsiTheme="majorHAnsi"/>
          <w:sz w:val="22"/>
        </w:rPr>
        <w:t>s</w:t>
      </w:r>
      <w:r w:rsidR="00FF1B18" w:rsidRPr="004275D6">
        <w:rPr>
          <w:rStyle w:val="HTMLTypewriter"/>
          <w:rFonts w:asciiTheme="majorHAnsi" w:eastAsiaTheme="minorEastAsia" w:hAnsiTheme="majorHAnsi"/>
          <w:sz w:val="22"/>
        </w:rPr>
        <w:t xml:space="preserve"> BOCI CFUS with the necessary liquidity support as early</w:t>
      </w:r>
      <w:r w:rsidR="00FF1B18" w:rsidRPr="004275D6">
        <w:rPr>
          <w:rFonts w:asciiTheme="majorHAnsi" w:hAnsiTheme="majorHAnsi" w:cs="Courier New"/>
          <w:szCs w:val="20"/>
        </w:rPr>
        <w:t xml:space="preserve"> </w:t>
      </w:r>
      <w:r w:rsidR="00FF1B18" w:rsidRPr="004275D6">
        <w:rPr>
          <w:rStyle w:val="HTMLTypewriter"/>
          <w:rFonts w:asciiTheme="majorHAnsi" w:eastAsiaTheme="minorEastAsia" w:hAnsiTheme="majorHAnsi"/>
          <w:sz w:val="22"/>
        </w:rPr>
        <w:t>as possible, so that BOCNY's credit line would be</w:t>
      </w:r>
      <w:r w:rsidR="00FF1B18" w:rsidRPr="004275D6">
        <w:rPr>
          <w:rFonts w:asciiTheme="majorHAnsi" w:hAnsiTheme="majorHAnsi" w:cs="Courier New"/>
          <w:szCs w:val="20"/>
        </w:rPr>
        <w:t xml:space="preserve"> </w:t>
      </w:r>
      <w:r w:rsidR="00FF1B18" w:rsidRPr="004275D6">
        <w:rPr>
          <w:rStyle w:val="HTMLTypewriter"/>
          <w:rFonts w:asciiTheme="majorHAnsi" w:eastAsiaTheme="minorEastAsia" w:hAnsiTheme="majorHAnsi"/>
          <w:sz w:val="22"/>
        </w:rPr>
        <w:t>paid back down.</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BOCI CFUS conduct</w:t>
      </w:r>
      <w:r w:rsidR="00C87697">
        <w:rPr>
          <w:rFonts w:asciiTheme="majorHAnsi" w:hAnsiTheme="majorHAnsi"/>
          <w:lang w:eastAsia="en-US"/>
        </w:rPr>
        <w:t>s</w:t>
      </w:r>
      <w:r w:rsidRPr="00F274CB">
        <w:rPr>
          <w:rFonts w:asciiTheme="majorHAnsi" w:hAnsiTheme="majorHAnsi"/>
          <w:lang w:eastAsia="en-US"/>
        </w:rPr>
        <w:t xml:space="preserve"> weekly stress tests for external clients, which are aggregate</w:t>
      </w:r>
      <w:r w:rsidR="00C87697">
        <w:rPr>
          <w:rFonts w:asciiTheme="majorHAnsi" w:hAnsiTheme="majorHAnsi"/>
          <w:lang w:eastAsia="en-US"/>
        </w:rPr>
        <w:t>d</w:t>
      </w:r>
      <w:r w:rsidRPr="00F274CB">
        <w:rPr>
          <w:rFonts w:asciiTheme="majorHAnsi" w:hAnsiTheme="majorHAnsi"/>
          <w:lang w:eastAsia="en-US"/>
        </w:rPr>
        <w:t xml:space="preserve"> across the portfolio and referenced against BOCI’s capital allocated to its GC business. Stress testing add-on factors for each client will be adjusted for any excess collateral held on account not used to cover margin requirements as well as any </w:t>
      </w:r>
      <w:r w:rsidR="00C87697">
        <w:rPr>
          <w:rFonts w:asciiTheme="majorHAnsi" w:hAnsiTheme="majorHAnsi"/>
          <w:lang w:eastAsia="en-US"/>
        </w:rPr>
        <w:t>initial margin</w:t>
      </w:r>
      <w:r w:rsidR="00C87697" w:rsidRPr="00F274CB">
        <w:rPr>
          <w:rFonts w:asciiTheme="majorHAnsi" w:hAnsiTheme="majorHAnsi"/>
          <w:lang w:eastAsia="en-US"/>
        </w:rPr>
        <w:t xml:space="preserve"> </w:t>
      </w:r>
      <w:r w:rsidRPr="00F274CB">
        <w:rPr>
          <w:rFonts w:asciiTheme="majorHAnsi" w:hAnsiTheme="majorHAnsi"/>
          <w:lang w:eastAsia="en-US"/>
        </w:rPr>
        <w:t xml:space="preserve">chargeable in excess of the exchange minimum, as per the latter’s prevailing </w:t>
      </w:r>
      <w:r w:rsidR="001F7C62">
        <w:rPr>
          <w:rFonts w:asciiTheme="majorHAnsi" w:hAnsiTheme="majorHAnsi"/>
          <w:lang w:eastAsia="en-US"/>
        </w:rPr>
        <w:t>Standard Portfolio Analysis of Risk (“SPAN”)</w:t>
      </w:r>
      <w:r w:rsidR="00AA48BD">
        <w:rPr>
          <w:rStyle w:val="FootnoteReference"/>
          <w:rFonts w:asciiTheme="majorHAnsi" w:hAnsiTheme="majorHAnsi"/>
          <w:lang w:eastAsia="en-US"/>
        </w:rPr>
        <w:footnoteReference w:id="2"/>
      </w:r>
      <w:r w:rsidR="001F7C62">
        <w:rPr>
          <w:rFonts w:asciiTheme="majorHAnsi" w:hAnsiTheme="majorHAnsi"/>
          <w:lang w:eastAsia="en-US"/>
        </w:rPr>
        <w:t xml:space="preserve"> </w:t>
      </w:r>
      <w:r w:rsidRPr="00F274CB">
        <w:rPr>
          <w:rFonts w:asciiTheme="majorHAnsi" w:hAnsiTheme="majorHAnsi"/>
          <w:lang w:eastAsia="en-US"/>
        </w:rPr>
        <w:t>rates.</w:t>
      </w:r>
    </w:p>
    <w:p w:rsidR="00B12485" w:rsidRPr="00F274CB" w:rsidRDefault="00B12485" w:rsidP="00B12485">
      <w:pPr>
        <w:rPr>
          <w:rFonts w:asciiTheme="majorHAnsi" w:hAnsiTheme="majorHAnsi"/>
          <w:u w:val="single"/>
          <w:lang w:eastAsia="en-US"/>
        </w:rPr>
      </w:pPr>
      <w:r w:rsidRPr="00F274CB">
        <w:rPr>
          <w:rFonts w:asciiTheme="majorHAnsi" w:hAnsiTheme="majorHAnsi"/>
          <w:u w:val="single"/>
          <w:lang w:eastAsia="en-US"/>
        </w:rPr>
        <w:t>Settlement Risk</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In addition to credit and market risk, BOCI CFUS also fac</w:t>
      </w:r>
      <w:r w:rsidR="00C87697">
        <w:rPr>
          <w:rFonts w:asciiTheme="majorHAnsi" w:hAnsiTheme="majorHAnsi"/>
          <w:lang w:eastAsia="en-US"/>
        </w:rPr>
        <w:t>es</w:t>
      </w:r>
      <w:r w:rsidRPr="00F274CB">
        <w:rPr>
          <w:rFonts w:asciiTheme="majorHAnsi" w:hAnsiTheme="majorHAnsi"/>
          <w:lang w:eastAsia="en-US"/>
        </w:rPr>
        <w:t xml:space="preserve"> certain settlement risk</w:t>
      </w:r>
      <w:r w:rsidR="00C87697">
        <w:rPr>
          <w:rFonts w:asciiTheme="majorHAnsi" w:hAnsiTheme="majorHAnsi"/>
          <w:lang w:eastAsia="en-US"/>
        </w:rPr>
        <w:t>s</w:t>
      </w:r>
      <w:r w:rsidRPr="00F274CB">
        <w:rPr>
          <w:rFonts w:asciiTheme="majorHAnsi" w:hAnsiTheme="majorHAnsi"/>
          <w:lang w:eastAsia="en-US"/>
        </w:rPr>
        <w:t xml:space="preserve">, which is the loss </w:t>
      </w:r>
      <w:r w:rsidRPr="00194A42">
        <w:rPr>
          <w:rFonts w:asciiTheme="majorHAnsi" w:hAnsiTheme="majorHAnsi"/>
          <w:noProof/>
          <w:lang w:eastAsia="en-US"/>
        </w:rPr>
        <w:t>incurre</w:t>
      </w:r>
      <w:r w:rsidRPr="00035E1B">
        <w:rPr>
          <w:rFonts w:asciiTheme="majorHAnsi" w:hAnsiTheme="majorHAnsi"/>
          <w:noProof/>
          <w:lang w:eastAsia="en-US"/>
        </w:rPr>
        <w:t xml:space="preserve">d </w:t>
      </w:r>
      <w:r w:rsidR="00273077">
        <w:rPr>
          <w:rFonts w:asciiTheme="majorHAnsi" w:hAnsiTheme="majorHAnsi"/>
          <w:noProof/>
          <w:lang w:eastAsia="en-US"/>
        </w:rPr>
        <w:t>by</w:t>
      </w:r>
      <w:r w:rsidRPr="00F274CB">
        <w:rPr>
          <w:rFonts w:asciiTheme="majorHAnsi" w:hAnsiTheme="majorHAnsi"/>
          <w:lang w:eastAsia="en-US"/>
        </w:rPr>
        <w:t xml:space="preserve"> a client failing to fulfill a margin call, or perform</w:t>
      </w:r>
      <w:r w:rsidR="00447D26">
        <w:rPr>
          <w:rFonts w:asciiTheme="majorHAnsi" w:hAnsiTheme="majorHAnsi"/>
          <w:lang w:eastAsia="en-US"/>
        </w:rPr>
        <w:t xml:space="preserve"> </w:t>
      </w:r>
      <w:r w:rsidRPr="00F274CB">
        <w:rPr>
          <w:rFonts w:asciiTheme="majorHAnsi" w:hAnsiTheme="majorHAnsi"/>
          <w:lang w:eastAsia="en-US"/>
        </w:rPr>
        <w:t xml:space="preserve">any obligation when due. </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t xml:space="preserve">Mirroring the activity of the exchange, all clients are margined </w:t>
      </w:r>
      <w:r w:rsidR="00644E5F">
        <w:rPr>
          <w:rFonts w:asciiTheme="majorHAnsi" w:hAnsiTheme="majorHAnsi"/>
          <w:lang w:eastAsia="en-US"/>
        </w:rPr>
        <w:t>on a d</w:t>
      </w:r>
      <w:r w:rsidRPr="00F274CB">
        <w:rPr>
          <w:rFonts w:asciiTheme="majorHAnsi" w:hAnsiTheme="majorHAnsi"/>
          <w:lang w:eastAsia="en-US"/>
        </w:rPr>
        <w:t xml:space="preserve">aily basis </w:t>
      </w:r>
      <w:r w:rsidR="00644E5F">
        <w:rPr>
          <w:rFonts w:asciiTheme="majorHAnsi" w:hAnsiTheme="majorHAnsi"/>
          <w:lang w:eastAsia="en-US"/>
        </w:rPr>
        <w:t xml:space="preserve">at least once with respect to </w:t>
      </w:r>
      <w:r w:rsidRPr="00F274CB">
        <w:rPr>
          <w:rFonts w:asciiTheme="majorHAnsi" w:hAnsiTheme="majorHAnsi"/>
          <w:lang w:eastAsia="en-US"/>
        </w:rPr>
        <w:t xml:space="preserve">any variation and initial margin liabilities incurred through their trading with BOCI CFUS. </w:t>
      </w:r>
    </w:p>
    <w:p w:rsidR="00B12485" w:rsidRPr="00F274CB" w:rsidRDefault="00B12485" w:rsidP="00A661B1">
      <w:pPr>
        <w:jc w:val="both"/>
        <w:rPr>
          <w:rFonts w:asciiTheme="majorHAnsi" w:hAnsiTheme="majorHAnsi"/>
          <w:lang w:eastAsia="en-US"/>
        </w:rPr>
      </w:pPr>
      <w:r w:rsidRPr="00F274CB">
        <w:rPr>
          <w:rFonts w:asciiTheme="majorHAnsi" w:hAnsiTheme="majorHAnsi"/>
          <w:lang w:eastAsia="en-US"/>
        </w:rPr>
        <w:lastRenderedPageBreak/>
        <w:t xml:space="preserve">To measure the performance of clients’ meeting margin calls issued, BOCI CFUS performs a daily aged call analysis to immediately highlight any delays by clients in meeting their financial obligation. In </w:t>
      </w:r>
      <w:r w:rsidRPr="001A07DE">
        <w:rPr>
          <w:rFonts w:asciiTheme="majorHAnsi" w:hAnsiTheme="majorHAnsi"/>
          <w:noProof/>
          <w:lang w:eastAsia="en-US"/>
        </w:rPr>
        <w:t>addition</w:t>
      </w:r>
      <w:r w:rsidRPr="00F274CB">
        <w:rPr>
          <w:rFonts w:asciiTheme="majorHAnsi" w:hAnsiTheme="majorHAnsi"/>
          <w:lang w:eastAsia="en-US"/>
        </w:rPr>
        <w:t xml:space="preserve"> to the delayed margin call handing procedure, BOCI CFUS actively records all instances where clients fail to meet margin calls within 24 hours. Given the time zone differences, such delays may occur. Although through proactive management of its client portfolio by all parts of the business, </w:t>
      </w:r>
      <w:r w:rsidR="00D66E73" w:rsidRPr="00F274CB">
        <w:rPr>
          <w:rFonts w:asciiTheme="majorHAnsi" w:hAnsiTheme="majorHAnsi"/>
          <w:lang w:eastAsia="en-US"/>
        </w:rPr>
        <w:t>the</w:t>
      </w:r>
      <w:r w:rsidR="00D66E73">
        <w:rPr>
          <w:rFonts w:asciiTheme="majorHAnsi" w:hAnsiTheme="majorHAnsi"/>
          <w:lang w:eastAsia="en-US"/>
        </w:rPr>
        <w:t>y</w:t>
      </w:r>
      <w:r w:rsidR="00D66E73" w:rsidRPr="00F274CB">
        <w:rPr>
          <w:rFonts w:asciiTheme="majorHAnsi" w:hAnsiTheme="majorHAnsi"/>
          <w:lang w:eastAsia="en-US"/>
        </w:rPr>
        <w:t xml:space="preserve"> </w:t>
      </w:r>
      <w:r w:rsidRPr="00F274CB">
        <w:rPr>
          <w:rFonts w:asciiTheme="majorHAnsi" w:hAnsiTheme="majorHAnsi"/>
          <w:lang w:eastAsia="en-US"/>
        </w:rPr>
        <w:t>are expected to be kept to a minimum; hence, BOCI CFUS deliberately set low credit risk tolerance limit</w:t>
      </w:r>
      <w:r w:rsidR="00D66E73">
        <w:rPr>
          <w:rFonts w:asciiTheme="majorHAnsi" w:hAnsiTheme="majorHAnsi"/>
          <w:lang w:eastAsia="en-US"/>
        </w:rPr>
        <w:t>s</w:t>
      </w:r>
      <w:r w:rsidRPr="00F274CB">
        <w:rPr>
          <w:rFonts w:asciiTheme="majorHAnsi" w:hAnsiTheme="majorHAnsi"/>
          <w:lang w:eastAsia="en-US"/>
        </w:rPr>
        <w:t xml:space="preserve">, which remain in line with BOCI HK Holdings’ wider margin call practice and experience for its respective commodities business. </w:t>
      </w:r>
    </w:p>
    <w:p w:rsidR="00057981" w:rsidRPr="00F274CB" w:rsidRDefault="00372A17" w:rsidP="00B12485">
      <w:pPr>
        <w:rPr>
          <w:rFonts w:asciiTheme="majorHAnsi" w:hAnsiTheme="majorHAnsi"/>
          <w:u w:val="single"/>
          <w:lang w:eastAsia="en-US"/>
        </w:rPr>
      </w:pPr>
      <w:r w:rsidRPr="00F274CB">
        <w:rPr>
          <w:rFonts w:asciiTheme="majorHAnsi" w:hAnsiTheme="majorHAnsi"/>
          <w:u w:val="single"/>
          <w:lang w:eastAsia="en-US"/>
        </w:rPr>
        <w:t>C</w:t>
      </w:r>
      <w:r w:rsidR="00057981" w:rsidRPr="00F274CB">
        <w:rPr>
          <w:rFonts w:asciiTheme="majorHAnsi" w:hAnsiTheme="majorHAnsi"/>
          <w:u w:val="single"/>
          <w:lang w:eastAsia="en-US"/>
        </w:rPr>
        <w:t>urrent liquidity stress test methodology</w:t>
      </w:r>
    </w:p>
    <w:p w:rsidR="00C87697" w:rsidRDefault="00B12485" w:rsidP="00A661B1">
      <w:pPr>
        <w:jc w:val="both"/>
        <w:rPr>
          <w:rFonts w:asciiTheme="majorHAnsi" w:hAnsiTheme="majorHAnsi"/>
          <w:lang w:eastAsia="en-US"/>
        </w:rPr>
      </w:pPr>
      <w:r w:rsidRPr="00F274CB">
        <w:rPr>
          <w:rFonts w:asciiTheme="majorHAnsi" w:hAnsiTheme="majorHAnsi"/>
          <w:lang w:eastAsia="en-US"/>
        </w:rPr>
        <w:t xml:space="preserve">BOCI CFUS has </w:t>
      </w:r>
      <w:r w:rsidR="00C87697">
        <w:rPr>
          <w:rFonts w:asciiTheme="majorHAnsi" w:hAnsiTheme="majorHAnsi"/>
          <w:lang w:eastAsia="en-US"/>
        </w:rPr>
        <w:t xml:space="preserve">a </w:t>
      </w:r>
      <w:r w:rsidRPr="00F274CB">
        <w:rPr>
          <w:rFonts w:asciiTheme="majorHAnsi" w:hAnsiTheme="majorHAnsi"/>
          <w:lang w:eastAsia="en-US"/>
        </w:rPr>
        <w:t xml:space="preserve">committed $150 million </w:t>
      </w:r>
      <w:r w:rsidR="00C87697">
        <w:rPr>
          <w:rFonts w:asciiTheme="majorHAnsi" w:hAnsiTheme="majorHAnsi"/>
          <w:lang w:eastAsia="en-US"/>
        </w:rPr>
        <w:t>credit line</w:t>
      </w:r>
      <w:r w:rsidRPr="00F274CB">
        <w:rPr>
          <w:rFonts w:asciiTheme="majorHAnsi" w:hAnsiTheme="majorHAnsi"/>
          <w:lang w:eastAsia="en-US"/>
        </w:rPr>
        <w:t xml:space="preserve"> from BOC</w:t>
      </w:r>
      <w:r w:rsidR="00C87697">
        <w:rPr>
          <w:rFonts w:asciiTheme="majorHAnsi" w:hAnsiTheme="majorHAnsi"/>
          <w:lang w:eastAsia="en-US"/>
        </w:rPr>
        <w:t>NY</w:t>
      </w:r>
      <w:r w:rsidRPr="00F274CB">
        <w:rPr>
          <w:rFonts w:asciiTheme="majorHAnsi" w:hAnsiTheme="majorHAnsi"/>
          <w:lang w:eastAsia="en-US"/>
        </w:rPr>
        <w:t>, which is reflected in the stress test model of BOC CUSO</w:t>
      </w:r>
      <w:r w:rsidR="00C87697">
        <w:rPr>
          <w:rFonts w:asciiTheme="majorHAnsi" w:hAnsiTheme="majorHAnsi"/>
          <w:lang w:eastAsia="en-US"/>
        </w:rPr>
        <w:t xml:space="preserve">. </w:t>
      </w:r>
      <w:r w:rsidRPr="00F274CB">
        <w:rPr>
          <w:rFonts w:asciiTheme="majorHAnsi" w:hAnsiTheme="majorHAnsi"/>
          <w:lang w:eastAsia="en-US"/>
        </w:rPr>
        <w:t xml:space="preserve">The $150 million </w:t>
      </w:r>
      <w:r w:rsidR="009C5238">
        <w:rPr>
          <w:rFonts w:asciiTheme="majorHAnsi" w:hAnsiTheme="majorHAnsi"/>
          <w:lang w:eastAsia="en-US"/>
        </w:rPr>
        <w:t xml:space="preserve">credit line was sized </w:t>
      </w:r>
      <w:r w:rsidRPr="00F274CB">
        <w:rPr>
          <w:rFonts w:asciiTheme="majorHAnsi" w:hAnsiTheme="majorHAnsi"/>
          <w:lang w:eastAsia="en-US"/>
        </w:rPr>
        <w:t xml:space="preserve">based on the history of margin calls with other clearing brokers as well as </w:t>
      </w:r>
      <w:r w:rsidR="001A07DE">
        <w:rPr>
          <w:rFonts w:asciiTheme="majorHAnsi" w:hAnsiTheme="majorHAnsi"/>
          <w:lang w:eastAsia="en-US"/>
        </w:rPr>
        <w:t xml:space="preserve">the </w:t>
      </w:r>
      <w:r w:rsidRPr="00F274CB">
        <w:rPr>
          <w:rFonts w:asciiTheme="majorHAnsi" w:hAnsiTheme="majorHAnsi"/>
          <w:lang w:eastAsia="en-US"/>
        </w:rPr>
        <w:t xml:space="preserve">projected volume for the next three years.  </w:t>
      </w:r>
    </w:p>
    <w:p w:rsidR="00372A17" w:rsidRDefault="00B12485" w:rsidP="00E8441B">
      <w:pPr>
        <w:spacing w:after="0"/>
        <w:rPr>
          <w:rFonts w:asciiTheme="majorHAnsi" w:hAnsiTheme="majorHAnsi" w:cs="Arial"/>
        </w:rPr>
      </w:pPr>
      <w:r w:rsidRPr="00F274CB">
        <w:rPr>
          <w:rFonts w:asciiTheme="majorHAnsi" w:hAnsiTheme="majorHAnsi"/>
          <w:lang w:eastAsia="en-US"/>
        </w:rPr>
        <w:t>BOCI CFU</w:t>
      </w:r>
      <w:r w:rsidR="00C87697">
        <w:rPr>
          <w:rFonts w:asciiTheme="majorHAnsi" w:hAnsiTheme="majorHAnsi"/>
          <w:lang w:eastAsia="en-US"/>
        </w:rPr>
        <w:t>S</w:t>
      </w:r>
      <w:r w:rsidR="00D720A9" w:rsidRPr="00F274CB">
        <w:rPr>
          <w:rFonts w:asciiTheme="majorHAnsi" w:hAnsiTheme="majorHAnsi"/>
          <w:lang w:eastAsia="en-US"/>
        </w:rPr>
        <w:t xml:space="preserve"> </w:t>
      </w:r>
      <w:r w:rsidRPr="00F274CB">
        <w:rPr>
          <w:rFonts w:asciiTheme="majorHAnsi" w:hAnsiTheme="majorHAnsi"/>
          <w:lang w:eastAsia="en-US"/>
        </w:rPr>
        <w:t xml:space="preserve">conducts the liquidity stress testing on a daily basis as described above, </w:t>
      </w:r>
      <w:r w:rsidR="009C5238">
        <w:rPr>
          <w:rFonts w:asciiTheme="majorHAnsi" w:hAnsiTheme="majorHAnsi"/>
          <w:lang w:eastAsia="en-US"/>
        </w:rPr>
        <w:t xml:space="preserve">and </w:t>
      </w:r>
      <w:r w:rsidRPr="00F274CB">
        <w:rPr>
          <w:rFonts w:asciiTheme="majorHAnsi" w:hAnsiTheme="majorHAnsi"/>
          <w:lang w:eastAsia="en-US"/>
        </w:rPr>
        <w:t xml:space="preserve">the maximum position limit was set up at $150 million which is based on the credit line available from </w:t>
      </w:r>
      <w:r w:rsidR="00AE1E50">
        <w:rPr>
          <w:rFonts w:asciiTheme="majorHAnsi" w:hAnsiTheme="majorHAnsi"/>
          <w:lang w:eastAsia="en-US"/>
        </w:rPr>
        <w:t>BOCNY</w:t>
      </w:r>
      <w:r w:rsidRPr="00F274CB">
        <w:rPr>
          <w:rFonts w:asciiTheme="majorHAnsi" w:hAnsiTheme="majorHAnsi"/>
          <w:lang w:eastAsia="en-US"/>
        </w:rPr>
        <w:t xml:space="preserve">. </w:t>
      </w:r>
      <w:r w:rsidR="00057981" w:rsidRPr="00E8441B">
        <w:rPr>
          <w:rFonts w:asciiTheme="majorHAnsi" w:hAnsiTheme="majorHAnsi"/>
          <w:lang w:eastAsia="en-US"/>
        </w:rPr>
        <w:t xml:space="preserve">BOCI </w:t>
      </w:r>
      <w:r w:rsidR="00057981" w:rsidRPr="00E8441B">
        <w:rPr>
          <w:rFonts w:asciiTheme="majorHAnsi" w:hAnsiTheme="majorHAnsi"/>
          <w:noProof/>
          <w:lang w:eastAsia="en-US"/>
        </w:rPr>
        <w:t>CFU</w:t>
      </w:r>
      <w:r w:rsidR="009C5238" w:rsidRPr="00E8441B">
        <w:rPr>
          <w:rFonts w:asciiTheme="majorHAnsi" w:hAnsiTheme="majorHAnsi"/>
          <w:noProof/>
          <w:lang w:eastAsia="en-US"/>
        </w:rPr>
        <w:t>S</w:t>
      </w:r>
      <w:r w:rsidR="00057981" w:rsidRPr="00E8441B">
        <w:rPr>
          <w:rFonts w:asciiTheme="majorHAnsi" w:hAnsiTheme="majorHAnsi"/>
          <w:noProof/>
          <w:lang w:eastAsia="en-US"/>
        </w:rPr>
        <w:t>’</w:t>
      </w:r>
      <w:r w:rsidR="00C83A82" w:rsidRPr="00E8441B">
        <w:rPr>
          <w:rFonts w:asciiTheme="majorHAnsi" w:hAnsiTheme="majorHAnsi"/>
          <w:lang w:eastAsia="en-US"/>
        </w:rPr>
        <w:t xml:space="preserve"> liquidity stress test covers intraday liquidity risk and reflects cash flow projections under various stresses up to a year. The test consists of 4 ladders starting from T-day up to 1-Year and the stressed liquidity projections (in 4 scenarios</w:t>
      </w:r>
      <w:r w:rsidR="009C5238" w:rsidRPr="00E8441B">
        <w:rPr>
          <w:rFonts w:asciiTheme="majorHAnsi" w:hAnsiTheme="majorHAnsi"/>
          <w:lang w:eastAsia="en-US"/>
        </w:rPr>
        <w:t>,</w:t>
      </w:r>
      <w:r w:rsidR="00C83A82" w:rsidRPr="00E8441B">
        <w:rPr>
          <w:rFonts w:asciiTheme="majorHAnsi" w:hAnsiTheme="majorHAnsi"/>
          <w:lang w:eastAsia="en-US"/>
        </w:rPr>
        <w:t xml:space="preserve"> namely "Normal", "Institutional", "Market" and "Combined") are all based on assumptions reflecting the liquidity</w:t>
      </w:r>
      <w:r w:rsidR="001A07DE">
        <w:rPr>
          <w:rFonts w:asciiTheme="majorHAnsi" w:hAnsiTheme="majorHAnsi"/>
          <w:lang w:eastAsia="en-US"/>
        </w:rPr>
        <w:t xml:space="preserve"> conditions associated with the businesses.</w:t>
      </w:r>
      <w:r w:rsidR="00C83A82" w:rsidRPr="00854502">
        <w:rPr>
          <w:rFonts w:asciiTheme="majorHAnsi" w:hAnsiTheme="majorHAnsi" w:cs="Arial"/>
        </w:rPr>
        <w:br/>
      </w:r>
      <w:r w:rsidR="00C83A82" w:rsidRPr="00F274CB">
        <w:rPr>
          <w:rFonts w:asciiTheme="majorHAnsi" w:hAnsiTheme="majorHAnsi"/>
        </w:rPr>
        <w:br/>
      </w:r>
      <w:r w:rsidR="00AE1E50">
        <w:rPr>
          <w:rFonts w:asciiTheme="majorHAnsi" w:hAnsiTheme="majorHAnsi" w:cs="Arial"/>
        </w:rPr>
        <w:t>The table b</w:t>
      </w:r>
      <w:r w:rsidR="00057981" w:rsidRPr="00F274CB">
        <w:rPr>
          <w:rFonts w:asciiTheme="majorHAnsi" w:hAnsiTheme="majorHAnsi" w:cs="Arial"/>
        </w:rPr>
        <w:t xml:space="preserve">elow is a snapshot of BOCI </w:t>
      </w:r>
      <w:r w:rsidR="00057981" w:rsidRPr="00194A42">
        <w:rPr>
          <w:rFonts w:asciiTheme="majorHAnsi" w:hAnsiTheme="majorHAnsi" w:cs="Arial"/>
          <w:noProof/>
        </w:rPr>
        <w:t>CFU</w:t>
      </w:r>
      <w:r w:rsidR="00AE1E50" w:rsidRPr="00035E1B">
        <w:rPr>
          <w:rFonts w:asciiTheme="majorHAnsi" w:hAnsiTheme="majorHAnsi" w:cs="Arial"/>
          <w:noProof/>
        </w:rPr>
        <w:t>S</w:t>
      </w:r>
      <w:r w:rsidR="00057981" w:rsidRPr="00FF2819">
        <w:rPr>
          <w:rFonts w:asciiTheme="majorHAnsi" w:hAnsiTheme="majorHAnsi" w:cs="Arial"/>
          <w:noProof/>
        </w:rPr>
        <w:t>’</w:t>
      </w:r>
      <w:r w:rsidR="00057981" w:rsidRPr="00F274CB">
        <w:rPr>
          <w:rFonts w:asciiTheme="majorHAnsi" w:hAnsiTheme="majorHAnsi" w:cs="Arial"/>
        </w:rPr>
        <w:t xml:space="preserve"> liquidity stress test result </w:t>
      </w:r>
      <w:r w:rsidR="00C83A82" w:rsidRPr="00F274CB">
        <w:rPr>
          <w:rFonts w:asciiTheme="majorHAnsi" w:hAnsiTheme="majorHAnsi" w:cs="Arial"/>
        </w:rPr>
        <w:t xml:space="preserve">in the most extreme scenario with zero cash, zero client funds, </w:t>
      </w:r>
      <w:r w:rsidR="00AE1E50">
        <w:rPr>
          <w:rFonts w:asciiTheme="majorHAnsi" w:hAnsiTheme="majorHAnsi" w:cs="Arial"/>
        </w:rPr>
        <w:t xml:space="preserve">and </w:t>
      </w:r>
      <w:r w:rsidR="00C83A82" w:rsidRPr="00F274CB">
        <w:rPr>
          <w:rFonts w:asciiTheme="majorHAnsi" w:hAnsiTheme="majorHAnsi" w:cs="Arial"/>
        </w:rPr>
        <w:t xml:space="preserve">zero </w:t>
      </w:r>
      <w:r w:rsidR="00C83A82" w:rsidRPr="00494CF2">
        <w:rPr>
          <w:rFonts w:asciiTheme="majorHAnsi" w:hAnsiTheme="majorHAnsi" w:cs="Arial"/>
          <w:noProof/>
        </w:rPr>
        <w:t>margin</w:t>
      </w:r>
      <w:r w:rsidR="00FF2819" w:rsidRPr="00E6246C">
        <w:rPr>
          <w:rFonts w:asciiTheme="majorHAnsi" w:hAnsiTheme="majorHAnsi" w:cs="Arial"/>
          <w:noProof/>
        </w:rPr>
        <w:t>s</w:t>
      </w:r>
      <w:r w:rsidR="00C83A82" w:rsidRPr="00F274CB">
        <w:rPr>
          <w:rFonts w:asciiTheme="majorHAnsi" w:hAnsiTheme="majorHAnsi" w:cs="Arial"/>
        </w:rPr>
        <w:t xml:space="preserve"> at </w:t>
      </w:r>
      <w:r w:rsidR="001A07DE">
        <w:rPr>
          <w:rFonts w:asciiTheme="majorHAnsi" w:hAnsiTheme="majorHAnsi" w:cs="Arial"/>
        </w:rPr>
        <w:t>the CME</w:t>
      </w:r>
      <w:r w:rsidR="00AE1E50">
        <w:rPr>
          <w:rFonts w:asciiTheme="majorHAnsi" w:eastAsia="Times New Roman" w:hAnsiTheme="majorHAnsi" w:cs="Times New Roman"/>
          <w:color w:val="000000"/>
          <w:lang w:eastAsia="en-US"/>
        </w:rPr>
        <w:t xml:space="preserve">. </w:t>
      </w:r>
      <w:r w:rsidR="00AE1E50">
        <w:rPr>
          <w:rFonts w:asciiTheme="majorHAnsi" w:hAnsiTheme="majorHAnsi" w:cs="Arial"/>
        </w:rPr>
        <w:t>T</w:t>
      </w:r>
      <w:r w:rsidR="000250C0" w:rsidRPr="00F274CB">
        <w:rPr>
          <w:rFonts w:asciiTheme="majorHAnsi" w:hAnsiTheme="majorHAnsi" w:cs="Arial"/>
        </w:rPr>
        <w:t>he</w:t>
      </w:r>
      <w:r w:rsidR="00C83A82" w:rsidRPr="00F274CB">
        <w:rPr>
          <w:rFonts w:asciiTheme="majorHAnsi" w:hAnsiTheme="majorHAnsi" w:cs="Arial"/>
        </w:rPr>
        <w:t xml:space="preserve"> stress test result</w:t>
      </w:r>
      <w:r w:rsidR="001A07DE">
        <w:rPr>
          <w:rFonts w:asciiTheme="majorHAnsi" w:hAnsiTheme="majorHAnsi" w:cs="Arial"/>
        </w:rPr>
        <w:t xml:space="preserve">s </w:t>
      </w:r>
      <w:r w:rsidR="00372A17" w:rsidRPr="00F274CB">
        <w:rPr>
          <w:rFonts w:asciiTheme="majorHAnsi" w:hAnsiTheme="majorHAnsi" w:cs="Arial"/>
        </w:rPr>
        <w:t xml:space="preserve">which </w:t>
      </w:r>
      <w:r w:rsidR="001A07DE">
        <w:rPr>
          <w:rFonts w:asciiTheme="majorHAnsi" w:hAnsiTheme="majorHAnsi" w:cs="Arial"/>
        </w:rPr>
        <w:t>are</w:t>
      </w:r>
      <w:r w:rsidR="00372A17" w:rsidRPr="00F274CB">
        <w:rPr>
          <w:rFonts w:asciiTheme="majorHAnsi" w:hAnsiTheme="majorHAnsi" w:cs="Arial"/>
        </w:rPr>
        <w:t xml:space="preserve"> shown in the orange </w:t>
      </w:r>
      <w:r w:rsidR="000250C0" w:rsidRPr="00F274CB">
        <w:rPr>
          <w:rFonts w:asciiTheme="majorHAnsi" w:hAnsiTheme="majorHAnsi" w:cs="Arial"/>
        </w:rPr>
        <w:t>area indicates</w:t>
      </w:r>
      <w:r w:rsidR="00C83A82" w:rsidRPr="00F274CB">
        <w:rPr>
          <w:rFonts w:asciiTheme="majorHAnsi" w:hAnsiTheme="majorHAnsi" w:cs="Arial"/>
        </w:rPr>
        <w:t xml:space="preserve"> that the </w:t>
      </w:r>
      <w:r w:rsidR="00372A17" w:rsidRPr="00F274CB">
        <w:rPr>
          <w:rFonts w:asciiTheme="majorHAnsi" w:hAnsiTheme="majorHAnsi" w:cs="Arial"/>
        </w:rPr>
        <w:t>$</w:t>
      </w:r>
      <w:r w:rsidR="00C83A82" w:rsidRPr="00F274CB">
        <w:rPr>
          <w:rFonts w:asciiTheme="majorHAnsi" w:hAnsiTheme="majorHAnsi" w:cs="Arial"/>
        </w:rPr>
        <w:t xml:space="preserve">150 million credit line would be </w:t>
      </w:r>
      <w:r w:rsidR="00372A17" w:rsidRPr="00F274CB">
        <w:rPr>
          <w:rFonts w:asciiTheme="majorHAnsi" w:hAnsiTheme="majorHAnsi" w:cs="Arial"/>
        </w:rPr>
        <w:t>sufficient</w:t>
      </w:r>
      <w:r w:rsidR="001A07DE">
        <w:rPr>
          <w:rFonts w:asciiTheme="majorHAnsi" w:hAnsiTheme="majorHAnsi" w:cs="Arial"/>
        </w:rPr>
        <w:t xml:space="preserve"> enough to </w:t>
      </w:r>
      <w:r w:rsidR="00C83A82" w:rsidRPr="00F274CB">
        <w:rPr>
          <w:rFonts w:asciiTheme="majorHAnsi" w:hAnsiTheme="majorHAnsi" w:cs="Arial"/>
        </w:rPr>
        <w:t>cover the required liquidity</w:t>
      </w:r>
      <w:r w:rsidR="00AE1E50">
        <w:rPr>
          <w:rFonts w:asciiTheme="majorHAnsi" w:hAnsiTheme="majorHAnsi" w:cs="Arial"/>
        </w:rPr>
        <w:t>, with unused capacity on the credit line of $144 million</w:t>
      </w:r>
      <w:r w:rsidR="00C83A82" w:rsidRPr="00F274CB">
        <w:rPr>
          <w:rFonts w:asciiTheme="majorHAnsi" w:hAnsiTheme="majorHAnsi" w:cs="Arial"/>
        </w:rPr>
        <w:t xml:space="preserve">.  </w:t>
      </w:r>
      <w:r w:rsidR="00372A17" w:rsidRPr="00F274CB">
        <w:rPr>
          <w:rFonts w:asciiTheme="majorHAnsi" w:hAnsiTheme="majorHAnsi" w:cs="Arial"/>
        </w:rPr>
        <w:t xml:space="preserve">In general, </w:t>
      </w:r>
      <w:r w:rsidR="00C83A82" w:rsidRPr="00F274CB">
        <w:rPr>
          <w:rFonts w:asciiTheme="majorHAnsi" w:hAnsiTheme="majorHAnsi" w:cs="Arial"/>
        </w:rPr>
        <w:t xml:space="preserve">on the </w:t>
      </w:r>
      <w:r w:rsidR="001A07DE">
        <w:rPr>
          <w:rFonts w:asciiTheme="majorHAnsi" w:hAnsiTheme="majorHAnsi" w:cs="Arial"/>
        </w:rPr>
        <w:t>day with the greatest li</w:t>
      </w:r>
      <w:r w:rsidR="00C83A82" w:rsidRPr="001A07DE">
        <w:rPr>
          <w:rFonts w:asciiTheme="majorHAnsi" w:hAnsiTheme="majorHAnsi" w:cs="Arial"/>
          <w:noProof/>
        </w:rPr>
        <w:t>quidity</w:t>
      </w:r>
      <w:r w:rsidR="00C83A82" w:rsidRPr="00F274CB">
        <w:rPr>
          <w:rFonts w:asciiTheme="majorHAnsi" w:hAnsiTheme="majorHAnsi" w:cs="Arial"/>
        </w:rPr>
        <w:t xml:space="preserve"> shortage</w:t>
      </w:r>
      <w:r w:rsidR="00372A17" w:rsidRPr="00F274CB">
        <w:rPr>
          <w:rFonts w:asciiTheme="majorHAnsi" w:hAnsiTheme="majorHAnsi" w:cs="Arial"/>
        </w:rPr>
        <w:t xml:space="preserve">, there is still $10 </w:t>
      </w:r>
      <w:r w:rsidR="00372A17" w:rsidRPr="000A1666">
        <w:rPr>
          <w:rFonts w:asciiTheme="majorHAnsi" w:hAnsiTheme="majorHAnsi" w:cs="Arial"/>
          <w:noProof/>
        </w:rPr>
        <w:t>million</w:t>
      </w:r>
      <w:r w:rsidR="001A07DE">
        <w:rPr>
          <w:rFonts w:asciiTheme="majorHAnsi" w:hAnsiTheme="majorHAnsi" w:cs="Arial"/>
        </w:rPr>
        <w:t xml:space="preserve"> </w:t>
      </w:r>
      <w:r w:rsidR="001A07DE" w:rsidRPr="0058138E">
        <w:rPr>
          <w:rFonts w:asciiTheme="majorHAnsi" w:hAnsiTheme="majorHAnsi" w:cs="Arial"/>
          <w:noProof/>
        </w:rPr>
        <w:t>remaining</w:t>
      </w:r>
      <w:r w:rsidR="000A1666" w:rsidRPr="00E8441B">
        <w:rPr>
          <w:rFonts w:asciiTheme="majorHAnsi" w:hAnsiTheme="majorHAnsi" w:cs="Arial"/>
          <w:noProof/>
        </w:rPr>
        <w:t xml:space="preserve"> </w:t>
      </w:r>
      <w:r w:rsidR="000A1666" w:rsidRPr="000A1666">
        <w:rPr>
          <w:rFonts w:asciiTheme="majorHAnsi" w:hAnsiTheme="majorHAnsi" w:cs="Arial"/>
          <w:noProof/>
        </w:rPr>
        <w:t xml:space="preserve">which provides a liquidity buffer </w:t>
      </w:r>
      <w:r w:rsidR="00BF0714" w:rsidRPr="00FF2819">
        <w:rPr>
          <w:rFonts w:asciiTheme="majorHAnsi" w:hAnsiTheme="majorHAnsi" w:cs="Arial"/>
          <w:noProof/>
        </w:rPr>
        <w:t>that</w:t>
      </w:r>
      <w:r w:rsidR="00C83A82" w:rsidRPr="00F274CB">
        <w:rPr>
          <w:rFonts w:asciiTheme="majorHAnsi" w:hAnsiTheme="majorHAnsi" w:cs="Arial"/>
        </w:rPr>
        <w:t xml:space="preserve"> forms the basis for the 150 million credit line </w:t>
      </w:r>
      <w:r w:rsidR="000A1666">
        <w:rPr>
          <w:rFonts w:asciiTheme="majorHAnsi" w:hAnsiTheme="majorHAnsi" w:cs="Arial"/>
        </w:rPr>
        <w:t>limit re</w:t>
      </w:r>
      <w:r w:rsidR="00C83A82" w:rsidRPr="00F274CB">
        <w:rPr>
          <w:rFonts w:asciiTheme="majorHAnsi" w:hAnsiTheme="majorHAnsi" w:cs="Arial"/>
        </w:rPr>
        <w:t xml:space="preserve">quired </w:t>
      </w:r>
      <w:r w:rsidR="000A1666">
        <w:rPr>
          <w:rFonts w:asciiTheme="majorHAnsi" w:hAnsiTheme="majorHAnsi" w:cs="Arial"/>
        </w:rPr>
        <w:t>by</w:t>
      </w:r>
      <w:r w:rsidR="00C83A82" w:rsidRPr="00F274CB">
        <w:rPr>
          <w:rFonts w:asciiTheme="majorHAnsi" w:hAnsiTheme="majorHAnsi" w:cs="Arial"/>
        </w:rPr>
        <w:t xml:space="preserve"> BOCNY.  In other words, the </w:t>
      </w:r>
      <w:r w:rsidR="00D720A9" w:rsidRPr="00F274CB">
        <w:rPr>
          <w:rFonts w:asciiTheme="majorHAnsi" w:hAnsiTheme="majorHAnsi" w:cs="Arial"/>
        </w:rPr>
        <w:t>$</w:t>
      </w:r>
      <w:r w:rsidR="00C83A82" w:rsidRPr="00F274CB">
        <w:rPr>
          <w:rFonts w:asciiTheme="majorHAnsi" w:hAnsiTheme="majorHAnsi" w:cs="Arial"/>
        </w:rPr>
        <w:t xml:space="preserve">150 million </w:t>
      </w:r>
      <w:r w:rsidR="00D720A9" w:rsidRPr="00F274CB">
        <w:rPr>
          <w:rFonts w:asciiTheme="majorHAnsi" w:hAnsiTheme="majorHAnsi" w:cs="Arial"/>
        </w:rPr>
        <w:t>liquidity buffer</w:t>
      </w:r>
      <w:r w:rsidR="00C83A82" w:rsidRPr="00F274CB">
        <w:rPr>
          <w:rFonts w:asciiTheme="majorHAnsi" w:hAnsiTheme="majorHAnsi" w:cs="Arial"/>
        </w:rPr>
        <w:t xml:space="preserve"> </w:t>
      </w:r>
      <w:r w:rsidR="000A1666">
        <w:rPr>
          <w:rFonts w:asciiTheme="majorHAnsi" w:hAnsiTheme="majorHAnsi" w:cs="Arial"/>
        </w:rPr>
        <w:t>was</w:t>
      </w:r>
      <w:r w:rsidR="00C83A82" w:rsidRPr="00F274CB">
        <w:rPr>
          <w:rFonts w:asciiTheme="majorHAnsi" w:hAnsiTheme="majorHAnsi" w:cs="Arial"/>
        </w:rPr>
        <w:t xml:space="preserve"> derived from this liquidity stress test methodology with extreme parameters.</w:t>
      </w:r>
    </w:p>
    <w:p w:rsidR="000A1666" w:rsidRPr="00F274CB" w:rsidRDefault="000A1666" w:rsidP="00E8441B">
      <w:pPr>
        <w:spacing w:after="0"/>
        <w:jc w:val="both"/>
        <w:rPr>
          <w:rFonts w:asciiTheme="majorHAnsi" w:hAnsiTheme="majorHAnsi" w:cs="Arial"/>
        </w:rPr>
      </w:pPr>
    </w:p>
    <w:p w:rsidR="00C83A82" w:rsidRPr="00F274CB" w:rsidRDefault="00372A17" w:rsidP="005C2E2F">
      <w:pPr>
        <w:rPr>
          <w:rFonts w:asciiTheme="majorHAnsi" w:hAnsiTheme="majorHAnsi" w:cs="Arial"/>
        </w:rPr>
      </w:pPr>
      <w:r w:rsidRPr="00F274CB">
        <w:rPr>
          <w:rFonts w:asciiTheme="majorHAnsi" w:hAnsiTheme="majorHAnsi" w:cs="Arial"/>
        </w:rPr>
        <w:lastRenderedPageBreak/>
        <w:t>Table III.E.3.1 – 1: BOCI CFU liquidity stress test result – most stressed scenario</w:t>
      </w:r>
      <w:r w:rsidR="00C83A82" w:rsidRPr="00F274CB">
        <w:rPr>
          <w:rFonts w:asciiTheme="majorHAnsi" w:hAnsiTheme="majorHAnsi"/>
        </w:rPr>
        <w:br/>
      </w:r>
      <w:r w:rsidR="00C83A82" w:rsidRPr="00F274CB">
        <w:rPr>
          <w:rFonts w:asciiTheme="majorHAnsi" w:hAnsiTheme="majorHAnsi"/>
        </w:rPr>
        <w:br/>
      </w:r>
      <w:r w:rsidR="00C83A82" w:rsidRPr="00F274CB">
        <w:rPr>
          <w:rFonts w:asciiTheme="majorHAnsi" w:hAnsiTheme="majorHAnsi"/>
          <w:noProof/>
        </w:rPr>
        <w:drawing>
          <wp:inline distT="0" distB="0" distL="0" distR="0" wp14:anchorId="02AA46EB" wp14:editId="596F68F5">
            <wp:extent cx="6400800" cy="2654593"/>
            <wp:effectExtent l="0" t="0" r="0" b="0"/>
            <wp:docPr id="1040" name="Picture 1040" descr="C:\Users\rhe031\AppData\Local\Temp\notesF3B52A\~b8558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he031\AppData\Local\Temp\notesF3B52A\~b85582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654593"/>
                    </a:xfrm>
                    <a:prstGeom prst="rect">
                      <a:avLst/>
                    </a:prstGeom>
                    <a:noFill/>
                    <a:ln>
                      <a:noFill/>
                    </a:ln>
                  </pic:spPr>
                </pic:pic>
              </a:graphicData>
            </a:graphic>
          </wp:inline>
        </w:drawing>
      </w:r>
    </w:p>
    <w:p w:rsidR="00D720A9" w:rsidRPr="00F274CB" w:rsidRDefault="00D720A9" w:rsidP="00372A17">
      <w:pPr>
        <w:rPr>
          <w:rFonts w:asciiTheme="majorHAnsi" w:hAnsiTheme="majorHAnsi"/>
          <w:i/>
          <w:lang w:eastAsia="en-US"/>
        </w:rPr>
      </w:pPr>
      <w:r w:rsidRPr="00F274CB">
        <w:rPr>
          <w:rFonts w:asciiTheme="majorHAnsi" w:hAnsiTheme="majorHAnsi"/>
          <w:i/>
          <w:lang w:eastAsia="en-US"/>
        </w:rPr>
        <w:t xml:space="preserve">Source: BOCI </w:t>
      </w:r>
      <w:r w:rsidRPr="00494CF2">
        <w:rPr>
          <w:rFonts w:asciiTheme="majorHAnsi" w:hAnsiTheme="majorHAnsi"/>
          <w:i/>
          <w:noProof/>
          <w:lang w:eastAsia="en-US"/>
        </w:rPr>
        <w:t>CFU</w:t>
      </w:r>
      <w:r w:rsidR="00AE1E50" w:rsidRPr="00E6246C">
        <w:rPr>
          <w:rFonts w:asciiTheme="majorHAnsi" w:hAnsiTheme="majorHAnsi"/>
          <w:i/>
          <w:noProof/>
          <w:lang w:eastAsia="en-US"/>
        </w:rPr>
        <w:t>S</w:t>
      </w:r>
      <w:r w:rsidRPr="00F274CB">
        <w:rPr>
          <w:rFonts w:asciiTheme="majorHAnsi" w:hAnsiTheme="majorHAnsi"/>
          <w:i/>
          <w:lang w:eastAsia="en-US"/>
        </w:rPr>
        <w:t xml:space="preserve"> Finance and Treasury</w:t>
      </w:r>
    </w:p>
    <w:p w:rsidR="0093726C" w:rsidRDefault="002522FB" w:rsidP="0093726C">
      <w:pPr>
        <w:rPr>
          <w:rStyle w:val="HTMLTypewriter"/>
          <w:rFonts w:asciiTheme="majorHAnsi" w:eastAsiaTheme="minorEastAsia" w:hAnsiTheme="majorHAnsi"/>
          <w:sz w:val="22"/>
        </w:rPr>
      </w:pPr>
      <w:r>
        <w:rPr>
          <w:rStyle w:val="HTMLTypewriter"/>
          <w:rFonts w:asciiTheme="majorHAnsi" w:eastAsiaTheme="minorEastAsia" w:hAnsiTheme="majorHAnsi"/>
          <w:sz w:val="22"/>
        </w:rPr>
        <w:t xml:space="preserve">The table below is a snapshot of </w:t>
      </w:r>
      <w:r w:rsidR="00E35886">
        <w:rPr>
          <w:rStyle w:val="HTMLTypewriter"/>
          <w:rFonts w:asciiTheme="majorHAnsi" w:eastAsiaTheme="minorEastAsia" w:hAnsiTheme="majorHAnsi"/>
          <w:sz w:val="22"/>
        </w:rPr>
        <w:t xml:space="preserve">the </w:t>
      </w:r>
      <w:r w:rsidR="00E35886" w:rsidRPr="004275D6">
        <w:rPr>
          <w:rStyle w:val="HTMLTypewriter"/>
          <w:rFonts w:asciiTheme="majorHAnsi" w:eastAsiaTheme="minorEastAsia" w:hAnsiTheme="majorHAnsi"/>
          <w:sz w:val="22"/>
        </w:rPr>
        <w:t>worst</w:t>
      </w:r>
      <w:r w:rsidR="0093726C" w:rsidRPr="004275D6">
        <w:rPr>
          <w:rStyle w:val="HTMLTypewriter"/>
          <w:rFonts w:asciiTheme="majorHAnsi" w:eastAsiaTheme="minorEastAsia" w:hAnsiTheme="majorHAnsi"/>
          <w:sz w:val="22"/>
        </w:rPr>
        <w:t xml:space="preserve"> result </w:t>
      </w:r>
      <w:r>
        <w:rPr>
          <w:rStyle w:val="HTMLTypewriter"/>
          <w:rFonts w:asciiTheme="majorHAnsi" w:eastAsiaTheme="minorEastAsia" w:hAnsiTheme="majorHAnsi"/>
          <w:sz w:val="22"/>
        </w:rPr>
        <w:t>of all the past daily liquidity stress tests. The result indicates</w:t>
      </w:r>
      <w:r w:rsidR="0093726C" w:rsidRPr="004275D6">
        <w:rPr>
          <w:rStyle w:val="HTMLTypewriter"/>
          <w:rFonts w:asciiTheme="majorHAnsi" w:eastAsiaTheme="minorEastAsia" w:hAnsiTheme="majorHAnsi"/>
          <w:sz w:val="22"/>
        </w:rPr>
        <w:t xml:space="preserve"> in the worst scenario (Combined) under the</w:t>
      </w:r>
      <w:r w:rsidR="0093726C" w:rsidRPr="0093726C">
        <w:rPr>
          <w:rFonts w:asciiTheme="majorHAnsi" w:hAnsiTheme="majorHAnsi" w:cs="Courier New"/>
          <w:szCs w:val="20"/>
        </w:rPr>
        <w:t xml:space="preserve"> </w:t>
      </w:r>
      <w:r w:rsidR="0093726C" w:rsidRPr="0093726C">
        <w:rPr>
          <w:rStyle w:val="HTMLTypewriter"/>
          <w:rFonts w:asciiTheme="majorHAnsi" w:eastAsiaTheme="minorEastAsia" w:hAnsiTheme="majorHAnsi"/>
          <w:sz w:val="22"/>
        </w:rPr>
        <w:t xml:space="preserve">liquidity stress test </w:t>
      </w:r>
      <w:r w:rsidR="0093726C" w:rsidRPr="004275D6">
        <w:rPr>
          <w:rStyle w:val="HTMLTypewriter"/>
          <w:rFonts w:asciiTheme="majorHAnsi" w:eastAsiaTheme="minorEastAsia" w:hAnsiTheme="majorHAnsi"/>
          <w:sz w:val="22"/>
        </w:rPr>
        <w:t xml:space="preserve">model of </w:t>
      </w:r>
      <w:r w:rsidR="00523A03">
        <w:rPr>
          <w:rStyle w:val="HTMLTypewriter"/>
          <w:rFonts w:asciiTheme="majorHAnsi" w:eastAsiaTheme="minorEastAsia" w:hAnsiTheme="majorHAnsi"/>
          <w:sz w:val="22"/>
        </w:rPr>
        <w:t>BOCI CFU</w:t>
      </w:r>
      <w:r w:rsidR="0093726C" w:rsidRPr="004275D6">
        <w:rPr>
          <w:rStyle w:val="HTMLTypewriter"/>
          <w:rFonts w:asciiTheme="majorHAnsi" w:eastAsiaTheme="minorEastAsia" w:hAnsiTheme="majorHAnsi"/>
          <w:sz w:val="22"/>
        </w:rPr>
        <w:t xml:space="preserve">, </w:t>
      </w:r>
      <w:r w:rsidR="00523A03">
        <w:rPr>
          <w:rStyle w:val="HTMLTypewriter"/>
          <w:rFonts w:asciiTheme="majorHAnsi" w:eastAsiaTheme="minorEastAsia" w:hAnsiTheme="majorHAnsi"/>
          <w:sz w:val="22"/>
        </w:rPr>
        <w:t xml:space="preserve">the entity </w:t>
      </w:r>
      <w:r w:rsidR="0093726C" w:rsidRPr="004275D6">
        <w:rPr>
          <w:rStyle w:val="HTMLTypewriter"/>
          <w:rFonts w:asciiTheme="majorHAnsi" w:eastAsiaTheme="minorEastAsia" w:hAnsiTheme="majorHAnsi"/>
          <w:sz w:val="22"/>
        </w:rPr>
        <w:t>still ha</w:t>
      </w:r>
      <w:r w:rsidR="00523A03">
        <w:rPr>
          <w:rStyle w:val="HTMLTypewriter"/>
          <w:rFonts w:asciiTheme="majorHAnsi" w:eastAsiaTheme="minorEastAsia" w:hAnsiTheme="majorHAnsi"/>
          <w:sz w:val="22"/>
        </w:rPr>
        <w:t>d</w:t>
      </w:r>
      <w:r w:rsidR="0093726C" w:rsidRPr="004275D6">
        <w:rPr>
          <w:rStyle w:val="HTMLTypewriter"/>
          <w:rFonts w:asciiTheme="majorHAnsi" w:eastAsiaTheme="minorEastAsia" w:hAnsiTheme="majorHAnsi"/>
          <w:sz w:val="22"/>
        </w:rPr>
        <w:t xml:space="preserve"> $18 million in</w:t>
      </w:r>
      <w:r w:rsidR="0093726C" w:rsidRPr="0093726C">
        <w:rPr>
          <w:rFonts w:asciiTheme="majorHAnsi" w:hAnsiTheme="majorHAnsi" w:cs="Courier New"/>
          <w:szCs w:val="20"/>
        </w:rPr>
        <w:t xml:space="preserve"> </w:t>
      </w:r>
      <w:r w:rsidR="0093726C" w:rsidRPr="004275D6">
        <w:rPr>
          <w:rStyle w:val="HTMLTypewriter"/>
          <w:rFonts w:asciiTheme="majorHAnsi" w:eastAsiaTheme="minorEastAsia" w:hAnsiTheme="majorHAnsi"/>
          <w:sz w:val="22"/>
        </w:rPr>
        <w:t>hand for today / overnight, $16 million in one month and $107 million in</w:t>
      </w:r>
      <w:r w:rsidR="0093726C" w:rsidRPr="0093726C">
        <w:rPr>
          <w:rFonts w:asciiTheme="majorHAnsi" w:hAnsiTheme="majorHAnsi" w:cs="Courier New"/>
          <w:szCs w:val="20"/>
        </w:rPr>
        <w:t xml:space="preserve"> </w:t>
      </w:r>
      <w:r w:rsidR="0093726C" w:rsidRPr="004275D6">
        <w:rPr>
          <w:rStyle w:val="HTMLTypewriter"/>
          <w:rFonts w:asciiTheme="majorHAnsi" w:eastAsiaTheme="minorEastAsia" w:hAnsiTheme="majorHAnsi"/>
          <w:sz w:val="22"/>
        </w:rPr>
        <w:t>one year, after taking into consideration of the $150 million USD credit</w:t>
      </w:r>
      <w:r w:rsidR="0093726C" w:rsidRPr="0093726C">
        <w:rPr>
          <w:rFonts w:asciiTheme="majorHAnsi" w:hAnsiTheme="majorHAnsi" w:cs="Courier New"/>
          <w:szCs w:val="20"/>
        </w:rPr>
        <w:t xml:space="preserve"> </w:t>
      </w:r>
      <w:r w:rsidR="0093726C" w:rsidRPr="004275D6">
        <w:rPr>
          <w:rStyle w:val="HTMLTypewriter"/>
          <w:rFonts w:asciiTheme="majorHAnsi" w:eastAsiaTheme="minorEastAsia" w:hAnsiTheme="majorHAnsi"/>
          <w:sz w:val="22"/>
        </w:rPr>
        <w:t>line from BOC New York Branch.</w:t>
      </w:r>
      <w:r w:rsidR="0093726C" w:rsidRPr="0093726C">
        <w:rPr>
          <w:rFonts w:asciiTheme="majorHAnsi" w:hAnsiTheme="majorHAnsi" w:cs="Courier New"/>
          <w:szCs w:val="20"/>
        </w:rPr>
        <w:t xml:space="preserve"> </w:t>
      </w:r>
      <w:r w:rsidR="0093726C" w:rsidRPr="004275D6">
        <w:rPr>
          <w:rStyle w:val="HTMLTypewriter"/>
          <w:rFonts w:asciiTheme="majorHAnsi" w:eastAsiaTheme="minorEastAsia" w:hAnsiTheme="majorHAnsi"/>
          <w:sz w:val="22"/>
        </w:rPr>
        <w:t>There is sufficient liquidity to cover all the cash flow needs</w:t>
      </w:r>
      <w:r w:rsidR="0093726C">
        <w:rPr>
          <w:rStyle w:val="HTMLTypewriter"/>
          <w:rFonts w:asciiTheme="majorHAnsi" w:eastAsiaTheme="minorEastAsia" w:hAnsiTheme="majorHAnsi"/>
          <w:sz w:val="22"/>
        </w:rPr>
        <w:t xml:space="preserve">. </w:t>
      </w:r>
    </w:p>
    <w:p w:rsidR="002522FB" w:rsidRDefault="002522FB" w:rsidP="0093726C">
      <w:pPr>
        <w:rPr>
          <w:rFonts w:asciiTheme="majorHAnsi" w:hAnsiTheme="majorHAnsi" w:cs="Arial"/>
        </w:rPr>
      </w:pPr>
      <w:r>
        <w:rPr>
          <w:rFonts w:asciiTheme="majorHAnsi" w:hAnsiTheme="majorHAnsi" w:cs="Arial"/>
        </w:rPr>
        <w:t>Table III.E.3.1 – 2</w:t>
      </w:r>
      <w:r w:rsidRPr="00F274CB">
        <w:rPr>
          <w:rFonts w:asciiTheme="majorHAnsi" w:hAnsiTheme="majorHAnsi" w:cs="Arial"/>
        </w:rPr>
        <w:t xml:space="preserve">: </w:t>
      </w:r>
      <w:r w:rsidR="00B30162">
        <w:rPr>
          <w:rFonts w:asciiTheme="majorHAnsi" w:hAnsiTheme="majorHAnsi" w:cs="Arial"/>
        </w:rPr>
        <w:t xml:space="preserve">The worst </w:t>
      </w:r>
      <w:r w:rsidRPr="00F274CB">
        <w:rPr>
          <w:rFonts w:asciiTheme="majorHAnsi" w:hAnsiTheme="majorHAnsi" w:cs="Arial"/>
        </w:rPr>
        <w:t>BOCI CF</w:t>
      </w:r>
      <w:r>
        <w:rPr>
          <w:rFonts w:asciiTheme="majorHAnsi" w:hAnsiTheme="majorHAnsi" w:cs="Arial"/>
        </w:rPr>
        <w:t xml:space="preserve">U liquidity stress test result </w:t>
      </w:r>
      <w:r w:rsidR="00523A03">
        <w:rPr>
          <w:rFonts w:asciiTheme="majorHAnsi" w:hAnsiTheme="majorHAnsi" w:cs="Arial"/>
        </w:rPr>
        <w:t>as of 2/25/2016</w:t>
      </w:r>
    </w:p>
    <w:p w:rsidR="002522FB" w:rsidRPr="00B30162" w:rsidRDefault="002522FB" w:rsidP="0093726C">
      <w:pPr>
        <w:rPr>
          <w:rFonts w:asciiTheme="majorHAnsi" w:hAnsiTheme="majorHAnsi"/>
          <w:sz w:val="24"/>
          <w:u w:val="single"/>
          <w:lang w:eastAsia="en-US"/>
        </w:rPr>
      </w:pPr>
      <w:r w:rsidRPr="002522FB">
        <w:rPr>
          <w:noProof/>
        </w:rPr>
        <w:drawing>
          <wp:inline distT="0" distB="0" distL="0" distR="0" wp14:anchorId="221A52B4" wp14:editId="66E389BF">
            <wp:extent cx="5943600" cy="2986866"/>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86866"/>
                    </a:xfrm>
                    <a:prstGeom prst="rect">
                      <a:avLst/>
                    </a:prstGeom>
                    <a:noFill/>
                    <a:ln>
                      <a:noFill/>
                    </a:ln>
                  </pic:spPr>
                </pic:pic>
              </a:graphicData>
            </a:graphic>
          </wp:inline>
        </w:drawing>
      </w:r>
    </w:p>
    <w:p w:rsidR="00AF1EFC" w:rsidRDefault="009E377B" w:rsidP="00D63463">
      <w:pPr>
        <w:rPr>
          <w:rFonts w:asciiTheme="majorHAnsi" w:hAnsiTheme="majorHAnsi"/>
          <w:lang w:eastAsia="en-US"/>
        </w:rPr>
      </w:pPr>
      <w:r>
        <w:rPr>
          <w:rFonts w:asciiTheme="majorHAnsi" w:hAnsiTheme="majorHAnsi"/>
          <w:lang w:eastAsia="en-US"/>
        </w:rPr>
        <w:t xml:space="preserve">For the </w:t>
      </w:r>
      <w:r w:rsidR="00372A17" w:rsidRPr="00F274CB">
        <w:rPr>
          <w:rFonts w:asciiTheme="majorHAnsi" w:hAnsiTheme="majorHAnsi"/>
          <w:lang w:eastAsia="en-US"/>
        </w:rPr>
        <w:t xml:space="preserve">BOC CUSO </w:t>
      </w:r>
      <w:r>
        <w:rPr>
          <w:rFonts w:asciiTheme="majorHAnsi" w:hAnsiTheme="majorHAnsi"/>
          <w:lang w:eastAsia="en-US"/>
        </w:rPr>
        <w:t xml:space="preserve">liquidity stress </w:t>
      </w:r>
      <w:r w:rsidRPr="00E21738">
        <w:rPr>
          <w:rFonts w:asciiTheme="majorHAnsi" w:hAnsiTheme="majorHAnsi"/>
          <w:noProof/>
          <w:lang w:eastAsia="en-US"/>
        </w:rPr>
        <w:t>test</w:t>
      </w:r>
      <w:r w:rsidR="0058138E" w:rsidRPr="00E8441B">
        <w:rPr>
          <w:rFonts w:asciiTheme="majorHAnsi" w:hAnsiTheme="majorHAnsi"/>
          <w:noProof/>
          <w:lang w:eastAsia="en-US"/>
        </w:rPr>
        <w:t xml:space="preserve">, </w:t>
      </w:r>
      <w:r>
        <w:rPr>
          <w:rFonts w:asciiTheme="majorHAnsi" w:hAnsiTheme="majorHAnsi"/>
          <w:lang w:eastAsia="en-US"/>
        </w:rPr>
        <w:t xml:space="preserve"> it is conservative</w:t>
      </w:r>
      <w:r w:rsidR="0058138E">
        <w:rPr>
          <w:rFonts w:asciiTheme="majorHAnsi" w:hAnsiTheme="majorHAnsi"/>
          <w:lang w:eastAsia="en-US"/>
        </w:rPr>
        <w:t xml:space="preserve"> to </w:t>
      </w:r>
      <w:r>
        <w:rPr>
          <w:rFonts w:asciiTheme="majorHAnsi" w:hAnsiTheme="majorHAnsi"/>
          <w:lang w:eastAsia="en-US"/>
        </w:rPr>
        <w:t xml:space="preserve"> assume that the $150 million BOCNY credit line with BOCI CFUS is fully funded.  </w:t>
      </w:r>
      <w:r w:rsidR="00372A17" w:rsidRPr="00F274CB">
        <w:rPr>
          <w:rFonts w:asciiTheme="majorHAnsi" w:hAnsiTheme="majorHAnsi"/>
          <w:lang w:eastAsia="en-US"/>
        </w:rPr>
        <w:t>BOCI CFU</w:t>
      </w:r>
      <w:r>
        <w:rPr>
          <w:rFonts w:asciiTheme="majorHAnsi" w:hAnsiTheme="majorHAnsi"/>
          <w:lang w:eastAsia="en-US"/>
        </w:rPr>
        <w:t>S</w:t>
      </w:r>
      <w:r w:rsidR="00372A17" w:rsidRPr="00F274CB">
        <w:rPr>
          <w:rFonts w:asciiTheme="majorHAnsi" w:hAnsiTheme="majorHAnsi"/>
          <w:lang w:eastAsia="en-US"/>
        </w:rPr>
        <w:t xml:space="preserve"> will inform BOC</w:t>
      </w:r>
      <w:r>
        <w:rPr>
          <w:rFonts w:asciiTheme="majorHAnsi" w:hAnsiTheme="majorHAnsi"/>
          <w:lang w:eastAsia="en-US"/>
        </w:rPr>
        <w:t xml:space="preserve"> </w:t>
      </w:r>
      <w:r w:rsidR="00372A17" w:rsidRPr="00F274CB">
        <w:rPr>
          <w:rFonts w:asciiTheme="majorHAnsi" w:hAnsiTheme="majorHAnsi"/>
          <w:lang w:eastAsia="en-US"/>
        </w:rPr>
        <w:t xml:space="preserve">FMD of any </w:t>
      </w:r>
      <w:r w:rsidR="00372A17" w:rsidRPr="00F274CB">
        <w:rPr>
          <w:rFonts w:asciiTheme="majorHAnsi" w:hAnsiTheme="majorHAnsi"/>
          <w:lang w:eastAsia="en-US"/>
        </w:rPr>
        <w:lastRenderedPageBreak/>
        <w:t xml:space="preserve">changes to the line of credit </w:t>
      </w:r>
      <w:r w:rsidR="00372A17" w:rsidRPr="00E21738">
        <w:rPr>
          <w:rFonts w:asciiTheme="majorHAnsi" w:hAnsiTheme="majorHAnsi"/>
          <w:noProof/>
          <w:lang w:eastAsia="en-US"/>
        </w:rPr>
        <w:t>so</w:t>
      </w:r>
      <w:r w:rsidR="00372A17" w:rsidRPr="00F274CB">
        <w:rPr>
          <w:rFonts w:asciiTheme="majorHAnsi" w:hAnsiTheme="majorHAnsi"/>
          <w:lang w:eastAsia="en-US"/>
        </w:rPr>
        <w:t xml:space="preserve"> changes will be reflected in the </w:t>
      </w:r>
      <w:r>
        <w:rPr>
          <w:rFonts w:asciiTheme="majorHAnsi" w:hAnsiTheme="majorHAnsi"/>
          <w:lang w:eastAsia="en-US"/>
        </w:rPr>
        <w:t xml:space="preserve">BOC </w:t>
      </w:r>
      <w:r w:rsidR="00372A17" w:rsidRPr="00F274CB">
        <w:rPr>
          <w:rFonts w:asciiTheme="majorHAnsi" w:hAnsiTheme="majorHAnsi"/>
          <w:lang w:eastAsia="en-US"/>
        </w:rPr>
        <w:t xml:space="preserve">CUSO stress test model and documented properly. </w:t>
      </w:r>
    </w:p>
    <w:p w:rsidR="0033653D" w:rsidRPr="00F04587" w:rsidRDefault="0033653D" w:rsidP="00A661B1">
      <w:pPr>
        <w:pStyle w:val="Style3"/>
      </w:pPr>
      <w:bookmarkStart w:id="486" w:name="_Toc493862925"/>
      <w:bookmarkStart w:id="487" w:name="_Toc499913535"/>
      <w:r w:rsidRPr="00F04587">
        <w:t xml:space="preserve">IV. </w:t>
      </w:r>
      <w:r>
        <w:t>Daily Cash Flow Allocation within 14 Days</w:t>
      </w:r>
      <w:bookmarkEnd w:id="486"/>
      <w:bookmarkEnd w:id="487"/>
    </w:p>
    <w:p w:rsidR="0033653D" w:rsidRPr="00F04587" w:rsidRDefault="0033653D" w:rsidP="0033653D">
      <w:pPr>
        <w:pStyle w:val="Heading2"/>
      </w:pPr>
      <w:bookmarkStart w:id="488" w:name="_Toc493862926"/>
      <w:bookmarkStart w:id="489" w:name="_Toc499913536"/>
      <w:r w:rsidRPr="00F04587">
        <w:t>IV.A. Background</w:t>
      </w:r>
      <w:bookmarkEnd w:id="488"/>
      <w:bookmarkEnd w:id="489"/>
      <w:r w:rsidRPr="00F04587">
        <w:t xml:space="preserve"> </w:t>
      </w:r>
    </w:p>
    <w:p w:rsidR="0033653D" w:rsidRPr="00A661B1" w:rsidRDefault="0033653D" w:rsidP="0033653D">
      <w:pPr>
        <w:jc w:val="both"/>
      </w:pPr>
      <w:r w:rsidRPr="00A661B1">
        <w:t xml:space="preserve">The main focus of the following sections will address §252.157 (c) (3) (ii) of Regulation YY. This section of Regulation YY addresses the net stressed cash-flow need.  The </w:t>
      </w:r>
      <w:r w:rsidR="00B1133E">
        <w:t xml:space="preserve">Bank’s </w:t>
      </w:r>
      <w:r w:rsidRPr="00A661B1">
        <w:t xml:space="preserve">net stressed </w:t>
      </w:r>
      <w:r w:rsidRPr="00194A42">
        <w:rPr>
          <w:noProof/>
        </w:rPr>
        <w:t>cash-flow</w:t>
      </w:r>
      <w:r w:rsidRPr="00A661B1">
        <w:t xml:space="preserve"> need is equal to the sum of its net external stressed cash-flow need and net internal stressed cash-flow need over the first 14-day time horizon.  The cash flows should be sufficiently granular to determine both internal and external inflows and outflows.</w:t>
      </w:r>
    </w:p>
    <w:p w:rsidR="0033653D" w:rsidRPr="00F04587" w:rsidRDefault="0033653D" w:rsidP="0033653D">
      <w:pPr>
        <w:pStyle w:val="Heading2"/>
      </w:pPr>
      <w:bookmarkStart w:id="490" w:name="_Toc493862927"/>
      <w:bookmarkStart w:id="491" w:name="_Toc499913537"/>
      <w:r w:rsidRPr="00F04587">
        <w:t>IV.B. Cash Flow Design</w:t>
      </w:r>
      <w:bookmarkEnd w:id="490"/>
      <w:bookmarkEnd w:id="491"/>
    </w:p>
    <w:p w:rsidR="0033653D" w:rsidRPr="00A661B1" w:rsidRDefault="0033653D" w:rsidP="0033653D">
      <w:r w:rsidRPr="00A661B1">
        <w:t xml:space="preserve">The EPS final rule prescribes a specific method for calculating the U.S liquidity buffers for </w:t>
      </w:r>
      <w:r w:rsidR="00E21738" w:rsidRPr="00E8441B">
        <w:rPr>
          <w:noProof/>
        </w:rPr>
        <w:t xml:space="preserve">an </w:t>
      </w:r>
      <w:r w:rsidRPr="00E21738">
        <w:rPr>
          <w:noProof/>
        </w:rPr>
        <w:t>FBO’s</w:t>
      </w:r>
      <w:r w:rsidRPr="00A661B1">
        <w:t xml:space="preserve"> U.S branches/agencies. A basic visual representation is exhibited below.</w:t>
      </w:r>
    </w:p>
    <w:p w:rsidR="0033653D" w:rsidRPr="00F04587" w:rsidRDefault="0033653D" w:rsidP="0033653D">
      <w:r w:rsidRPr="00E8441B">
        <w:rPr>
          <w:rFonts w:asciiTheme="minorHAnsi" w:hAnsiTheme="minorHAnsi"/>
          <w:noProof/>
          <w:sz w:val="20"/>
        </w:rPr>
        <mc:AlternateContent>
          <mc:Choice Requires="wps">
            <w:drawing>
              <wp:anchor distT="0" distB="0" distL="114300" distR="114300" simplePos="0" relativeHeight="251680768" behindDoc="0" locked="0" layoutInCell="1" allowOverlap="1" wp14:anchorId="422853BB" wp14:editId="202103A1">
                <wp:simplePos x="0" y="0"/>
                <wp:positionH relativeFrom="column">
                  <wp:posOffset>2131060</wp:posOffset>
                </wp:positionH>
                <wp:positionV relativeFrom="paragraph">
                  <wp:posOffset>30480</wp:posOffset>
                </wp:positionV>
                <wp:extent cx="2094865" cy="705485"/>
                <wp:effectExtent l="57150" t="38100" r="38735" b="94615"/>
                <wp:wrapNone/>
                <wp:docPr id="1043" name="Chevron 1043"/>
                <wp:cNvGraphicFramePr/>
                <a:graphic xmlns:a="http://schemas.openxmlformats.org/drawingml/2006/main">
                  <a:graphicData uri="http://schemas.microsoft.com/office/word/2010/wordprocessingShape">
                    <wps:wsp>
                      <wps:cNvSpPr/>
                      <wps:spPr>
                        <a:xfrm>
                          <a:off x="0" y="0"/>
                          <a:ext cx="2094865" cy="705485"/>
                        </a:xfrm>
                        <a:prstGeom prst="chevron">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12700"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D966F3" w:rsidRPr="00815DFB" w:rsidRDefault="00D966F3" w:rsidP="0033653D">
                            <w:pPr>
                              <w:pStyle w:val="ListParagraph"/>
                              <w:spacing w:after="160" w:line="259" w:lineRule="auto"/>
                              <w:ind w:left="0"/>
                              <w:rPr>
                                <w:rFonts w:ascii="Calibri" w:hAnsi="Calibri"/>
                                <w:sz w:val="18"/>
                              </w:rPr>
                            </w:pPr>
                            <w:r w:rsidRPr="00815DFB">
                              <w:rPr>
                                <w:rFonts w:ascii="Calibri" w:hAnsi="Calibri"/>
                                <w:sz w:val="20"/>
                              </w:rPr>
                              <w:t>2</w:t>
                            </w:r>
                            <w:r w:rsidRPr="00815DFB">
                              <w:rPr>
                                <w:rFonts w:ascii="Calibri" w:hAnsi="Calibri"/>
                                <w:sz w:val="18"/>
                              </w:rPr>
                              <w:t xml:space="preserve">)  Internal Stress </w:t>
                            </w:r>
                          </w:p>
                          <w:p w:rsidR="00D966F3" w:rsidRPr="00815DFB" w:rsidRDefault="00D966F3" w:rsidP="0033653D">
                            <w:pPr>
                              <w:pStyle w:val="ListParagraph"/>
                              <w:spacing w:after="160" w:line="259" w:lineRule="auto"/>
                              <w:ind w:left="0"/>
                              <w:rPr>
                                <w:rFonts w:ascii="Calibri" w:hAnsi="Calibri"/>
                                <w:sz w:val="18"/>
                              </w:rPr>
                            </w:pPr>
                            <w:r w:rsidRPr="00815DFB">
                              <w:rPr>
                                <w:rFonts w:ascii="Calibri" w:hAnsi="Calibri"/>
                                <w:sz w:val="18"/>
                              </w:rPr>
                              <w:t xml:space="preserve">      Testing of Cash </w:t>
                            </w:r>
                          </w:p>
                          <w:p w:rsidR="00D966F3" w:rsidRPr="00815DFB" w:rsidRDefault="00D966F3" w:rsidP="0033653D">
                            <w:pPr>
                              <w:pStyle w:val="ListParagraph"/>
                              <w:spacing w:after="160" w:line="259" w:lineRule="auto"/>
                              <w:ind w:left="0"/>
                              <w:rPr>
                                <w:rFonts w:ascii="Calibri" w:hAnsi="Calibri"/>
                                <w:sz w:val="18"/>
                              </w:rPr>
                            </w:pPr>
                            <w:r w:rsidRPr="00815DFB">
                              <w:rPr>
                                <w:rFonts w:ascii="Calibri" w:hAnsi="Calibri"/>
                                <w:sz w:val="18"/>
                              </w:rPr>
                              <w:t xml:space="preserve">      Flow Projections</w:t>
                            </w:r>
                          </w:p>
                          <w:p w:rsidR="00D966F3" w:rsidRDefault="00D966F3" w:rsidP="0033653D">
                            <w:pPr>
                              <w:jc w:val="center"/>
                            </w:pP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043" o:spid="_x0000_s1027" type="#_x0000_t55" style="position:absolute;margin-left:167.8pt;margin-top:2.4pt;width:164.95pt;height:5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" adj="17963" fillcolor="#ffa2a1" strokecolor="windowText" strokeweight="1pt">
                <v:fill color2="#ffe5e5" rotate="t" angle="180" colors="0 #ffa2a1;22938f #ffbebd;1 #ffe5e5" focus="100%" type="gradient"/>
                <v:shadow on="t" color="black" opacity="24903f" origin=",.5" offset="0,.55556mm"/>
                <v:textbox>
                  <w:txbxContent>
                    <w:p w:rsidR="00D966F3" w:rsidRPr="00815DFB" w:rsidRDefault="00D966F3" w:rsidP="0033653D">
                      <w:pPr>
                        <w:pStyle w:val="ListParagraph"/>
                        <w:spacing w:after="160" w:line="259" w:lineRule="auto"/>
                        <w:ind w:left="0"/>
                        <w:rPr>
                          <w:rFonts w:ascii="Calibri" w:hAnsi="Calibri"/>
                          <w:sz w:val="18"/>
                        </w:rPr>
                      </w:pPr>
                      <w:r w:rsidRPr="00815DFB">
                        <w:rPr>
                          <w:rFonts w:ascii="Calibri" w:hAnsi="Calibri"/>
                          <w:sz w:val="20"/>
                        </w:rPr>
                        <w:t>2</w:t>
                      </w:r>
                      <w:r w:rsidRPr="00815DFB">
                        <w:rPr>
                          <w:rFonts w:ascii="Calibri" w:hAnsi="Calibri"/>
                          <w:sz w:val="18"/>
                        </w:rPr>
                        <w:t xml:space="preserve">)  Internal Stress </w:t>
                      </w:r>
                    </w:p>
                    <w:p w:rsidR="00D966F3" w:rsidRPr="00815DFB" w:rsidRDefault="00D966F3" w:rsidP="0033653D">
                      <w:pPr>
                        <w:pStyle w:val="ListParagraph"/>
                        <w:spacing w:after="160" w:line="259" w:lineRule="auto"/>
                        <w:ind w:left="0"/>
                        <w:rPr>
                          <w:rFonts w:ascii="Calibri" w:hAnsi="Calibri"/>
                          <w:sz w:val="18"/>
                        </w:rPr>
                      </w:pPr>
                      <w:r w:rsidRPr="00815DFB">
                        <w:rPr>
                          <w:rFonts w:ascii="Calibri" w:hAnsi="Calibri"/>
                          <w:sz w:val="18"/>
                        </w:rPr>
                        <w:t xml:space="preserve">      Testing of Cash </w:t>
                      </w:r>
                    </w:p>
                    <w:p w:rsidR="00D966F3" w:rsidRPr="00815DFB" w:rsidRDefault="00D966F3" w:rsidP="0033653D">
                      <w:pPr>
                        <w:pStyle w:val="ListParagraph"/>
                        <w:spacing w:after="160" w:line="259" w:lineRule="auto"/>
                        <w:ind w:left="0"/>
                        <w:rPr>
                          <w:rFonts w:ascii="Calibri" w:hAnsi="Calibri"/>
                          <w:sz w:val="18"/>
                        </w:rPr>
                      </w:pPr>
                      <w:r w:rsidRPr="00815DFB">
                        <w:rPr>
                          <w:rFonts w:ascii="Calibri" w:hAnsi="Calibri"/>
                          <w:sz w:val="18"/>
                        </w:rPr>
                        <w:t xml:space="preserve">      Flow Projections</w:t>
                      </w:r>
                    </w:p>
                    <w:p w:rsidR="00D966F3" w:rsidRDefault="00D966F3" w:rsidP="0033653D">
                      <w:pPr>
                        <w:jc w:val="center"/>
                      </w:pPr>
                      <w:r>
                        <w:tab/>
                      </w:r>
                    </w:p>
                  </w:txbxContent>
                </v:textbox>
              </v:shape>
            </w:pict>
          </mc:Fallback>
        </mc:AlternateContent>
      </w:r>
      <w:r w:rsidRPr="00E8441B">
        <w:rPr>
          <w:rFonts w:ascii="Calibri" w:hAnsi="Calibri"/>
          <w:noProof/>
          <w:sz w:val="20"/>
        </w:rPr>
        <mc:AlternateContent>
          <mc:Choice Requires="wps">
            <w:drawing>
              <wp:anchor distT="0" distB="0" distL="114300" distR="114300" simplePos="0" relativeHeight="251679744" behindDoc="0" locked="0" layoutInCell="1" allowOverlap="1" wp14:anchorId="2D94F109" wp14:editId="45EFACED">
                <wp:simplePos x="0" y="0"/>
                <wp:positionH relativeFrom="column">
                  <wp:posOffset>0</wp:posOffset>
                </wp:positionH>
                <wp:positionV relativeFrom="paragraph">
                  <wp:posOffset>48854</wp:posOffset>
                </wp:positionV>
                <wp:extent cx="2060369" cy="688307"/>
                <wp:effectExtent l="57150" t="38100" r="35560" b="93345"/>
                <wp:wrapNone/>
                <wp:docPr id="1044" name="Chevron 1044"/>
                <wp:cNvGraphicFramePr/>
                <a:graphic xmlns:a="http://schemas.openxmlformats.org/drawingml/2006/main">
                  <a:graphicData uri="http://schemas.microsoft.com/office/word/2010/wordprocessingShape">
                    <wps:wsp>
                      <wps:cNvSpPr/>
                      <wps:spPr>
                        <a:xfrm>
                          <a:off x="0" y="0"/>
                          <a:ext cx="2060369" cy="688307"/>
                        </a:xfrm>
                        <a:prstGeom prst="chevron">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12700"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D966F3" w:rsidRPr="00815DFB" w:rsidRDefault="00D966F3" w:rsidP="0033653D">
                            <w:pPr>
                              <w:pStyle w:val="ListParagraph"/>
                              <w:numPr>
                                <w:ilvl w:val="0"/>
                                <w:numId w:val="24"/>
                              </w:numPr>
                              <w:spacing w:after="160" w:line="259" w:lineRule="auto"/>
                              <w:rPr>
                                <w:rFonts w:ascii="Calibri" w:hAnsi="Calibri"/>
                                <w:sz w:val="18"/>
                              </w:rPr>
                            </w:pPr>
                            <w:r w:rsidRPr="00815DFB">
                              <w:rPr>
                                <w:rFonts w:ascii="Calibri" w:hAnsi="Calibri"/>
                                <w:sz w:val="18"/>
                              </w:rPr>
                              <w:t xml:space="preserve">Cash Flow Projections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hevron 1044" o:spid="_x0000_s1028" type="#_x0000_t55" style="position:absolute;margin-left:0;margin-top:3.85pt;width:162.25pt;height:5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" adj="17992" fillcolor="#ffa2a1" strokecolor="windowText" strokeweight="1pt">
                <v:fill color2="#ffe5e5" rotate="t" angle="180" colors="0 #ffa2a1;22938f #ffbebd;1 #ffe5e5" focus="100%" type="gradient"/>
                <v:shadow on="t" color="black" opacity="24903f" origin=",.5" offset="0,.55556mm"/>
                <v:textbox>
                  <w:txbxContent>
                    <w:p w:rsidR="00D966F3" w:rsidRPr="00815DFB" w:rsidRDefault="00D966F3" w:rsidP="0033653D">
                      <w:pPr>
                        <w:pStyle w:val="ListParagraph"/>
                        <w:numPr>
                          <w:ilvl w:val="0"/>
                          <w:numId w:val="24"/>
                        </w:numPr>
                        <w:spacing w:after="160" w:line="259" w:lineRule="auto"/>
                        <w:rPr>
                          <w:rFonts w:ascii="Calibri" w:hAnsi="Calibri"/>
                          <w:sz w:val="18"/>
                        </w:rPr>
                      </w:pPr>
                      <w:r w:rsidRPr="00815DFB">
                        <w:rPr>
                          <w:rFonts w:ascii="Calibri" w:hAnsi="Calibri"/>
                          <w:sz w:val="18"/>
                        </w:rPr>
                        <w:t xml:space="preserve">Cash Flow Projections </w:t>
                      </w:r>
                    </w:p>
                  </w:txbxContent>
                </v:textbox>
              </v:shape>
            </w:pict>
          </mc:Fallback>
        </mc:AlternateContent>
      </w:r>
      <w:r w:rsidRPr="00E8441B">
        <w:rPr>
          <w:rFonts w:asciiTheme="minorHAnsi" w:hAnsiTheme="minorHAnsi"/>
          <w:noProof/>
          <w:sz w:val="20"/>
        </w:rPr>
        <mc:AlternateContent>
          <mc:Choice Requires="wps">
            <w:drawing>
              <wp:anchor distT="0" distB="0" distL="114300" distR="114300" simplePos="0" relativeHeight="251681792" behindDoc="0" locked="0" layoutInCell="1" allowOverlap="1" wp14:anchorId="16C9E4F4" wp14:editId="5A612AD9">
                <wp:simplePos x="0" y="0"/>
                <wp:positionH relativeFrom="column">
                  <wp:posOffset>4405630</wp:posOffset>
                </wp:positionH>
                <wp:positionV relativeFrom="paragraph">
                  <wp:posOffset>36830</wp:posOffset>
                </wp:positionV>
                <wp:extent cx="2106930" cy="699770"/>
                <wp:effectExtent l="57150" t="38100" r="45720" b="100330"/>
                <wp:wrapNone/>
                <wp:docPr id="1" name="Chevron 1"/>
                <wp:cNvGraphicFramePr/>
                <a:graphic xmlns:a="http://schemas.openxmlformats.org/drawingml/2006/main">
                  <a:graphicData uri="http://schemas.microsoft.com/office/word/2010/wordprocessingShape">
                    <wps:wsp>
                      <wps:cNvSpPr/>
                      <wps:spPr>
                        <a:xfrm>
                          <a:off x="0" y="0"/>
                          <a:ext cx="2106930" cy="699770"/>
                        </a:xfrm>
                        <a:prstGeom prst="chevron">
                          <a:avLst/>
                        </a:prstGeom>
                        <a:gradFill rotWithShape="1">
                          <a:gsLst>
                            <a:gs pos="0">
                              <a:srgbClr val="C0504D">
                                <a:tint val="50000"/>
                                <a:satMod val="300000"/>
                              </a:srgbClr>
                            </a:gs>
                            <a:gs pos="35000">
                              <a:srgbClr val="C0504D">
                                <a:tint val="37000"/>
                                <a:satMod val="300000"/>
                              </a:srgbClr>
                            </a:gs>
                            <a:gs pos="100000">
                              <a:srgbClr val="C0504D">
                                <a:tint val="15000"/>
                                <a:satMod val="350000"/>
                              </a:srgbClr>
                            </a:gs>
                          </a:gsLst>
                          <a:lin ang="16200000" scaled="1"/>
                        </a:gradFill>
                        <a:ln w="12700" cap="flat" cmpd="sng" algn="ctr">
                          <a:solidFill>
                            <a:sysClr val="windowText" lastClr="000000"/>
                          </a:solidFill>
                          <a:prstDash val="solid"/>
                        </a:ln>
                        <a:effectLst>
                          <a:outerShdw blurRad="40000" dist="20000" dir="5400000" rotWithShape="0">
                            <a:srgbClr val="000000">
                              <a:alpha val="38000"/>
                            </a:srgbClr>
                          </a:outerShdw>
                        </a:effectLst>
                      </wps:spPr>
                      <wps:txbx>
                        <w:txbxContent>
                          <w:p w:rsidR="00D966F3" w:rsidRPr="00815DFB" w:rsidRDefault="00D966F3" w:rsidP="0033653D">
                            <w:pPr>
                              <w:pStyle w:val="ListParagraph"/>
                              <w:numPr>
                                <w:ilvl w:val="0"/>
                                <w:numId w:val="25"/>
                              </w:numPr>
                              <w:spacing w:after="160" w:line="259" w:lineRule="auto"/>
                              <w:rPr>
                                <w:rFonts w:ascii="Calibri" w:hAnsi="Calibri"/>
                                <w:sz w:val="18"/>
                                <w:szCs w:val="18"/>
                              </w:rPr>
                            </w:pPr>
                            <w:r w:rsidRPr="00815DFB">
                              <w:rPr>
                                <w:rFonts w:ascii="Calibri" w:hAnsi="Calibri"/>
                                <w:sz w:val="18"/>
                                <w:szCs w:val="18"/>
                              </w:rPr>
                              <w:t>U.S. Liquidity Buffers Based on Stress Test Results</w:t>
                            </w:r>
                          </w:p>
                          <w:p w:rsidR="00D966F3" w:rsidRDefault="00D966F3" w:rsidP="003365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hevron 1" o:spid="_x0000_s1029" type="#_x0000_t55" style="position:absolute;margin-left:346.9pt;margin-top:2.9pt;width:165.9pt;height:55.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" adj="18013" fillcolor="#ffa2a1" strokecolor="windowText" strokeweight="1pt">
                <v:fill color2="#ffe5e5" rotate="t" angle="180" colors="0 #ffa2a1;22938f #ffbebd;1 #ffe5e5" focus="100%" type="gradient"/>
                <v:shadow on="t" color="black" opacity="24903f" origin=",.5" offset="0,.55556mm"/>
                <v:textbox>
                  <w:txbxContent>
                    <w:p w:rsidR="00D966F3" w:rsidRPr="00815DFB" w:rsidRDefault="00D966F3" w:rsidP="0033653D">
                      <w:pPr>
                        <w:pStyle w:val="ListParagraph"/>
                        <w:numPr>
                          <w:ilvl w:val="0"/>
                          <w:numId w:val="25"/>
                        </w:numPr>
                        <w:spacing w:after="160" w:line="259" w:lineRule="auto"/>
                        <w:rPr>
                          <w:rFonts w:ascii="Calibri" w:hAnsi="Calibri"/>
                          <w:sz w:val="18"/>
                          <w:szCs w:val="18"/>
                        </w:rPr>
                      </w:pPr>
                      <w:r w:rsidRPr="00815DFB">
                        <w:rPr>
                          <w:rFonts w:ascii="Calibri" w:hAnsi="Calibri"/>
                          <w:sz w:val="18"/>
                          <w:szCs w:val="18"/>
                        </w:rPr>
                        <w:t>U.S. Liquidity Buffers Based on Stress Test Results</w:t>
                      </w:r>
                    </w:p>
                    <w:p w:rsidR="00D966F3" w:rsidRDefault="00D966F3" w:rsidP="0033653D">
                      <w:pPr>
                        <w:jc w:val="center"/>
                      </w:pPr>
                    </w:p>
                  </w:txbxContent>
                </v:textbox>
              </v:shape>
            </w:pict>
          </mc:Fallback>
        </mc:AlternateContent>
      </w:r>
    </w:p>
    <w:p w:rsidR="0033653D" w:rsidRDefault="0033653D" w:rsidP="0033653D">
      <w:pPr>
        <w:jc w:val="both"/>
      </w:pPr>
    </w:p>
    <w:p w:rsidR="0033653D" w:rsidRDefault="0033653D" w:rsidP="0033653D">
      <w:pPr>
        <w:jc w:val="both"/>
      </w:pPr>
    </w:p>
    <w:p w:rsidR="0033653D" w:rsidRDefault="0033653D" w:rsidP="0033653D">
      <w:pPr>
        <w:jc w:val="both"/>
      </w:pPr>
    </w:p>
    <w:p w:rsidR="0033653D" w:rsidRPr="00A661B1" w:rsidRDefault="0033653D" w:rsidP="0033653D">
      <w:pPr>
        <w:jc w:val="both"/>
      </w:pPr>
      <w:r w:rsidRPr="00A661B1">
        <w:t xml:space="preserve">The Bank’s Front Line Unit (“FLU”), Financial Management Department (“FMD”) developed daily cash-flow needs which enhance the capability of meeting compliance requirements.  The Bank modified the calculation template to demonstrate the bifurcation of internal and external in and out cash- </w:t>
      </w:r>
      <w:r w:rsidRPr="00E21738">
        <w:rPr>
          <w:noProof/>
        </w:rPr>
        <w:t>flow</w:t>
      </w:r>
      <w:r w:rsidR="00E21738" w:rsidRPr="00E8441B">
        <w:rPr>
          <w:noProof/>
        </w:rPr>
        <w:t xml:space="preserve">s </w:t>
      </w:r>
      <w:r w:rsidRPr="00A661B1">
        <w:t>and performed a retrospective analysis to assess the impact.</w:t>
      </w:r>
    </w:p>
    <w:p w:rsidR="0033653D" w:rsidRPr="00A661B1" w:rsidRDefault="0033653D" w:rsidP="0033653D">
      <w:pPr>
        <w:jc w:val="both"/>
      </w:pPr>
      <w:r w:rsidRPr="00A661B1">
        <w:t xml:space="preserve">The Bank enhanced the calculation approach of net stressed cash-flow need by displaying detailed daily buckets over the first 14 days, which is the minimum liquidity buffer requirement of the 30-day planning horizon. This was performed with sufficient granularity that demonstrates the segregation between internal and external cash-flow.  </w:t>
      </w:r>
    </w:p>
    <w:p w:rsidR="0033653D" w:rsidRPr="00A661B1" w:rsidRDefault="0033653D" w:rsidP="0033653D">
      <w:pPr>
        <w:jc w:val="both"/>
      </w:pPr>
      <w:r w:rsidRPr="00A661B1">
        <w:t xml:space="preserve">As a control measure to ensure that the Bank’s stress test results aren’t misstated by a lack of granularity, the Bank performed a retrospective analysis of the daily stressed cash-flow need utilizing data beginning June 30, 2016 (i.e., the first as of date for EPS compliance for the Bank) and assessed any material impact on the size of the liquidity buffer. The change in the approach and the results of the retrospective analysis is reviewed and validated by Independent Risk Management (“IRM”), i.e. the second line of defense functions, and is subject to appropriate levels of approval as stated in the Bank’s relevant policies. </w:t>
      </w:r>
    </w:p>
    <w:p w:rsidR="0033653D" w:rsidRPr="00F04587" w:rsidRDefault="0033653D" w:rsidP="0033653D">
      <w:pPr>
        <w:jc w:val="both"/>
      </w:pPr>
      <w:r w:rsidRPr="00F04587">
        <w:t xml:space="preserve"> </w:t>
      </w:r>
    </w:p>
    <w:p w:rsidR="0033653D" w:rsidRPr="00F04587" w:rsidRDefault="0033653D" w:rsidP="0033653D">
      <w:pPr>
        <w:pStyle w:val="Heading2"/>
      </w:pPr>
      <w:bookmarkStart w:id="492" w:name="_Toc493862928"/>
      <w:bookmarkStart w:id="493" w:name="_Toc499913538"/>
      <w:r w:rsidRPr="00F04587">
        <w:t>IV.C Forecasting Process/Approach</w:t>
      </w:r>
      <w:bookmarkEnd w:id="492"/>
      <w:bookmarkEnd w:id="493"/>
    </w:p>
    <w:p w:rsidR="0033653D" w:rsidRPr="00A661B1" w:rsidRDefault="0033653D" w:rsidP="0033653D">
      <w:pPr>
        <w:jc w:val="both"/>
      </w:pPr>
      <w:r w:rsidRPr="00A661B1">
        <w:t xml:space="preserve">The largest liability on the balance sheet is composed of </w:t>
      </w:r>
      <w:r w:rsidRPr="00E21738">
        <w:rPr>
          <w:noProof/>
        </w:rPr>
        <w:t>Non</w:t>
      </w:r>
      <w:r w:rsidR="00E21738" w:rsidRPr="00E8441B">
        <w:rPr>
          <w:noProof/>
        </w:rPr>
        <w:t>-</w:t>
      </w:r>
      <w:r w:rsidRPr="00E21738">
        <w:rPr>
          <w:noProof/>
        </w:rPr>
        <w:t>Maturing</w:t>
      </w:r>
      <w:r w:rsidRPr="00A661B1">
        <w:t xml:space="preserve"> Deposits (“NMDs”).  The Bank considered the nature of its businesses and products to determine that a 2.75 year time horizon dating from January 2015 to August 31st, 2017 was most relevant to conduct a benchmark analysis, given the historical daily NMD balance was most stable during this time.</w:t>
      </w:r>
    </w:p>
    <w:p w:rsidR="0033653D" w:rsidRPr="00A661B1" w:rsidRDefault="0033653D" w:rsidP="0033653D">
      <w:pPr>
        <w:jc w:val="both"/>
      </w:pPr>
      <w:r w:rsidRPr="00A661B1">
        <w:t xml:space="preserve">The methodology in forecasting the daily cash flow has two phases.  The first phase is the cumulative 14-day run-off rate projection.   The second phase, the cash </w:t>
      </w:r>
      <w:r w:rsidRPr="00E21738">
        <w:rPr>
          <w:noProof/>
        </w:rPr>
        <w:t>inflows</w:t>
      </w:r>
      <w:r w:rsidR="00E21738" w:rsidRPr="00E8441B">
        <w:rPr>
          <w:noProof/>
        </w:rPr>
        <w:t>,</w:t>
      </w:r>
      <w:r w:rsidRPr="00A661B1">
        <w:t xml:space="preserve"> and outflows are </w:t>
      </w:r>
      <w:r w:rsidRPr="00A661B1">
        <w:lastRenderedPageBreak/>
        <w:t xml:space="preserve">derived on a daily basis for up to 14 days.  The main focus is on the second phase, i.e. the daily run-off projection.  The runoff (decay) value specifies how fast balances in fixed pools of existing accounts leave the balance sheet over time.  </w:t>
      </w:r>
    </w:p>
    <w:p w:rsidR="0033653D" w:rsidRPr="00A661B1" w:rsidRDefault="0033653D" w:rsidP="0033653D">
      <w:pPr>
        <w:jc w:val="both"/>
      </w:pPr>
      <w:r w:rsidRPr="00A661B1">
        <w:t>The Bank proposed the allocation schedule for the cash-flow need with daily frequency for the first 14 days.  A benchmark analysis utilizing internal empirical data was conducted to ensure that the schedules are reasonably supported.</w:t>
      </w:r>
    </w:p>
    <w:p w:rsidR="0033653D" w:rsidRPr="00A661B1" w:rsidRDefault="0033653D" w:rsidP="0033653D">
      <w:pPr>
        <w:jc w:val="both"/>
      </w:pPr>
      <w:r w:rsidRPr="00A661B1">
        <w:t>Upon examining the nature of its businesses and products, and analyzing historical internal data, the Bank determined that a truncated linear approach best fit the current portfolio. The Bank recommended a projection proposal that used internal empirical data to benchmark against the approach.  In parallel, the Bank enhanced the LST calculation template to bifurcate the internal and external cash flows.  It then performed a retrospective analysis to assess the impact of this change, if any.  The analysis is included in the retrospective analysis section.</w:t>
      </w:r>
    </w:p>
    <w:p w:rsidR="0033653D" w:rsidRPr="00A661B1" w:rsidRDefault="0033653D" w:rsidP="0033653D">
      <w:pPr>
        <w:jc w:val="both"/>
      </w:pPr>
      <w:r w:rsidRPr="00A661B1">
        <w:t xml:space="preserve">The granularity or separation of cash inflows and cash outflows are exhibited below.  See table X.  Please note that multiple rows and columns were hidden simply due to the sheer size of the data table.  Pertinent information is included below to support our claim of cash-flow granularity. </w:t>
      </w:r>
    </w:p>
    <w:p w:rsidR="0033653D" w:rsidRPr="00A661B1" w:rsidRDefault="0033653D" w:rsidP="0033653D">
      <w:pPr>
        <w:jc w:val="both"/>
      </w:pPr>
      <w:r w:rsidRPr="00A661B1">
        <w:t xml:space="preserve">The key assumptions of the forecasting process along with the analysis and research are discussed in the following two sections. </w:t>
      </w:r>
    </w:p>
    <w:p w:rsidR="0033653D" w:rsidRPr="00FE63F1" w:rsidRDefault="0033653D" w:rsidP="0033653D">
      <w:pPr>
        <w:pStyle w:val="Heading2"/>
      </w:pPr>
      <w:bookmarkStart w:id="494" w:name="_Toc493862929"/>
      <w:bookmarkStart w:id="495" w:name="_Toc499913539"/>
      <w:r w:rsidRPr="00FE63F1">
        <w:t>IV.D Key Assumptions</w:t>
      </w:r>
      <w:bookmarkEnd w:id="494"/>
      <w:bookmarkEnd w:id="495"/>
    </w:p>
    <w:p w:rsidR="0033653D" w:rsidRPr="00A661B1" w:rsidRDefault="0033653D" w:rsidP="0033653D">
      <w:pPr>
        <w:jc w:val="both"/>
      </w:pPr>
      <w:r w:rsidRPr="00A661B1">
        <w:t xml:space="preserve">The daily run-off assumption would only be applied to non-maturity deposits and early redemptions of </w:t>
      </w:r>
      <w:r w:rsidRPr="00194A42">
        <w:rPr>
          <w:noProof/>
        </w:rPr>
        <w:t>fixed</w:t>
      </w:r>
      <w:r w:rsidR="00B1133E">
        <w:rPr>
          <w:noProof/>
        </w:rPr>
        <w:t>-</w:t>
      </w:r>
      <w:r w:rsidRPr="00035E1B">
        <w:rPr>
          <w:noProof/>
        </w:rPr>
        <w:t>te</w:t>
      </w:r>
      <w:r w:rsidRPr="00B1133E">
        <w:rPr>
          <w:noProof/>
        </w:rPr>
        <w:t>rm</w:t>
      </w:r>
      <w:r w:rsidRPr="00A661B1">
        <w:rPr>
          <w:rFonts w:asciiTheme="minorHAnsi" w:hAnsiTheme="minorHAnsi"/>
        </w:rPr>
        <w:t xml:space="preserve"> </w:t>
      </w:r>
      <w:r w:rsidRPr="00A661B1">
        <w:t xml:space="preserve">deposits, which require estimated daily run-off rates. A couple of key assumptions are made in developing the proposed approach. </w:t>
      </w:r>
    </w:p>
    <w:p w:rsidR="0033653D" w:rsidRPr="00A661B1" w:rsidRDefault="0033653D" w:rsidP="0033653D">
      <w:pPr>
        <w:jc w:val="both"/>
      </w:pPr>
      <w:r w:rsidRPr="00A661B1">
        <w:t xml:space="preserve">The first assumption is that the run-off rate is highest at the beginning of the time horizon and then decays gradually over time. </w:t>
      </w:r>
    </w:p>
    <w:p w:rsidR="0033653D" w:rsidRPr="00A661B1" w:rsidRDefault="0033653D" w:rsidP="0033653D">
      <w:pPr>
        <w:jc w:val="both"/>
      </w:pPr>
      <w:r w:rsidRPr="00A661B1">
        <w:t xml:space="preserve">The second assumption is that the financial institutions including </w:t>
      </w:r>
      <w:r w:rsidRPr="0029462F">
        <w:rPr>
          <w:noProof/>
        </w:rPr>
        <w:t>third</w:t>
      </w:r>
      <w:r w:rsidR="00E21738" w:rsidRPr="00E8441B">
        <w:rPr>
          <w:noProof/>
        </w:rPr>
        <w:t>-</w:t>
      </w:r>
      <w:r w:rsidRPr="001E7BBF">
        <w:rPr>
          <w:noProof/>
        </w:rPr>
        <w:t>party</w:t>
      </w:r>
      <w:r w:rsidRPr="00A661B1">
        <w:t xml:space="preserve"> financial institutions and intragroup entities are financially savvier than other types of customers, thus run-off rates in earlier days would be relatively more severe than other types of clients, e.g. corporates. </w:t>
      </w:r>
    </w:p>
    <w:p w:rsidR="0033653D" w:rsidRPr="00FE63F1" w:rsidRDefault="0033653D" w:rsidP="0033653D">
      <w:pPr>
        <w:pStyle w:val="Heading2"/>
      </w:pPr>
      <w:bookmarkStart w:id="496" w:name="_Toc493862930"/>
      <w:bookmarkStart w:id="497" w:name="_Toc499913540"/>
      <w:r w:rsidRPr="00FE63F1">
        <w:t>IV.E Research &amp; Study: Approach Consideration</w:t>
      </w:r>
      <w:bookmarkEnd w:id="496"/>
      <w:bookmarkEnd w:id="497"/>
    </w:p>
    <w:p w:rsidR="0033653D" w:rsidRPr="00E21738" w:rsidRDefault="0033653D" w:rsidP="0033653D">
      <w:pPr>
        <w:jc w:val="both"/>
      </w:pPr>
      <w:r w:rsidRPr="00E865C6">
        <w:t xml:space="preserve">While developing the daily run-off projections, the Bank considered both qualitative and quantitative </w:t>
      </w:r>
      <w:r w:rsidRPr="00E21738">
        <w:t xml:space="preserve">perspectives, including the nature of businesses and products, hypothetical stress scenarios, industry and sister branch practices, research studies, and both internal and external (industry) data. The following lists multiple resources and the Banks’ application of those resources to develop the forecast.   </w:t>
      </w:r>
    </w:p>
    <w:p w:rsidR="0033653D" w:rsidRPr="00E21738" w:rsidRDefault="0033653D" w:rsidP="0033653D">
      <w:pPr>
        <w:numPr>
          <w:ilvl w:val="0"/>
          <w:numId w:val="19"/>
        </w:numPr>
      </w:pPr>
      <w:r w:rsidRPr="00E21738">
        <w:rPr>
          <w:i/>
        </w:rPr>
        <w:t xml:space="preserve"> </w:t>
      </w:r>
      <w:r w:rsidRPr="00E21738">
        <w:t>The Bank’s business and products analysis</w:t>
      </w:r>
    </w:p>
    <w:p w:rsidR="0033653D" w:rsidRPr="00E21738" w:rsidRDefault="0033653D" w:rsidP="0033653D">
      <w:pPr>
        <w:numPr>
          <w:ilvl w:val="1"/>
          <w:numId w:val="19"/>
        </w:numPr>
      </w:pPr>
      <w:r w:rsidRPr="00E21738">
        <w:t>The lines of businesses (LOBs) and relevant departments were interviewed to confirm understanding of the products and businesses of the Bank.</w:t>
      </w:r>
    </w:p>
    <w:p w:rsidR="0033653D" w:rsidRPr="00E21738" w:rsidRDefault="0033653D" w:rsidP="0033653D">
      <w:pPr>
        <w:numPr>
          <w:ilvl w:val="0"/>
          <w:numId w:val="18"/>
        </w:numPr>
      </w:pPr>
      <w:r w:rsidRPr="00E21738">
        <w:t>Hypothetical stress scenarios</w:t>
      </w:r>
    </w:p>
    <w:p w:rsidR="0033653D" w:rsidRPr="00E21738" w:rsidRDefault="0033653D" w:rsidP="0033653D">
      <w:pPr>
        <w:numPr>
          <w:ilvl w:val="1"/>
          <w:numId w:val="18"/>
        </w:numPr>
      </w:pPr>
      <w:r w:rsidRPr="00E21738">
        <w:t>EPS requires modeling a minimum of three hypothetical stress scenarios. The Bank considered the effect of different stress scenarios and incorporated these different scenarios into our development.</w:t>
      </w:r>
    </w:p>
    <w:p w:rsidR="0033653D" w:rsidRPr="00E21738" w:rsidRDefault="0033653D" w:rsidP="0033653D">
      <w:pPr>
        <w:numPr>
          <w:ilvl w:val="0"/>
          <w:numId w:val="18"/>
        </w:numPr>
      </w:pPr>
      <w:r w:rsidRPr="00E21738">
        <w:lastRenderedPageBreak/>
        <w:t>Industry and sister branch practices</w:t>
      </w:r>
    </w:p>
    <w:p w:rsidR="0033653D" w:rsidRPr="00E21738" w:rsidRDefault="0033653D" w:rsidP="0033653D">
      <w:pPr>
        <w:numPr>
          <w:ilvl w:val="1"/>
          <w:numId w:val="18"/>
        </w:numPr>
      </w:pPr>
      <w:r w:rsidRPr="00E21738">
        <w:t xml:space="preserve">The Bank considered peer banks’ practices along with its internal branch (BOC HK) in an effort to learn from their historical experiences. </w:t>
      </w:r>
    </w:p>
    <w:p w:rsidR="0033653D" w:rsidRPr="00E21738" w:rsidRDefault="0033653D" w:rsidP="0033653D">
      <w:pPr>
        <w:numPr>
          <w:ilvl w:val="0"/>
          <w:numId w:val="18"/>
        </w:numPr>
      </w:pPr>
      <w:r w:rsidRPr="00E21738">
        <w:t xml:space="preserve">Research studies </w:t>
      </w:r>
    </w:p>
    <w:p w:rsidR="0033653D" w:rsidRPr="00E21738" w:rsidRDefault="0033653D" w:rsidP="0033653D">
      <w:pPr>
        <w:numPr>
          <w:ilvl w:val="1"/>
          <w:numId w:val="18"/>
        </w:numPr>
      </w:pPr>
      <w:r w:rsidRPr="00E21738">
        <w:t>Available research from The Clearing House (“TCH”), peer banks, and academic studies were reviewed. The Bank determined that some of the data studies could potentially be used as a reference to develop a benchmark. The details of this are shown in the references below.</w:t>
      </w:r>
    </w:p>
    <w:p w:rsidR="0033653D" w:rsidRPr="00E21738" w:rsidRDefault="0033653D" w:rsidP="0033653D">
      <w:pPr>
        <w:numPr>
          <w:ilvl w:val="0"/>
          <w:numId w:val="18"/>
        </w:numPr>
      </w:pPr>
      <w:r w:rsidRPr="00E21738">
        <w:t>Internal and industry data</w:t>
      </w:r>
    </w:p>
    <w:p w:rsidR="0033653D" w:rsidRPr="00E21738" w:rsidRDefault="0033653D" w:rsidP="0033653D">
      <w:pPr>
        <w:numPr>
          <w:ilvl w:val="1"/>
          <w:numId w:val="18"/>
        </w:numPr>
      </w:pPr>
      <w:r w:rsidRPr="00E21738">
        <w:t xml:space="preserve">The Bank expended significant effort to source relevant internal and industry data where feasible. The available industry </w:t>
      </w:r>
      <w:r w:rsidRPr="001A1874">
        <w:rPr>
          <w:noProof/>
        </w:rPr>
        <w:t>data</w:t>
      </w:r>
      <w:r w:rsidR="00E21738" w:rsidRPr="00E8441B">
        <w:rPr>
          <w:noProof/>
        </w:rPr>
        <w:t>,</w:t>
      </w:r>
      <w:r w:rsidRPr="001A1874">
        <w:rPr>
          <w:noProof/>
        </w:rPr>
        <w:t>however</w:t>
      </w:r>
      <w:r w:rsidR="00E21738" w:rsidRPr="00E8441B">
        <w:rPr>
          <w:noProof/>
        </w:rPr>
        <w:t>,</w:t>
      </w:r>
      <w:r w:rsidRPr="00E21738">
        <w:t xml:space="preserve"> was insufficient and not granular enough for the scope of this document.  The </w:t>
      </w:r>
      <w:r w:rsidRPr="00E21738">
        <w:rPr>
          <w:noProof/>
        </w:rPr>
        <w:t>Bank</w:t>
      </w:r>
      <w:r w:rsidR="00E21738" w:rsidRPr="00E8441B">
        <w:rPr>
          <w:noProof/>
        </w:rPr>
        <w:t xml:space="preserve">, </w:t>
      </w:r>
      <w:r w:rsidRPr="00E21738">
        <w:rPr>
          <w:noProof/>
        </w:rPr>
        <w:t>therefore</w:t>
      </w:r>
      <w:r w:rsidR="00E21738" w:rsidRPr="00E8441B">
        <w:rPr>
          <w:noProof/>
        </w:rPr>
        <w:t>,</w:t>
      </w:r>
      <w:r w:rsidRPr="00E21738">
        <w:t xml:space="preserve"> decided to employ internal historical data.</w:t>
      </w:r>
    </w:p>
    <w:p w:rsidR="0033653D" w:rsidRPr="00E21738" w:rsidRDefault="0033653D" w:rsidP="0033653D">
      <w:pPr>
        <w:spacing w:after="200" w:line="276" w:lineRule="auto"/>
        <w:jc w:val="both"/>
      </w:pPr>
      <w:r w:rsidRPr="00E21738">
        <w:br w:type="page"/>
      </w:r>
    </w:p>
    <w:p w:rsidR="0033653D" w:rsidRPr="00A661B1" w:rsidRDefault="0033653D" w:rsidP="0033653D">
      <w:pPr>
        <w:ind w:left="1440"/>
      </w:pPr>
    </w:p>
    <w:p w:rsidR="0033653D" w:rsidRPr="00A661B1" w:rsidRDefault="0033653D" w:rsidP="0033653D">
      <w:pPr>
        <w:jc w:val="center"/>
        <w:rPr>
          <w:b/>
        </w:rPr>
      </w:pPr>
      <w:r w:rsidRPr="00A661B1">
        <w:rPr>
          <w:b/>
        </w:rPr>
        <w:t>Exhibit of References for the Forecast Development</w:t>
      </w:r>
    </w:p>
    <w:p w:rsidR="0033653D" w:rsidRPr="00A661B1" w:rsidRDefault="0033653D" w:rsidP="0033653D">
      <w:pPr>
        <w:rPr>
          <w:u w:val="single"/>
        </w:rPr>
      </w:pPr>
      <w:r w:rsidRPr="00A661B1">
        <w:rPr>
          <w:u w:val="single"/>
        </w:rPr>
        <w:t>Reference 1:</w:t>
      </w:r>
    </w:p>
    <w:p w:rsidR="0033653D" w:rsidRPr="00A661B1" w:rsidRDefault="0033653D" w:rsidP="0033653D">
      <w:pPr>
        <w:jc w:val="both"/>
      </w:pPr>
      <w:r w:rsidRPr="00A661B1">
        <w:t xml:space="preserve">A research paper titled “Old-Fashioned Deposit Runs” by Jonathan D Rose exhibited deposit outflows at large institutions during the financial crisis. </w:t>
      </w:r>
    </w:p>
    <w:p w:rsidR="0033653D" w:rsidRPr="00FE63F1" w:rsidRDefault="0033653D" w:rsidP="0033653D">
      <w:r w:rsidRPr="00E8441B">
        <w:rPr>
          <w:noProof/>
          <w:sz w:val="20"/>
        </w:rPr>
        <w:drawing>
          <wp:inline distT="0" distB="0" distL="0" distR="0" wp14:anchorId="5CB5A83D" wp14:editId="40040B18">
            <wp:extent cx="6115050" cy="3141782"/>
            <wp:effectExtent l="0" t="0" r="0" b="190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3141782"/>
                    </a:xfrm>
                    <a:prstGeom prst="rect">
                      <a:avLst/>
                    </a:prstGeom>
                    <a:noFill/>
                    <a:ln>
                      <a:noFill/>
                    </a:ln>
                  </pic:spPr>
                </pic:pic>
              </a:graphicData>
            </a:graphic>
          </wp:inline>
        </w:drawing>
      </w:r>
    </w:p>
    <w:p w:rsidR="0033653D" w:rsidRPr="00A661B1" w:rsidRDefault="0033653D" w:rsidP="0033653D">
      <w:pPr>
        <w:rPr>
          <w:u w:val="single"/>
        </w:rPr>
      </w:pPr>
      <w:r w:rsidRPr="00A661B1">
        <w:t xml:space="preserve"> </w:t>
      </w:r>
      <w:r w:rsidRPr="00A661B1">
        <w:rPr>
          <w:u w:val="single"/>
        </w:rPr>
        <w:t>Reference 2:</w:t>
      </w:r>
    </w:p>
    <w:p w:rsidR="0033653D" w:rsidRPr="00A661B1" w:rsidRDefault="0033653D" w:rsidP="0033653D">
      <w:r w:rsidRPr="00A661B1">
        <w:t>Industry study provided by KPMG shows the quarterly outflows for failed banks during the 2008-2009 Financial Crisis.</w:t>
      </w:r>
    </w:p>
    <w:p w:rsidR="0033653D" w:rsidRPr="00FE63F1" w:rsidRDefault="0033653D" w:rsidP="0033653D">
      <w:r w:rsidRPr="00E8441B">
        <w:rPr>
          <w:noProof/>
          <w:sz w:val="20"/>
        </w:rPr>
        <w:drawing>
          <wp:inline distT="0" distB="0" distL="0" distR="0" wp14:anchorId="762A76E0" wp14:editId="561F6370">
            <wp:extent cx="6164826" cy="1990725"/>
            <wp:effectExtent l="0" t="0" r="762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64826" cy="1990725"/>
                    </a:xfrm>
                    <a:prstGeom prst="rect">
                      <a:avLst/>
                    </a:prstGeom>
                    <a:noFill/>
                    <a:ln>
                      <a:noFill/>
                    </a:ln>
                  </pic:spPr>
                </pic:pic>
              </a:graphicData>
            </a:graphic>
          </wp:inline>
        </w:drawing>
      </w:r>
    </w:p>
    <w:p w:rsidR="0033653D" w:rsidRPr="00A661B1" w:rsidRDefault="0033653D" w:rsidP="0033653D">
      <w:pPr>
        <w:rPr>
          <w:i/>
        </w:rPr>
      </w:pPr>
      <w:r w:rsidRPr="00A661B1">
        <w:rPr>
          <w:i/>
        </w:rPr>
        <w:t xml:space="preserve">Figure represents the most severe rolling period outflows for the failed banks </w:t>
      </w:r>
    </w:p>
    <w:p w:rsidR="0033653D" w:rsidRPr="00A661B1" w:rsidRDefault="0033653D" w:rsidP="0033653D"/>
    <w:p w:rsidR="0033653D" w:rsidRPr="00A661B1" w:rsidRDefault="0033653D" w:rsidP="0033653D">
      <w:pPr>
        <w:jc w:val="both"/>
      </w:pPr>
      <w:r w:rsidRPr="00A661B1">
        <w:t xml:space="preserve">As aforementioned, there aren’t any industry or research paper assessable that’s granular enough to derive the daily </w:t>
      </w:r>
      <w:r w:rsidRPr="00194A42">
        <w:rPr>
          <w:noProof/>
        </w:rPr>
        <w:t>run offs</w:t>
      </w:r>
      <w:r w:rsidRPr="00A661B1">
        <w:t xml:space="preserve">.  After discussing with external consulting firms, the Bank </w:t>
      </w:r>
      <w:r w:rsidRPr="00A661B1">
        <w:lastRenderedPageBreak/>
        <w:t>confirmed that most</w:t>
      </w:r>
      <w:r w:rsidRPr="00FE63F1">
        <w:t xml:space="preserve"> </w:t>
      </w:r>
      <w:r w:rsidRPr="00A661B1">
        <w:t xml:space="preserve">peer banks face similar issues when estimating the daily cash flow projection for liquidity stress testing. One widely used approach is a linear or truncated linear method for daily run-off projection, while some large banks use more sophisticated </w:t>
      </w:r>
      <w:r w:rsidRPr="00194A42">
        <w:rPr>
          <w:noProof/>
        </w:rPr>
        <w:t>model</w:t>
      </w:r>
      <w:r w:rsidR="00B1133E">
        <w:rPr>
          <w:noProof/>
        </w:rPr>
        <w:t>-</w:t>
      </w:r>
      <w:r w:rsidRPr="00035E1B">
        <w:rPr>
          <w:noProof/>
        </w:rPr>
        <w:t>driven</w:t>
      </w:r>
      <w:r w:rsidRPr="00A661B1">
        <w:t xml:space="preserve"> approaches.   Given the Banks’ business and product mix, these other sophisticated models are not necessary given our profile.  </w:t>
      </w:r>
    </w:p>
    <w:p w:rsidR="0033653D" w:rsidRPr="0033653D" w:rsidRDefault="0033653D" w:rsidP="0033653D">
      <w:pPr>
        <w:pStyle w:val="Heading2"/>
      </w:pPr>
      <w:bookmarkStart w:id="498" w:name="_Toc493862931"/>
      <w:bookmarkStart w:id="499" w:name="_Toc499913541"/>
      <w:r w:rsidRPr="0033653D">
        <w:t>IV.F  Rationale Behind Daily Cash-Flow Projection</w:t>
      </w:r>
      <w:bookmarkEnd w:id="498"/>
      <w:bookmarkEnd w:id="499"/>
    </w:p>
    <w:p w:rsidR="0033653D" w:rsidRPr="00A661B1" w:rsidRDefault="0033653D" w:rsidP="0033653D">
      <w:pPr>
        <w:jc w:val="both"/>
        <w:rPr>
          <w:bCs/>
        </w:rPr>
      </w:pPr>
      <w:r w:rsidRPr="00A661B1">
        <w:rPr>
          <w:bCs/>
        </w:rPr>
        <w:t>Both qualitative and quantitative considerations to keep in mind are:</w:t>
      </w:r>
    </w:p>
    <w:p w:rsidR="0033653D" w:rsidRPr="00A661B1" w:rsidRDefault="0033653D" w:rsidP="0033653D">
      <w:pPr>
        <w:numPr>
          <w:ilvl w:val="0"/>
          <w:numId w:val="21"/>
        </w:numPr>
        <w:jc w:val="both"/>
        <w:rPr>
          <w:bCs/>
        </w:rPr>
      </w:pPr>
      <w:r w:rsidRPr="00A661B1">
        <w:rPr>
          <w:bCs/>
        </w:rPr>
        <w:t>The Estimation is mainly applicable to non-maturity deposits</w:t>
      </w:r>
    </w:p>
    <w:p w:rsidR="0033653D" w:rsidRPr="00A661B1" w:rsidRDefault="0033653D" w:rsidP="0033653D">
      <w:pPr>
        <w:numPr>
          <w:ilvl w:val="0"/>
          <w:numId w:val="21"/>
        </w:numPr>
        <w:jc w:val="both"/>
        <w:rPr>
          <w:bCs/>
        </w:rPr>
      </w:pPr>
      <w:r w:rsidRPr="00A661B1">
        <w:rPr>
          <w:bCs/>
        </w:rPr>
        <w:t>Under the stress scenarios, the early days have disproportionally higher outflow</w:t>
      </w:r>
    </w:p>
    <w:p w:rsidR="0033653D" w:rsidRPr="00A661B1" w:rsidRDefault="0033653D" w:rsidP="0033653D">
      <w:pPr>
        <w:numPr>
          <w:ilvl w:val="0"/>
          <w:numId w:val="21"/>
        </w:numPr>
        <w:jc w:val="both"/>
        <w:rPr>
          <w:bCs/>
        </w:rPr>
      </w:pPr>
      <w:r w:rsidRPr="00A661B1">
        <w:rPr>
          <w:bCs/>
        </w:rPr>
        <w:t xml:space="preserve">Intragroup and financial institutions are savvier than </w:t>
      </w:r>
      <w:r w:rsidRPr="00964658">
        <w:rPr>
          <w:bCs/>
          <w:noProof/>
        </w:rPr>
        <w:t>other customer group</w:t>
      </w:r>
      <w:r w:rsidR="00401579" w:rsidRPr="00E8441B">
        <w:rPr>
          <w:bCs/>
          <w:noProof/>
        </w:rPr>
        <w:t>s</w:t>
      </w:r>
      <w:r w:rsidRPr="00A661B1">
        <w:rPr>
          <w:bCs/>
        </w:rPr>
        <w:t>; therefore the Bank assumes their runs off rates in the early days are higher.</w:t>
      </w:r>
    </w:p>
    <w:p w:rsidR="0033653D" w:rsidRPr="00A661B1" w:rsidRDefault="0033653D" w:rsidP="0033653D">
      <w:pPr>
        <w:numPr>
          <w:ilvl w:val="0"/>
          <w:numId w:val="22"/>
        </w:numPr>
        <w:jc w:val="both"/>
        <w:rPr>
          <w:bCs/>
        </w:rPr>
      </w:pPr>
      <w:r w:rsidRPr="00A661B1">
        <w:rPr>
          <w:bCs/>
        </w:rPr>
        <w:t xml:space="preserve">One set of daily cash outflow schedule is applied to all 3 stress scenarios given that the </w:t>
      </w:r>
      <w:r w:rsidRPr="00964658">
        <w:rPr>
          <w:bCs/>
          <w:noProof/>
        </w:rPr>
        <w:t>runoff</w:t>
      </w:r>
      <w:r w:rsidRPr="00A661B1">
        <w:rPr>
          <w:bCs/>
        </w:rPr>
        <w:t xml:space="preserve"> rates over the 14-day period </w:t>
      </w:r>
      <w:r w:rsidRPr="00194A42">
        <w:rPr>
          <w:bCs/>
          <w:noProof/>
        </w:rPr>
        <w:t>ha</w:t>
      </w:r>
      <w:r w:rsidR="00B1133E">
        <w:rPr>
          <w:bCs/>
          <w:noProof/>
        </w:rPr>
        <w:t>ve</w:t>
      </w:r>
      <w:r w:rsidRPr="00A661B1">
        <w:rPr>
          <w:bCs/>
        </w:rPr>
        <w:t xml:space="preserve"> been differentiated by scenarios. </w:t>
      </w:r>
    </w:p>
    <w:p w:rsidR="0033653D" w:rsidRPr="00A661B1" w:rsidRDefault="0033653D" w:rsidP="0033653D">
      <w:pPr>
        <w:numPr>
          <w:ilvl w:val="0"/>
          <w:numId w:val="22"/>
        </w:numPr>
        <w:jc w:val="both"/>
        <w:rPr>
          <w:bCs/>
        </w:rPr>
      </w:pPr>
      <w:r w:rsidRPr="00A661B1">
        <w:rPr>
          <w:bCs/>
        </w:rPr>
        <w:t>A benchmark analysis with internal empirical data is performed to verify the proposal</w:t>
      </w:r>
    </w:p>
    <w:p w:rsidR="0033653D" w:rsidRPr="00A661B1" w:rsidRDefault="0033653D" w:rsidP="0033653D">
      <w:pPr>
        <w:spacing w:after="0" w:line="276" w:lineRule="auto"/>
        <w:jc w:val="both"/>
        <w:rPr>
          <w:bCs/>
        </w:rPr>
      </w:pPr>
      <w:r w:rsidRPr="00A661B1">
        <w:rPr>
          <w:bCs/>
        </w:rPr>
        <w:t xml:space="preserve">In the existing approach, the severity of the run-off in the three scenarios was largely reflected in the 14-day </w:t>
      </w:r>
      <w:r w:rsidRPr="00A661B1">
        <w:rPr>
          <w:b/>
          <w:bCs/>
        </w:rPr>
        <w:t xml:space="preserve">cumulative </w:t>
      </w:r>
      <w:r w:rsidRPr="00964658">
        <w:rPr>
          <w:bCs/>
          <w:noProof/>
        </w:rPr>
        <w:t>runoff</w:t>
      </w:r>
      <w:r w:rsidRPr="00A661B1">
        <w:rPr>
          <w:bCs/>
        </w:rPr>
        <w:t xml:space="preserve"> rate.  In an effort to show a greater level of granularity, the Bank proposed the same schedule for all three scenarios:</w:t>
      </w:r>
    </w:p>
    <w:p w:rsidR="0033653D" w:rsidRPr="00A661B1" w:rsidRDefault="0033653D" w:rsidP="0033653D">
      <w:pPr>
        <w:numPr>
          <w:ilvl w:val="0"/>
          <w:numId w:val="20"/>
        </w:numPr>
        <w:jc w:val="both"/>
      </w:pPr>
      <w:r w:rsidRPr="00A661B1">
        <w:t xml:space="preserve">Inter-branch, Affiliate, and Financial Institutions are  treated with the first allocation schedule:   </w:t>
      </w:r>
    </w:p>
    <w:p w:rsidR="0033653D" w:rsidRPr="00A661B1" w:rsidRDefault="0033653D" w:rsidP="0033653D">
      <w:pPr>
        <w:numPr>
          <w:ilvl w:val="1"/>
          <w:numId w:val="20"/>
        </w:numPr>
        <w:ind w:left="1080" w:firstLine="0"/>
        <w:jc w:val="both"/>
      </w:pPr>
      <w:r w:rsidRPr="00A661B1">
        <w:rPr>
          <w:bCs/>
        </w:rPr>
        <w:t>33% on D1, 67% on D7, 100% on D14</w:t>
      </w:r>
    </w:p>
    <w:p w:rsidR="0033653D" w:rsidRPr="00A661B1" w:rsidRDefault="0033653D" w:rsidP="0033653D">
      <w:pPr>
        <w:numPr>
          <w:ilvl w:val="0"/>
          <w:numId w:val="20"/>
        </w:numPr>
        <w:jc w:val="both"/>
      </w:pPr>
      <w:r w:rsidRPr="00A661B1">
        <w:t xml:space="preserve">Other  Customers are </w:t>
      </w:r>
      <w:r w:rsidRPr="00964658">
        <w:rPr>
          <w:noProof/>
        </w:rPr>
        <w:t>treated with</w:t>
      </w:r>
      <w:r w:rsidRPr="00A661B1">
        <w:t xml:space="preserve"> the second allocation schedule:</w:t>
      </w:r>
    </w:p>
    <w:p w:rsidR="0033653D" w:rsidRPr="00A661B1" w:rsidRDefault="0033653D" w:rsidP="0033653D">
      <w:pPr>
        <w:numPr>
          <w:ilvl w:val="0"/>
          <w:numId w:val="23"/>
        </w:numPr>
        <w:jc w:val="both"/>
      </w:pPr>
      <w:r w:rsidRPr="00A661B1">
        <w:rPr>
          <w:bCs/>
        </w:rPr>
        <w:t xml:space="preserve">20% on D1, 60% on D7, 100% on D14 </w:t>
      </w:r>
    </w:p>
    <w:p w:rsidR="0033653D" w:rsidRPr="00A661B1" w:rsidRDefault="0033653D" w:rsidP="0033653D">
      <w:pPr>
        <w:jc w:val="both"/>
      </w:pPr>
      <w:r w:rsidRPr="00A661B1">
        <w:t>The runoff for each day adopts a truncated linear approach. The proposed cumulative run-off rates are shown in table 4 below.</w:t>
      </w:r>
    </w:p>
    <w:p w:rsidR="0033653D" w:rsidRDefault="0033653D"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E54755" w:rsidRDefault="00E54755" w:rsidP="0033653D">
      <w:pPr>
        <w:jc w:val="center"/>
        <w:rPr>
          <w:b/>
        </w:rPr>
      </w:pPr>
    </w:p>
    <w:p w:rsidR="0033653D" w:rsidRPr="00FE63F1" w:rsidRDefault="0033653D" w:rsidP="0033653D">
      <w:pPr>
        <w:jc w:val="center"/>
        <w:rPr>
          <w:b/>
        </w:rPr>
      </w:pPr>
      <w:r w:rsidRPr="00FE63F1">
        <w:rPr>
          <w:b/>
        </w:rPr>
        <w:t>Table 4- Deposit</w:t>
      </w:r>
      <w:r w:rsidR="001473FC">
        <w:rPr>
          <w:b/>
        </w:rPr>
        <w:t xml:space="preserve"> Outflow</w:t>
      </w:r>
    </w:p>
    <w:p w:rsidR="0033653D" w:rsidRPr="00FE63F1" w:rsidRDefault="0033653D" w:rsidP="0033653D">
      <w:pPr>
        <w:jc w:val="both"/>
      </w:pPr>
    </w:p>
    <w:p w:rsidR="0033653D" w:rsidRPr="00FE63F1" w:rsidRDefault="0033653D" w:rsidP="0033653D">
      <w:pPr>
        <w:jc w:val="both"/>
      </w:pPr>
      <w:r w:rsidRPr="00E8441B">
        <w:rPr>
          <w:noProof/>
          <w:sz w:val="20"/>
        </w:rPr>
        <mc:AlternateContent>
          <mc:Choice Requires="wps">
            <w:drawing>
              <wp:anchor distT="0" distB="0" distL="114300" distR="114300" simplePos="0" relativeHeight="251678720" behindDoc="0" locked="0" layoutInCell="1" allowOverlap="1" wp14:anchorId="0D36A777" wp14:editId="04C349AA">
                <wp:simplePos x="0" y="0"/>
                <wp:positionH relativeFrom="column">
                  <wp:posOffset>5112689</wp:posOffset>
                </wp:positionH>
                <wp:positionV relativeFrom="paragraph">
                  <wp:posOffset>148342</wp:posOffset>
                </wp:positionV>
                <wp:extent cx="1650944" cy="306705"/>
                <wp:effectExtent l="0" t="0" r="26035" b="17145"/>
                <wp:wrapNone/>
                <wp:docPr id="1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0944" cy="306705"/>
                        </a:xfrm>
                        <a:prstGeom prst="rect">
                          <a:avLst/>
                        </a:prstGeom>
                        <a:solidFill>
                          <a:srgbClr val="FFFFFF"/>
                        </a:solidFill>
                        <a:ln w="9525">
                          <a:solidFill>
                            <a:srgbClr val="000000"/>
                          </a:solidFill>
                          <a:miter lim="800000"/>
                          <a:headEnd/>
                          <a:tailEnd/>
                        </a:ln>
                      </wps:spPr>
                      <wps:txbx>
                        <w:txbxContent>
                          <w:p w:rsidR="00D966F3" w:rsidRPr="00E8441B" w:rsidRDefault="00D966F3" w:rsidP="0033653D">
                            <w:r w:rsidRPr="00E8441B">
                              <w:t>D14 = Day 1 to Day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left:0;text-align:left;margin-left:402.55pt;margin-top:11.7pt;width:130pt;height:24.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">
                <v:textbox>
                  <w:txbxContent>
                    <w:p w:rsidR="00D966F3" w:rsidRPr="00E8441B" w:rsidRDefault="00D966F3" w:rsidP="0033653D">
                      <w:r w:rsidRPr="00E8441B">
                        <w:t>D14 = Day 1 to Day 14</w:t>
                      </w:r>
                    </w:p>
                  </w:txbxContent>
                </v:textbox>
              </v:shape>
            </w:pict>
          </mc:Fallback>
        </mc:AlternateContent>
      </w:r>
      <w:r w:rsidRPr="00E8441B">
        <w:rPr>
          <w:noProof/>
          <w:sz w:val="20"/>
        </w:rPr>
        <mc:AlternateContent>
          <mc:Choice Requires="wps">
            <w:drawing>
              <wp:anchor distT="0" distB="0" distL="114300" distR="114300" simplePos="0" relativeHeight="251676672" behindDoc="0" locked="0" layoutInCell="1" allowOverlap="1" wp14:anchorId="52EDB288" wp14:editId="03E6F8F5">
                <wp:simplePos x="0" y="0"/>
                <wp:positionH relativeFrom="column">
                  <wp:posOffset>845820</wp:posOffset>
                </wp:positionH>
                <wp:positionV relativeFrom="paragraph">
                  <wp:posOffset>149225</wp:posOffset>
                </wp:positionV>
                <wp:extent cx="843915" cy="306705"/>
                <wp:effectExtent l="0" t="0" r="13335" b="171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306705"/>
                        </a:xfrm>
                        <a:prstGeom prst="rect">
                          <a:avLst/>
                        </a:prstGeom>
                        <a:solidFill>
                          <a:srgbClr val="FFFFFF"/>
                        </a:solidFill>
                        <a:ln w="9525">
                          <a:solidFill>
                            <a:srgbClr val="000000"/>
                          </a:solidFill>
                          <a:miter lim="800000"/>
                          <a:headEnd/>
                          <a:tailEnd/>
                        </a:ln>
                      </wps:spPr>
                      <wps:txbx>
                        <w:txbxContent>
                          <w:p w:rsidR="00D966F3" w:rsidRPr="00E8441B" w:rsidRDefault="00D966F3" w:rsidP="0033653D">
                            <w:r w:rsidRPr="00E8441B">
                              <w:t>D1=Day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66.6pt;margin-top:11.75pt;width:66.45pt;height:2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">
                <v:textbox>
                  <w:txbxContent>
                    <w:p w:rsidR="00D966F3" w:rsidRPr="00E8441B" w:rsidRDefault="00D966F3" w:rsidP="0033653D">
                      <w:r w:rsidRPr="00E8441B">
                        <w:t>D1=Day 1</w:t>
                      </w:r>
                    </w:p>
                  </w:txbxContent>
                </v:textbox>
              </v:shape>
            </w:pict>
          </mc:Fallback>
        </mc:AlternateContent>
      </w:r>
      <w:r w:rsidRPr="00E8441B">
        <w:rPr>
          <w:noProof/>
          <w:sz w:val="20"/>
        </w:rPr>
        <mc:AlternateContent>
          <mc:Choice Requires="wps">
            <w:drawing>
              <wp:anchor distT="0" distB="0" distL="114300" distR="114300" simplePos="0" relativeHeight="251677696" behindDoc="0" locked="0" layoutInCell="1" allowOverlap="1" wp14:anchorId="4EE9718C" wp14:editId="6CB5D795">
                <wp:simplePos x="0" y="0"/>
                <wp:positionH relativeFrom="column">
                  <wp:posOffset>2671638</wp:posOffset>
                </wp:positionH>
                <wp:positionV relativeFrom="paragraph">
                  <wp:posOffset>180147</wp:posOffset>
                </wp:positionV>
                <wp:extent cx="1367625" cy="330145"/>
                <wp:effectExtent l="0" t="0" r="23495" b="133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7625" cy="330145"/>
                        </a:xfrm>
                        <a:prstGeom prst="rect">
                          <a:avLst/>
                        </a:prstGeom>
                        <a:solidFill>
                          <a:srgbClr val="FFFFFF"/>
                        </a:solidFill>
                        <a:ln w="9525">
                          <a:solidFill>
                            <a:srgbClr val="000000"/>
                          </a:solidFill>
                          <a:miter lim="800000"/>
                          <a:headEnd/>
                          <a:tailEnd/>
                        </a:ln>
                      </wps:spPr>
                      <wps:txbx>
                        <w:txbxContent>
                          <w:p w:rsidR="00D966F3" w:rsidRPr="00E8441B" w:rsidRDefault="00D966F3" w:rsidP="0033653D">
                            <w:pPr>
                              <w:jc w:val="both"/>
                            </w:pPr>
                            <w:r w:rsidRPr="00E8441B">
                              <w:t>D7= Day 1 to Day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10.35pt;margin-top:14.2pt;width:107.7pt;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">
                <v:textbox>
                  <w:txbxContent>
                    <w:p w:rsidR="00D966F3" w:rsidRPr="00E8441B" w:rsidRDefault="00D966F3" w:rsidP="0033653D">
                      <w:pPr>
                        <w:jc w:val="both"/>
                      </w:pPr>
                      <w:r w:rsidRPr="00E8441B">
                        <w:t>D7= Day 1 to Day 7</w:t>
                      </w:r>
                    </w:p>
                  </w:txbxContent>
                </v:textbox>
              </v:shape>
            </w:pict>
          </mc:Fallback>
        </mc:AlternateContent>
      </w:r>
    </w:p>
    <w:tbl>
      <w:tblPr>
        <w:tblpPr w:leftFromText="180" w:rightFromText="180" w:vertAnchor="text" w:horzAnchor="margin" w:tblpY="1049"/>
        <w:tblOverlap w:val="never"/>
        <w:tblW w:w="5330" w:type="pct"/>
        <w:tblCellMar>
          <w:left w:w="0" w:type="dxa"/>
          <w:right w:w="0" w:type="dxa"/>
        </w:tblCellMar>
        <w:tblLook w:val="04A0" w:firstRow="1" w:lastRow="0" w:firstColumn="1" w:lastColumn="0" w:noHBand="0" w:noVBand="1"/>
      </w:tblPr>
      <w:tblGrid>
        <w:gridCol w:w="1604"/>
        <w:gridCol w:w="593"/>
        <w:gridCol w:w="593"/>
        <w:gridCol w:w="593"/>
        <w:gridCol w:w="595"/>
        <w:gridCol w:w="595"/>
        <w:gridCol w:w="595"/>
        <w:gridCol w:w="595"/>
        <w:gridCol w:w="595"/>
        <w:gridCol w:w="595"/>
        <w:gridCol w:w="594"/>
        <w:gridCol w:w="594"/>
        <w:gridCol w:w="594"/>
        <w:gridCol w:w="594"/>
        <w:gridCol w:w="676"/>
      </w:tblGrid>
      <w:tr w:rsidR="0033653D" w:rsidRPr="00FE63F1" w:rsidTr="0033653D">
        <w:trPr>
          <w:trHeight w:val="22"/>
        </w:trPr>
        <w:tc>
          <w:tcPr>
            <w:tcW w:w="801"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D1</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D2</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D3</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D4</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D5</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D6</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D7</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D8</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D9</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D10</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D11</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D12</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D13</w:t>
            </w:r>
          </w:p>
        </w:tc>
        <w:tc>
          <w:tcPr>
            <w:tcW w:w="338"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FE63F1" w:rsidRDefault="0033653D" w:rsidP="0033653D">
            <w:pPr>
              <w:jc w:val="both"/>
            </w:pPr>
            <w:r w:rsidRPr="00FE63F1">
              <w:t>D14</w:t>
            </w:r>
          </w:p>
        </w:tc>
      </w:tr>
      <w:tr w:rsidR="0033653D" w:rsidRPr="00FE63F1" w:rsidTr="0033653D">
        <w:trPr>
          <w:trHeight w:val="22"/>
        </w:trPr>
        <w:tc>
          <w:tcPr>
            <w:tcW w:w="801"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IB/AFF/FI</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33%</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39%</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44%</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50%</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56%</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61%</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67%</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71%</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76%</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81%</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86%</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90%</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95%</w:t>
            </w:r>
          </w:p>
        </w:tc>
        <w:tc>
          <w:tcPr>
            <w:tcW w:w="338"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FE63F1" w:rsidRDefault="0033653D" w:rsidP="0033653D">
            <w:pPr>
              <w:jc w:val="both"/>
            </w:pPr>
            <w:r w:rsidRPr="00FE63F1">
              <w:t>100%</w:t>
            </w:r>
          </w:p>
        </w:tc>
      </w:tr>
      <w:tr w:rsidR="0033653D" w:rsidRPr="00FE63F1" w:rsidTr="0033653D">
        <w:trPr>
          <w:trHeight w:val="22"/>
        </w:trPr>
        <w:tc>
          <w:tcPr>
            <w:tcW w:w="801"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Other customers</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20%</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27%</w:t>
            </w:r>
          </w:p>
        </w:tc>
        <w:tc>
          <w:tcPr>
            <w:tcW w:w="296"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33%</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40%</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47%</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53%</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60%</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66%</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71%</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77%</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83%</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89%</w:t>
            </w:r>
          </w:p>
        </w:tc>
        <w:tc>
          <w:tcPr>
            <w:tcW w:w="297"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A661B1" w:rsidRDefault="0033653D" w:rsidP="0033653D">
            <w:pPr>
              <w:jc w:val="both"/>
            </w:pPr>
            <w:r w:rsidRPr="00A661B1">
              <w:t>94%</w:t>
            </w:r>
          </w:p>
        </w:tc>
        <w:tc>
          <w:tcPr>
            <w:tcW w:w="338" w:type="pct"/>
            <w:tcBorders>
              <w:top w:val="single" w:sz="4" w:space="0" w:color="000000"/>
              <w:left w:val="single" w:sz="4" w:space="0" w:color="000000"/>
              <w:bottom w:val="single" w:sz="4" w:space="0" w:color="000000"/>
              <w:right w:val="single" w:sz="4" w:space="0" w:color="000000"/>
            </w:tcBorders>
            <w:tcMar>
              <w:top w:w="13" w:type="dxa"/>
              <w:left w:w="13" w:type="dxa"/>
              <w:bottom w:w="0" w:type="dxa"/>
              <w:right w:w="13" w:type="dxa"/>
            </w:tcMar>
            <w:vAlign w:val="center"/>
            <w:hideMark/>
          </w:tcPr>
          <w:p w:rsidR="0033653D" w:rsidRPr="00FE63F1" w:rsidRDefault="0033653D" w:rsidP="0033653D">
            <w:pPr>
              <w:jc w:val="both"/>
            </w:pPr>
            <w:r w:rsidRPr="00FE63F1">
              <w:t>100%</w:t>
            </w:r>
          </w:p>
        </w:tc>
      </w:tr>
    </w:tbl>
    <w:p w:rsidR="0033653D" w:rsidRPr="00FE63F1" w:rsidRDefault="0033653D" w:rsidP="0033653D">
      <w:pPr>
        <w:jc w:val="both"/>
      </w:pPr>
    </w:p>
    <w:p w:rsidR="0033653D" w:rsidRPr="00FE63F1" w:rsidRDefault="0033653D" w:rsidP="0033653D">
      <w:pPr>
        <w:jc w:val="both"/>
      </w:pPr>
      <w:r w:rsidRPr="00E8441B">
        <w:rPr>
          <w:noProof/>
          <w:sz w:val="20"/>
        </w:rPr>
        <mc:AlternateContent>
          <mc:Choice Requires="wps">
            <w:drawing>
              <wp:anchor distT="0" distB="0" distL="114300" distR="114300" simplePos="0" relativeHeight="251675648" behindDoc="0" locked="0" layoutInCell="1" allowOverlap="1" wp14:anchorId="171C5329" wp14:editId="34AF1241">
                <wp:simplePos x="0" y="0"/>
                <wp:positionH relativeFrom="column">
                  <wp:posOffset>1169035</wp:posOffset>
                </wp:positionH>
                <wp:positionV relativeFrom="paragraph">
                  <wp:posOffset>62561</wp:posOffset>
                </wp:positionV>
                <wp:extent cx="45085" cy="295275"/>
                <wp:effectExtent l="19050" t="0" r="31115" b="47625"/>
                <wp:wrapNone/>
                <wp:docPr id="1046" name="Down Arrow 1046"/>
                <wp:cNvGraphicFramePr/>
                <a:graphic xmlns:a="http://schemas.openxmlformats.org/drawingml/2006/main">
                  <a:graphicData uri="http://schemas.microsoft.com/office/word/2010/wordprocessingShape">
                    <wps:wsp>
                      <wps:cNvSpPr/>
                      <wps:spPr>
                        <a:xfrm>
                          <a:off x="0" y="0"/>
                          <a:ext cx="45085" cy="295275"/>
                        </a:xfrm>
                        <a:prstGeom prst="downArrow">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46" o:spid="_x0000_s1026" type="#_x0000_t67" style="position:absolute;margin-left:92.05pt;margin-top:4.95pt;width:3.55pt;height:23.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" adj="19951" fillcolor="#c0504d" strokecolor="#8c3836" strokeweight="2pt"/>
            </w:pict>
          </mc:Fallback>
        </mc:AlternateContent>
      </w:r>
      <w:r w:rsidRPr="00E8441B">
        <w:rPr>
          <w:noProof/>
          <w:sz w:val="20"/>
        </w:rPr>
        <mc:AlternateContent>
          <mc:Choice Requires="wps">
            <w:drawing>
              <wp:anchor distT="0" distB="0" distL="114300" distR="114300" simplePos="0" relativeHeight="251673600" behindDoc="0" locked="0" layoutInCell="1" allowOverlap="1" wp14:anchorId="3B5C1098" wp14:editId="55F56DE9">
                <wp:simplePos x="0" y="0"/>
                <wp:positionH relativeFrom="column">
                  <wp:posOffset>3429000</wp:posOffset>
                </wp:positionH>
                <wp:positionV relativeFrom="paragraph">
                  <wp:posOffset>73991</wp:posOffset>
                </wp:positionV>
                <wp:extent cx="45085" cy="295275"/>
                <wp:effectExtent l="19050" t="0" r="31115" b="47625"/>
                <wp:wrapNone/>
                <wp:docPr id="3" name="Down Arrow 3"/>
                <wp:cNvGraphicFramePr/>
                <a:graphic xmlns:a="http://schemas.openxmlformats.org/drawingml/2006/main">
                  <a:graphicData uri="http://schemas.microsoft.com/office/word/2010/wordprocessingShape">
                    <wps:wsp>
                      <wps:cNvSpPr/>
                      <wps:spPr>
                        <a:xfrm>
                          <a:off x="0" y="0"/>
                          <a:ext cx="45085" cy="295275"/>
                        </a:xfrm>
                        <a:prstGeom prst="downArrow">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3" o:spid="_x0000_s1026" type="#_x0000_t67" style="position:absolute;margin-left:270pt;margin-top:5.85pt;width:3.55pt;height:23.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" adj="19951" fillcolor="#c0504d" strokecolor="#8c3836" strokeweight="2pt"/>
            </w:pict>
          </mc:Fallback>
        </mc:AlternateContent>
      </w:r>
      <w:r w:rsidRPr="00E8441B">
        <w:rPr>
          <w:noProof/>
          <w:sz w:val="20"/>
        </w:rPr>
        <mc:AlternateContent>
          <mc:Choice Requires="wps">
            <w:drawing>
              <wp:anchor distT="0" distB="0" distL="114300" distR="114300" simplePos="0" relativeHeight="251674624" behindDoc="0" locked="0" layoutInCell="1" allowOverlap="1" wp14:anchorId="4386638E" wp14:editId="15A6053F">
                <wp:simplePos x="0" y="0"/>
                <wp:positionH relativeFrom="column">
                  <wp:posOffset>6081395</wp:posOffset>
                </wp:positionH>
                <wp:positionV relativeFrom="paragraph">
                  <wp:posOffset>69850</wp:posOffset>
                </wp:positionV>
                <wp:extent cx="45085" cy="295275"/>
                <wp:effectExtent l="19050" t="0" r="31115" b="47625"/>
                <wp:wrapNone/>
                <wp:docPr id="1047" name="Down Arrow 1047"/>
                <wp:cNvGraphicFramePr/>
                <a:graphic xmlns:a="http://schemas.openxmlformats.org/drawingml/2006/main">
                  <a:graphicData uri="http://schemas.microsoft.com/office/word/2010/wordprocessingShape">
                    <wps:wsp>
                      <wps:cNvSpPr/>
                      <wps:spPr>
                        <a:xfrm>
                          <a:off x="0" y="0"/>
                          <a:ext cx="45085" cy="295275"/>
                        </a:xfrm>
                        <a:prstGeom prst="downArrow">
                          <a:avLst/>
                        </a:prstGeom>
                        <a:solidFill>
                          <a:srgbClr val="C0504D"/>
                        </a:solidFill>
                        <a:ln w="25400" cap="flat" cmpd="sng" algn="ctr">
                          <a:solidFill>
                            <a:srgbClr val="C0504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Down Arrow 1047" o:spid="_x0000_s1026" type="#_x0000_t67" style="position:absolute;margin-left:478.85pt;margin-top:5.5pt;width:3.55pt;height:23.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" adj="19951" fillcolor="#c0504d" strokecolor="#8c3836" strokeweight="2pt"/>
            </w:pict>
          </mc:Fallback>
        </mc:AlternateContent>
      </w:r>
    </w:p>
    <w:p w:rsidR="0033653D" w:rsidRPr="00A661B1" w:rsidRDefault="0033653D" w:rsidP="0033653D">
      <w:pPr>
        <w:jc w:val="center"/>
      </w:pPr>
      <w:r w:rsidRPr="00A661B1">
        <w:t>(% indicates scaling to D14 run-off as opposed to actual run-off)</w:t>
      </w:r>
    </w:p>
    <w:p w:rsidR="0033653D" w:rsidRPr="00A661B1" w:rsidRDefault="0033653D" w:rsidP="0033653D">
      <w:pPr>
        <w:jc w:val="both"/>
      </w:pPr>
      <w:r w:rsidRPr="00A661B1">
        <w:t>Given the limited data available for fixed-term deposit’s early redemption, the run-off behavior of the fixed-term deposit is assumed to be similar to the run-off behavior of a non-maturity deposit and its respective customer group. Thus the 14-day cumulative run-off ratio of fixed-term deposit will be distributed to a daily basis run-off ratio based on the percentage in table 4 above.</w:t>
      </w:r>
    </w:p>
    <w:p w:rsidR="0033653D" w:rsidRPr="00FE63F1" w:rsidRDefault="0033653D" w:rsidP="0033653D">
      <w:pPr>
        <w:pStyle w:val="Heading2"/>
      </w:pPr>
      <w:bookmarkStart w:id="500" w:name="_Toc493862932"/>
      <w:bookmarkStart w:id="501" w:name="_Toc499913542"/>
      <w:r w:rsidRPr="00FE63F1">
        <w:t>IV.G Historical Data Analysis and Benchmark</w:t>
      </w:r>
      <w:bookmarkEnd w:id="500"/>
      <w:bookmarkEnd w:id="501"/>
    </w:p>
    <w:p w:rsidR="0033653D" w:rsidRPr="00A661B1" w:rsidRDefault="0033653D" w:rsidP="0033653D">
      <w:pPr>
        <w:jc w:val="both"/>
      </w:pPr>
      <w:r w:rsidRPr="00A661B1">
        <w:t xml:space="preserve">The Bank considered both the quantitative (volume) and the qualitative (relevance) aspects of the data. The Bank had a very rapid growth mode over the past several years. It is important that the historical data used for benchmarking is recent and representative of the current and </w:t>
      </w:r>
      <w:r w:rsidRPr="00DD58B2">
        <w:rPr>
          <w:noProof/>
        </w:rPr>
        <w:t>forward</w:t>
      </w:r>
      <w:r w:rsidR="00DD58B2" w:rsidRPr="00E8441B">
        <w:rPr>
          <w:noProof/>
        </w:rPr>
        <w:t>-</w:t>
      </w:r>
      <w:r w:rsidRPr="00DD58B2">
        <w:rPr>
          <w:noProof/>
        </w:rPr>
        <w:t>looking</w:t>
      </w:r>
      <w:r w:rsidRPr="00A661B1">
        <w:t xml:space="preserve"> portfolio. </w:t>
      </w:r>
      <w:del w:id="502" w:author="FANG, XIANG" w:date="2018-11-28T14:50:00Z">
        <w:r w:rsidRPr="00A661B1" w:rsidDel="00155DA6">
          <w:delText xml:space="preserve">The following chart shows the historical total balance of non-maturity deposits since January 2015. </w:delText>
        </w:r>
      </w:del>
      <w:r w:rsidRPr="00A661B1">
        <w:t>The data from January 2015 to May 2017 was used for benchmark analysis given the historical daily non-mature deposit balance is relatively stable during this period with a few occasional spikes.</w:t>
      </w:r>
    </w:p>
    <w:p w:rsidR="0033653D" w:rsidRPr="00FE63F1" w:rsidDel="00155DA6" w:rsidRDefault="0033653D" w:rsidP="0033653D">
      <w:pPr>
        <w:rPr>
          <w:del w:id="503" w:author="FANG, XIANG" w:date="2018-11-28T14:50:00Z"/>
        </w:rPr>
      </w:pPr>
    </w:p>
    <w:p w:rsidR="0033653D" w:rsidRPr="00FE63F1" w:rsidDel="00155DA6" w:rsidRDefault="0033653D" w:rsidP="0033653D">
      <w:pPr>
        <w:rPr>
          <w:del w:id="504" w:author="FANG, XIANG" w:date="2018-11-28T14:50:00Z"/>
        </w:rPr>
      </w:pPr>
      <w:del w:id="505" w:author="FANG, XIANG" w:date="2018-11-28T14:50:00Z">
        <w:r w:rsidRPr="00E8441B" w:rsidDel="00155DA6">
          <w:rPr>
            <w:noProof/>
            <w:sz w:val="20"/>
          </w:rPr>
          <w:lastRenderedPageBreak/>
          <w:drawing>
            <wp:inline distT="0" distB="0" distL="0" distR="0" wp14:anchorId="557893F6" wp14:editId="0DD135F6">
              <wp:extent cx="6038850" cy="3076575"/>
              <wp:effectExtent l="0" t="0" r="19050" b="9525"/>
              <wp:docPr id="1051" name="Chart 105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del>
    </w:p>
    <w:p w:rsidR="0033653D" w:rsidRPr="00FE63F1" w:rsidDel="00155DA6" w:rsidRDefault="0033653D" w:rsidP="0033653D">
      <w:pPr>
        <w:rPr>
          <w:del w:id="506" w:author="FANG, XIANG" w:date="2018-11-28T14:50:00Z"/>
        </w:rPr>
      </w:pPr>
    </w:p>
    <w:p w:rsidR="0033653D" w:rsidRPr="00A661B1" w:rsidRDefault="0033653D" w:rsidP="0033653D">
      <w:pPr>
        <w:jc w:val="both"/>
      </w:pPr>
      <w:r w:rsidRPr="00A661B1">
        <w:t>To derive the run-off rate from historical data, a meaningful statistical population of run-off ratios needed to be built for analysis. The volatility of the historical daily balances would indicate a combination of both inflows and outflows under BAU. To keep the analysis conservative, the net decay method is used in daily cash flow calculation, i.e., assuming no net deposit inflow coming in after day 0. In this case, run-off ratio of day X as of a certain day would only increase as X increases.</w:t>
      </w:r>
    </w:p>
    <w:p w:rsidR="0033653D" w:rsidRPr="00A661B1" w:rsidRDefault="0033653D" w:rsidP="0033653D">
      <w:pPr>
        <w:rPr>
          <w:b/>
        </w:rPr>
      </w:pPr>
      <w:r w:rsidRPr="00A661B1">
        <w:rPr>
          <w:b/>
        </w:rPr>
        <w:t>Decay Analysis: Daily % of Cash Outflow Formula</w:t>
      </w:r>
    </w:p>
    <w:p w:rsidR="0033653D" w:rsidRPr="00A661B1" w:rsidRDefault="0033653D" w:rsidP="0033653D">
      <w:pPr>
        <w:rPr>
          <w:bCs/>
          <w:i/>
        </w:rPr>
      </w:pPr>
      <w:r w:rsidRPr="00A661B1">
        <w:rPr>
          <w:bCs/>
          <w:i/>
        </w:rPr>
        <w:t>Run-off Ratio of Day X as of Day 0</w:t>
      </w:r>
    </w:p>
    <w:p w:rsidR="0033653D" w:rsidRPr="00A661B1" w:rsidRDefault="0033653D" w:rsidP="0033653D">
      <w:pPr>
        <w:rPr>
          <w:bCs/>
          <w:i/>
        </w:rPr>
      </w:pPr>
    </w:p>
    <w:p w:rsidR="0033653D" w:rsidRPr="00A661B1" w:rsidRDefault="0033653D" w:rsidP="0033653D">
      <w:pPr>
        <w:rPr>
          <w:rFonts w:ascii="Cambria Math" w:hAnsi="Cambria Math"/>
          <w:oMath/>
        </w:rPr>
      </w:pPr>
      <m:oMathPara>
        <m:oMath>
          <m:r>
            <w:rPr>
              <w:rFonts w:ascii="Cambria Math" w:hAnsi="Cambria Math"/>
            </w:rPr>
            <m:t>=1-</m:t>
          </m:r>
          <m:f>
            <m:fPr>
              <m:ctrlPr>
                <w:rPr>
                  <w:rFonts w:ascii="Cambria Math" w:hAnsi="Cambria Math"/>
                  <w:i/>
                </w:rPr>
              </m:ctrlPr>
            </m:fPr>
            <m:num>
              <m:r>
                <w:rPr>
                  <w:rFonts w:ascii="Cambria Math" w:hAnsi="Cambria Math" w:hint="eastAsia"/>
                </w:rPr>
                <m:t>Minimum Balance of Day 0  to Day X</m:t>
              </m:r>
            </m:num>
            <m:den>
              <m:r>
                <w:rPr>
                  <w:rFonts w:ascii="Cambria Math" w:hAnsi="Cambria Math" w:hint="eastAsia"/>
                </w:rPr>
                <m:t>Day 0 Balance</m:t>
              </m:r>
            </m:den>
          </m:f>
          <m:r>
            <w:rPr>
              <w:rFonts w:ascii="Cambria Math" w:hAnsi="Cambria Math" w:hint="eastAsia"/>
            </w:rPr>
            <m:t xml:space="preserve"> </m:t>
          </m:r>
        </m:oMath>
      </m:oMathPara>
    </w:p>
    <w:p w:rsidR="0033653D" w:rsidRPr="00A661B1" w:rsidRDefault="0033653D" w:rsidP="0033653D"/>
    <w:p w:rsidR="0033653D" w:rsidRPr="00A661B1" w:rsidRDefault="0033653D" w:rsidP="0033653D"/>
    <w:p w:rsidR="0033653D" w:rsidRDefault="0033653D" w:rsidP="0033653D">
      <w:r w:rsidRPr="00A661B1">
        <w:t>The following chart provides an example of how to calculate the run-off ratio for each day.</w:t>
      </w:r>
    </w:p>
    <w:p w:rsidR="0033653D" w:rsidRDefault="0033653D" w:rsidP="0033653D"/>
    <w:p w:rsidR="0033653D" w:rsidRDefault="0033653D" w:rsidP="0033653D"/>
    <w:p w:rsidR="0033653D" w:rsidRDefault="0033653D" w:rsidP="0033653D"/>
    <w:p w:rsidR="0033653D" w:rsidRDefault="0033653D" w:rsidP="0033653D"/>
    <w:p w:rsidR="0033653D" w:rsidRPr="00A661B1" w:rsidRDefault="0033653D" w:rsidP="0033653D"/>
    <w:tbl>
      <w:tblPr>
        <w:tblpPr w:leftFromText="180" w:rightFromText="180" w:vertAnchor="text" w:horzAnchor="margin" w:tblpXSpec="right" w:tblpY="142"/>
        <w:tblW w:w="4395" w:type="dxa"/>
        <w:tblCellMar>
          <w:left w:w="0" w:type="dxa"/>
          <w:right w:w="0" w:type="dxa"/>
        </w:tblCellMar>
        <w:tblLook w:val="04A0" w:firstRow="1" w:lastRow="0" w:firstColumn="1" w:lastColumn="0" w:noHBand="0" w:noVBand="1"/>
      </w:tblPr>
      <w:tblGrid>
        <w:gridCol w:w="1071"/>
        <w:gridCol w:w="1710"/>
        <w:gridCol w:w="1614"/>
      </w:tblGrid>
      <w:tr w:rsidR="0033653D" w:rsidRPr="0033653D" w:rsidTr="0033653D">
        <w:trPr>
          <w:trHeight w:val="1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lastRenderedPageBreak/>
              <w:t>DAY</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Run-off a/o 4/30/2017</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Run-off a/o</w:t>
            </w:r>
          </w:p>
          <w:p w:rsidR="0033653D" w:rsidRPr="00ED5272" w:rsidRDefault="0033653D" w:rsidP="0033653D">
            <w:r w:rsidRPr="00ED5272">
              <w:t>5/1/2017</w:t>
            </w:r>
          </w:p>
        </w:tc>
      </w:tr>
      <w:tr w:rsidR="0033653D" w:rsidRPr="0033653D" w:rsidTr="0033653D">
        <w:trPr>
          <w:trHeight w:val="1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0</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0%</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0%</w:t>
            </w:r>
          </w:p>
        </w:tc>
      </w:tr>
      <w:tr w:rsidR="0033653D" w:rsidRPr="0033653D" w:rsidTr="0033653D">
        <w:trPr>
          <w:trHeight w:val="1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1</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20%</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0%</w:t>
            </w:r>
          </w:p>
        </w:tc>
      </w:tr>
      <w:tr w:rsidR="0033653D" w:rsidRPr="0033653D" w:rsidTr="0033653D">
        <w:trPr>
          <w:trHeight w:val="1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2</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20%</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12.5%</w:t>
            </w:r>
          </w:p>
        </w:tc>
      </w:tr>
      <w:tr w:rsidR="0033653D" w:rsidRPr="0033653D" w:rsidTr="0033653D">
        <w:trPr>
          <w:trHeight w:val="1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3</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30%</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A661B1" w:rsidRDefault="0033653D" w:rsidP="0033653D">
            <w:r w:rsidRPr="00A661B1">
              <w:t>12.5%</w:t>
            </w:r>
          </w:p>
        </w:tc>
      </w:tr>
      <w:tr w:rsidR="0033653D" w:rsidRPr="0033653D" w:rsidTr="0033653D">
        <w:trPr>
          <w:trHeight w:val="1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4</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30%</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12.5%</w:t>
            </w:r>
          </w:p>
        </w:tc>
      </w:tr>
      <w:tr w:rsidR="0033653D" w:rsidRPr="0033653D" w:rsidTr="0033653D">
        <w:trPr>
          <w:trHeight w:val="53"/>
        </w:trPr>
        <w:tc>
          <w:tcPr>
            <w:tcW w:w="1071"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5</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r w:rsidRPr="00ED5272">
              <w:t>30%</w:t>
            </w:r>
          </w:p>
        </w:tc>
        <w:tc>
          <w:tcPr>
            <w:tcW w:w="1614"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center"/>
            <w:hideMark/>
          </w:tcPr>
          <w:p w:rsidR="0033653D" w:rsidRPr="00ED5272" w:rsidRDefault="0033653D" w:rsidP="0033653D"/>
        </w:tc>
      </w:tr>
    </w:tbl>
    <w:p w:rsidR="0033653D" w:rsidRPr="00FE63F1" w:rsidRDefault="0033653D" w:rsidP="0033653D"/>
    <w:tbl>
      <w:tblPr>
        <w:tblW w:w="4335" w:type="dxa"/>
        <w:tblCellMar>
          <w:left w:w="0" w:type="dxa"/>
          <w:right w:w="0" w:type="dxa"/>
        </w:tblCellMar>
        <w:tblLook w:val="04A0" w:firstRow="1" w:lastRow="0" w:firstColumn="1" w:lastColumn="0" w:noHBand="0" w:noVBand="1"/>
      </w:tblPr>
      <w:tblGrid>
        <w:gridCol w:w="2660"/>
        <w:gridCol w:w="1675"/>
      </w:tblGrid>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Date</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Balance</w:t>
            </w:r>
          </w:p>
        </w:tc>
      </w:tr>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4/30/2017</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100</w:t>
            </w:r>
          </w:p>
        </w:tc>
      </w:tr>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5/1/2017</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80</w:t>
            </w:r>
          </w:p>
        </w:tc>
      </w:tr>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5/2/2017</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90</w:t>
            </w:r>
          </w:p>
        </w:tc>
      </w:tr>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5/3/2017</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A661B1" w:rsidRDefault="0033653D" w:rsidP="0033653D">
            <w:r w:rsidRPr="00A661B1">
              <w:t>70</w:t>
            </w:r>
          </w:p>
        </w:tc>
      </w:tr>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ED5272" w:rsidRDefault="0033653D" w:rsidP="0033653D">
            <w:r w:rsidRPr="00ED5272">
              <w:t>5/4/2017</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ED5272" w:rsidRDefault="0033653D" w:rsidP="0033653D">
            <w:r w:rsidRPr="00ED5272">
              <w:t>110</w:t>
            </w:r>
          </w:p>
        </w:tc>
      </w:tr>
      <w:tr w:rsidR="0033653D" w:rsidRPr="0033653D" w:rsidTr="0033653D">
        <w:trPr>
          <w:trHeight w:val="21"/>
        </w:trPr>
        <w:tc>
          <w:tcPr>
            <w:tcW w:w="2660"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ED5272" w:rsidRDefault="0033653D" w:rsidP="0033653D">
            <w:r w:rsidRPr="00ED5272">
              <w:t>5/5/2017</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13" w:type="dxa"/>
              <w:left w:w="13" w:type="dxa"/>
              <w:bottom w:w="0" w:type="dxa"/>
              <w:right w:w="13" w:type="dxa"/>
            </w:tcMar>
            <w:vAlign w:val="bottom"/>
            <w:hideMark/>
          </w:tcPr>
          <w:p w:rsidR="0033653D" w:rsidRPr="00ED5272" w:rsidRDefault="0033653D" w:rsidP="0033653D">
            <w:r w:rsidRPr="00ED5272">
              <w:t>80</w:t>
            </w:r>
          </w:p>
        </w:tc>
      </w:tr>
    </w:tbl>
    <w:p w:rsidR="0033653D" w:rsidRPr="00FE63F1" w:rsidRDefault="0033653D" w:rsidP="0033653D"/>
    <w:p w:rsidR="0033653D" w:rsidRPr="00FE63F1" w:rsidRDefault="0033653D" w:rsidP="0033653D"/>
    <w:p w:rsidR="0033653D" w:rsidRPr="00FE63F1" w:rsidRDefault="0033653D" w:rsidP="0033653D"/>
    <w:p w:rsidR="0033653D" w:rsidRPr="00ED5272" w:rsidRDefault="0033653D" w:rsidP="0033653D">
      <w:pPr>
        <w:jc w:val="both"/>
      </w:pPr>
      <w:r w:rsidRPr="00ED5272">
        <w:t xml:space="preserve">Take 4/30/2017 as an example, Day 0 will be 0% which is trivial. </w:t>
      </w:r>
    </w:p>
    <w:p w:rsidR="0033653D" w:rsidRPr="00ED5272" w:rsidRDefault="0033653D" w:rsidP="0033653D">
      <w:pPr>
        <w:jc w:val="both"/>
      </w:pPr>
      <w:r w:rsidRPr="00ED5272">
        <w:t>On Day 1, since 80&lt;100, run-off ratio would be</w:t>
      </w:r>
      <m:oMath>
        <m:r>
          <w:rPr>
            <w:rFonts w:ascii="Cambria Math" w:hAnsi="Cambria Math"/>
          </w:rPr>
          <m:t>1-</m:t>
        </m:r>
        <m:f>
          <m:fPr>
            <m:ctrlPr>
              <w:rPr>
                <w:rFonts w:ascii="Cambria Math" w:hAnsi="Cambria Math"/>
                <w:i/>
              </w:rPr>
            </m:ctrlPr>
          </m:fPr>
          <m:num>
            <m:r>
              <w:rPr>
                <w:rFonts w:ascii="Cambria Math" w:hAnsi="Cambria Math" w:hint="eastAsia"/>
              </w:rPr>
              <m:t>80</m:t>
            </m:r>
          </m:num>
          <m:den>
            <m:r>
              <w:rPr>
                <w:rFonts w:ascii="Cambria Math" w:hAnsi="Cambria Math" w:hint="eastAsia"/>
              </w:rPr>
              <m:t>100</m:t>
            </m:r>
          </m:den>
        </m:f>
        <m:r>
          <w:rPr>
            <w:rFonts w:ascii="Cambria Math" w:hAnsi="Cambria Math" w:hint="eastAsia"/>
          </w:rPr>
          <m:t>=20%</m:t>
        </m:r>
      </m:oMath>
      <w:r w:rsidRPr="00ED5272">
        <w:t xml:space="preserve"> .</w:t>
      </w:r>
    </w:p>
    <w:p w:rsidR="0033653D" w:rsidRPr="00ED5272" w:rsidRDefault="0033653D" w:rsidP="0033653D">
      <w:pPr>
        <w:jc w:val="both"/>
      </w:pPr>
      <w:r w:rsidRPr="00ED5272">
        <w:t xml:space="preserve">On Day 2, 90&lt;100, </w:t>
      </w:r>
      <w:r w:rsidRPr="00194A42">
        <w:rPr>
          <w:noProof/>
        </w:rPr>
        <w:t>however</w:t>
      </w:r>
      <w:r w:rsidR="00A66586">
        <w:rPr>
          <w:noProof/>
        </w:rPr>
        <w:t>,</w:t>
      </w:r>
      <w:r w:rsidRPr="00ED5272">
        <w:t xml:space="preserve"> the minimum balance since Day 0 is 80, so run-off ratio was the same as Day 1.  </w:t>
      </w:r>
    </w:p>
    <w:p w:rsidR="0033653D" w:rsidRPr="00ED5272" w:rsidRDefault="0033653D" w:rsidP="0033653D">
      <w:pPr>
        <w:jc w:val="both"/>
      </w:pPr>
      <w:r w:rsidRPr="00ED5272">
        <w:t xml:space="preserve">On Day 3, the minimum balance since Day 0 became 70, so the run-off ratio would be </w:t>
      </w:r>
      <m:oMath>
        <m:r>
          <m:rPr>
            <m:sty m:val="p"/>
          </m:rPr>
          <w:rPr>
            <w:rFonts w:ascii="Cambria Math" w:hAnsi="Cambria Math" w:hint="eastAsia"/>
          </w:rPr>
          <m:t>1</m:t>
        </m:r>
        <m:r>
          <m:rPr>
            <m:sty m:val="p"/>
          </m:rPr>
          <w:rPr>
            <w:rFonts w:ascii="Cambria Math" w:hAnsi="Cambria Math"/>
          </w:rPr>
          <m:t>-</m:t>
        </m:r>
        <m:f>
          <m:fPr>
            <m:ctrlPr>
              <w:rPr>
                <w:rFonts w:ascii="Cambria Math" w:hAnsi="Cambria Math"/>
              </w:rPr>
            </m:ctrlPr>
          </m:fPr>
          <m:num>
            <m:r>
              <m:rPr>
                <m:sty m:val="p"/>
              </m:rPr>
              <w:rPr>
                <w:rFonts w:ascii="Cambria Math" w:hAnsi="Cambria Math" w:hint="eastAsia"/>
              </w:rPr>
              <m:t>70</m:t>
            </m:r>
          </m:num>
          <m:den>
            <m:r>
              <m:rPr>
                <m:sty m:val="p"/>
              </m:rPr>
              <w:rPr>
                <w:rFonts w:ascii="Cambria Math" w:hAnsi="Cambria Math" w:hint="eastAsia"/>
              </w:rPr>
              <m:t>100</m:t>
            </m:r>
          </m:den>
        </m:f>
        <m:r>
          <m:rPr>
            <m:sty m:val="p"/>
          </m:rPr>
          <w:rPr>
            <w:rFonts w:ascii="Cambria Math" w:hAnsi="Cambria Math" w:hint="eastAsia"/>
          </w:rPr>
          <m:t>=30%</m:t>
        </m:r>
      </m:oMath>
      <w:r w:rsidRPr="00ED5272">
        <w:t xml:space="preserve"> .</w:t>
      </w:r>
    </w:p>
    <w:p w:rsidR="0033653D" w:rsidRPr="00ED5272" w:rsidRDefault="0033653D" w:rsidP="0033653D">
      <w:pPr>
        <w:jc w:val="both"/>
      </w:pPr>
      <w:r w:rsidRPr="00ED5272">
        <w:t>On Day 4 and Day 5, minimum balance stayed the same as Day 3, so no change to run-off ratio.</w:t>
      </w:r>
    </w:p>
    <w:p w:rsidR="0033653D" w:rsidRPr="00ED5272" w:rsidRDefault="0033653D" w:rsidP="0033653D">
      <w:pPr>
        <w:jc w:val="both"/>
        <w:rPr>
          <w:bCs/>
        </w:rPr>
      </w:pPr>
      <w:r w:rsidRPr="00ED5272">
        <w:rPr>
          <w:bCs/>
        </w:rPr>
        <w:t xml:space="preserve">A historical run-off rate population for each customer type was arrived at by this method.  A median run-off was used for each customer type, and scaled to 100% at 14 days accordingly, to reflect the full run-off allocation. </w:t>
      </w:r>
    </w:p>
    <w:p w:rsidR="0033653D" w:rsidRPr="00ED5272" w:rsidRDefault="0033653D" w:rsidP="0033653D">
      <w:pPr>
        <w:jc w:val="both"/>
        <w:rPr>
          <w:bCs/>
        </w:rPr>
      </w:pPr>
      <w:r w:rsidRPr="00ED5272">
        <w:rPr>
          <w:bCs/>
        </w:rPr>
        <w:t>Furthermore, the behavior of the same product with different customer types could be significantly different. With this in mind, the historical median run-off rates for two groups of customers are analyzed separately.</w:t>
      </w:r>
    </w:p>
    <w:p w:rsidR="0033653D" w:rsidRPr="00ED5272" w:rsidRDefault="0033653D" w:rsidP="0033653D">
      <w:pPr>
        <w:jc w:val="both"/>
        <w:rPr>
          <w:bCs/>
        </w:rPr>
      </w:pPr>
      <w:r w:rsidRPr="00ED5272">
        <w:rPr>
          <w:bCs/>
        </w:rPr>
        <w:t xml:space="preserve">Inter branches, </w:t>
      </w:r>
      <w:r w:rsidRPr="00194A42">
        <w:rPr>
          <w:bCs/>
          <w:noProof/>
        </w:rPr>
        <w:t>Affiliates</w:t>
      </w:r>
      <w:r w:rsidR="00A66586">
        <w:rPr>
          <w:bCs/>
          <w:noProof/>
        </w:rPr>
        <w:t>,</w:t>
      </w:r>
      <w:r w:rsidRPr="00ED5272">
        <w:rPr>
          <w:bCs/>
        </w:rPr>
        <w:t xml:space="preserve"> and Financial Institutions’ run-off data compared with proposed 0.33/0.33/0.33 allocation schedule.</w:t>
      </w:r>
    </w:p>
    <w:p w:rsidR="0033653D" w:rsidRPr="00ED5272" w:rsidRDefault="0033653D" w:rsidP="0033653D">
      <w:pPr>
        <w:rPr>
          <w:bCs/>
        </w:rPr>
      </w:pPr>
    </w:p>
    <w:p w:rsidR="0033653D" w:rsidRPr="00FE63F1" w:rsidRDefault="0033653D" w:rsidP="0033653D">
      <w:pPr>
        <w:rPr>
          <w:bCs/>
        </w:rPr>
      </w:pPr>
      <w:r w:rsidRPr="00E8441B">
        <w:rPr>
          <w:noProof/>
        </w:rPr>
        <w:lastRenderedPageBreak/>
        <w:drawing>
          <wp:inline distT="0" distB="0" distL="0" distR="0" wp14:anchorId="7707A9D1" wp14:editId="7C0ABC38">
            <wp:extent cx="4964854" cy="2939626"/>
            <wp:effectExtent l="0" t="0" r="26670" b="13335"/>
            <wp:docPr id="1052" name="Chart 10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33653D" w:rsidRPr="00ED5272" w:rsidRDefault="0033653D" w:rsidP="0033653D">
      <w:pPr>
        <w:rPr>
          <w:bCs/>
        </w:rPr>
      </w:pPr>
      <w:r w:rsidRPr="00ED5272">
        <w:rPr>
          <w:bCs/>
        </w:rPr>
        <w:t>Other customers’ run-off data compared with the proposed 0.2/0.4/0.4 allocation schedule</w:t>
      </w:r>
    </w:p>
    <w:p w:rsidR="0033653D" w:rsidRPr="00FE63F1" w:rsidRDefault="0033653D" w:rsidP="0033653D">
      <w:pPr>
        <w:rPr>
          <w:bCs/>
        </w:rPr>
      </w:pPr>
    </w:p>
    <w:p w:rsidR="0033653D" w:rsidRPr="00FE63F1" w:rsidRDefault="0033653D" w:rsidP="0033653D">
      <w:r w:rsidRPr="00E8441B">
        <w:rPr>
          <w:noProof/>
          <w:sz w:val="20"/>
        </w:rPr>
        <w:drawing>
          <wp:inline distT="0" distB="0" distL="0" distR="0" wp14:anchorId="42E3B5F1" wp14:editId="34C7B34C">
            <wp:extent cx="4964854" cy="3075093"/>
            <wp:effectExtent l="0" t="0" r="26670" b="11430"/>
            <wp:docPr id="1053" name="Chart 10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33653D" w:rsidRPr="00FE63F1" w:rsidRDefault="0033653D" w:rsidP="0033653D"/>
    <w:p w:rsidR="0033653D" w:rsidRPr="00ED5272" w:rsidRDefault="0033653D" w:rsidP="0033653D">
      <w:pPr>
        <w:jc w:val="both"/>
        <w:rPr>
          <w:bCs/>
        </w:rPr>
      </w:pPr>
      <w:r w:rsidRPr="00ED5272">
        <w:rPr>
          <w:bCs/>
        </w:rPr>
        <w:t xml:space="preserve">The charts delineate that the actual run-off rates deviate from the proposed run-off schedule within an acceptable range. The proposed schedule is more conservative in general. </w:t>
      </w:r>
    </w:p>
    <w:p w:rsidR="0033653D" w:rsidRPr="00ED5272" w:rsidRDefault="0033653D" w:rsidP="0033653D">
      <w:pPr>
        <w:jc w:val="both"/>
        <w:rPr>
          <w:bCs/>
        </w:rPr>
      </w:pPr>
      <w:r w:rsidRPr="00ED5272">
        <w:rPr>
          <w:bCs/>
        </w:rPr>
        <w:t>A special factor that needs to be considered is that there is no balance change at weekends and holidays. In this case, a large proportion of median run-off ratios at day 1 and day 2 would be 0 as two graphs above shows, which disagrees with intuitive ideas of overnight run-off. To avoid the impact, run-off ratios derived from these days could be removed as a conservative approach.</w:t>
      </w:r>
    </w:p>
    <w:p w:rsidR="0033653D" w:rsidRPr="00FE63F1" w:rsidRDefault="0033653D" w:rsidP="0033653D">
      <w:pPr>
        <w:rPr>
          <w:bCs/>
        </w:rPr>
      </w:pPr>
      <w:r w:rsidRPr="00E8441B">
        <w:rPr>
          <w:noProof/>
          <w:sz w:val="20"/>
        </w:rPr>
        <w:lastRenderedPageBreak/>
        <w:drawing>
          <wp:inline distT="0" distB="0" distL="0" distR="0" wp14:anchorId="6C362ECB" wp14:editId="75AE06D2">
            <wp:extent cx="5143500" cy="2781300"/>
            <wp:effectExtent l="0" t="0" r="19050" b="19050"/>
            <wp:docPr id="1054" name="Chart 10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33653D" w:rsidRPr="00FE63F1" w:rsidRDefault="0033653D" w:rsidP="0033653D">
      <w:pPr>
        <w:rPr>
          <w:bCs/>
        </w:rPr>
      </w:pPr>
      <w:r w:rsidRPr="00E8441B">
        <w:rPr>
          <w:noProof/>
          <w:sz w:val="20"/>
        </w:rPr>
        <w:drawing>
          <wp:inline distT="0" distB="0" distL="0" distR="0" wp14:anchorId="3048A7D7" wp14:editId="6E5BBF31">
            <wp:extent cx="5143500" cy="2895600"/>
            <wp:effectExtent l="0" t="0" r="19050" b="19050"/>
            <wp:docPr id="1055" name="Chart 10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33653D" w:rsidRPr="00ED5272" w:rsidRDefault="0033653D" w:rsidP="0033653D">
      <w:pPr>
        <w:jc w:val="both"/>
        <w:rPr>
          <w:bCs/>
        </w:rPr>
      </w:pPr>
      <w:r w:rsidRPr="00ED5272">
        <w:rPr>
          <w:bCs/>
        </w:rPr>
        <w:t xml:space="preserve">The two graphs above </w:t>
      </w:r>
      <w:r w:rsidRPr="00194A42">
        <w:rPr>
          <w:bCs/>
          <w:noProof/>
        </w:rPr>
        <w:t>show</w:t>
      </w:r>
      <w:r w:rsidRPr="00ED5272">
        <w:rPr>
          <w:bCs/>
        </w:rPr>
        <w:t xml:space="preserve"> the first 7 days run-off from historical data when</w:t>
      </w:r>
      <w:r w:rsidR="00A66586">
        <w:rPr>
          <w:bCs/>
        </w:rPr>
        <w:t xml:space="preserve"> the</w:t>
      </w:r>
      <w:r w:rsidRPr="00ED5272">
        <w:rPr>
          <w:bCs/>
        </w:rPr>
        <w:t xml:space="preserve"> </w:t>
      </w:r>
      <w:r w:rsidRPr="00194A42">
        <w:rPr>
          <w:bCs/>
          <w:noProof/>
        </w:rPr>
        <w:t>weekend</w:t>
      </w:r>
      <w:r w:rsidRPr="00ED5272">
        <w:rPr>
          <w:bCs/>
        </w:rPr>
        <w:t xml:space="preserve"> effect is neutralized. In both product groups, run-off approaches are still higher than the ones from historical data, which supports the reliability of the approaches.</w:t>
      </w:r>
    </w:p>
    <w:p w:rsidR="0033653D" w:rsidRPr="0033653D" w:rsidRDefault="0033653D" w:rsidP="00D63463">
      <w:pPr>
        <w:rPr>
          <w:rFonts w:asciiTheme="majorHAnsi" w:hAnsiTheme="majorHAnsi"/>
          <w:lang w:eastAsia="en-US"/>
        </w:rPr>
      </w:pPr>
    </w:p>
    <w:p w:rsidR="00026981" w:rsidRPr="00F85E33" w:rsidRDefault="00026981" w:rsidP="00F85E33">
      <w:pPr>
        <w:pStyle w:val="Heading1"/>
        <w:rPr>
          <w:sz w:val="28"/>
        </w:rPr>
      </w:pPr>
      <w:bookmarkStart w:id="507" w:name="_Toc499913543"/>
      <w:r w:rsidRPr="00F85E33">
        <w:rPr>
          <w:sz w:val="28"/>
        </w:rPr>
        <w:t>VI. Future Enhancements</w:t>
      </w:r>
      <w:bookmarkEnd w:id="507"/>
    </w:p>
    <w:p w:rsidR="00F274CB" w:rsidRDefault="00F274CB" w:rsidP="00262319">
      <w:pPr>
        <w:spacing w:after="0" w:line="240" w:lineRule="auto"/>
        <w:rPr>
          <w:rFonts w:asciiTheme="majorHAnsi" w:eastAsia="Times New Roman" w:hAnsiTheme="majorHAnsi" w:cs="Times New Roman"/>
        </w:rPr>
      </w:pPr>
    </w:p>
    <w:p w:rsidR="00F274CB" w:rsidRDefault="00262319" w:rsidP="00F274CB">
      <w:pPr>
        <w:rPr>
          <w:rFonts w:asciiTheme="majorHAnsi" w:hAnsiTheme="majorHAnsi"/>
        </w:rPr>
      </w:pPr>
      <w:r w:rsidRPr="00F274CB">
        <w:rPr>
          <w:rFonts w:asciiTheme="majorHAnsi" w:hAnsiTheme="majorHAnsi"/>
        </w:rPr>
        <w:t xml:space="preserve">This section contains </w:t>
      </w:r>
      <w:r w:rsidR="004A6EC0">
        <w:rPr>
          <w:rFonts w:asciiTheme="majorHAnsi" w:hAnsiTheme="majorHAnsi"/>
        </w:rPr>
        <w:t>potential</w:t>
      </w:r>
      <w:r w:rsidR="00647EF0" w:rsidRPr="00F274CB">
        <w:rPr>
          <w:rFonts w:asciiTheme="majorHAnsi" w:hAnsiTheme="majorHAnsi"/>
        </w:rPr>
        <w:t xml:space="preserve"> enhancements</w:t>
      </w:r>
      <w:r w:rsidR="004A6EC0">
        <w:rPr>
          <w:rFonts w:asciiTheme="majorHAnsi" w:hAnsiTheme="majorHAnsi"/>
        </w:rPr>
        <w:t xml:space="preserve"> to</w:t>
      </w:r>
      <w:r w:rsidR="00647EF0" w:rsidRPr="00F274CB">
        <w:rPr>
          <w:rFonts w:asciiTheme="majorHAnsi" w:hAnsiTheme="majorHAnsi"/>
        </w:rPr>
        <w:t xml:space="preserve"> the stress test methodolo</w:t>
      </w:r>
      <w:r w:rsidR="00F85E33">
        <w:rPr>
          <w:rFonts w:asciiTheme="majorHAnsi" w:hAnsiTheme="majorHAnsi"/>
        </w:rPr>
        <w:t>gy</w:t>
      </w:r>
      <w:r w:rsidR="004A6EC0">
        <w:rPr>
          <w:rFonts w:asciiTheme="majorHAnsi" w:hAnsiTheme="majorHAnsi"/>
        </w:rPr>
        <w:t xml:space="preserve"> that will be evaluated by BOC.</w:t>
      </w:r>
    </w:p>
    <w:p w:rsidR="004A6EC0" w:rsidRDefault="004A6EC0" w:rsidP="004275D6">
      <w:pPr>
        <w:pStyle w:val="ListParagraph"/>
        <w:numPr>
          <w:ilvl w:val="0"/>
          <w:numId w:val="13"/>
        </w:numPr>
        <w:rPr>
          <w:rFonts w:asciiTheme="majorHAnsi" w:hAnsiTheme="majorHAnsi"/>
        </w:rPr>
      </w:pPr>
      <w:r w:rsidRPr="004275D6">
        <w:rPr>
          <w:rFonts w:asciiTheme="majorHAnsi" w:hAnsiTheme="majorHAnsi"/>
        </w:rPr>
        <w:t xml:space="preserve">BOC </w:t>
      </w:r>
      <w:r w:rsidRPr="004A6EC0">
        <w:rPr>
          <w:rFonts w:asciiTheme="majorHAnsi" w:hAnsiTheme="majorHAnsi"/>
        </w:rPr>
        <w:t>will continuously monitor idiosyncratic and systemic risks and expects to build out its slate of scenario over time to better a</w:t>
      </w:r>
      <w:r w:rsidRPr="004275D6">
        <w:rPr>
          <w:rFonts w:asciiTheme="majorHAnsi" w:hAnsiTheme="majorHAnsi"/>
        </w:rPr>
        <w:t xml:space="preserve">lign </w:t>
      </w:r>
      <w:r w:rsidRPr="004A6EC0">
        <w:rPr>
          <w:rFonts w:asciiTheme="majorHAnsi" w:hAnsiTheme="majorHAnsi"/>
        </w:rPr>
        <w:t xml:space="preserve">its stress testing </w:t>
      </w:r>
      <w:r w:rsidRPr="004275D6">
        <w:rPr>
          <w:rFonts w:asciiTheme="majorHAnsi" w:hAnsiTheme="majorHAnsi"/>
        </w:rPr>
        <w:t xml:space="preserve">with </w:t>
      </w:r>
      <w:r w:rsidRPr="004A6EC0">
        <w:rPr>
          <w:rFonts w:asciiTheme="majorHAnsi" w:hAnsiTheme="majorHAnsi"/>
        </w:rPr>
        <w:t>BOC</w:t>
      </w:r>
      <w:r w:rsidRPr="004275D6">
        <w:rPr>
          <w:rFonts w:asciiTheme="majorHAnsi" w:hAnsiTheme="majorHAnsi"/>
        </w:rPr>
        <w:t xml:space="preserve">’s specific </w:t>
      </w:r>
      <w:r w:rsidRPr="004A6EC0">
        <w:rPr>
          <w:rFonts w:asciiTheme="majorHAnsi" w:hAnsiTheme="majorHAnsi"/>
        </w:rPr>
        <w:t xml:space="preserve">risk </w:t>
      </w:r>
      <w:r w:rsidRPr="004A6EC0">
        <w:rPr>
          <w:rFonts w:asciiTheme="majorHAnsi" w:hAnsiTheme="majorHAnsi"/>
        </w:rPr>
        <w:lastRenderedPageBreak/>
        <w:t>profile</w:t>
      </w:r>
      <w:r w:rsidRPr="004275D6">
        <w:rPr>
          <w:rFonts w:asciiTheme="majorHAnsi" w:hAnsiTheme="majorHAnsi"/>
        </w:rPr>
        <w:t xml:space="preserve">, including BOC’s business models, portfolio strategies and key risks, stressing the specific business lines and markets in which BOC operates and </w:t>
      </w:r>
      <w:r w:rsidRPr="004A6EC0">
        <w:rPr>
          <w:rFonts w:asciiTheme="majorHAnsi" w:hAnsiTheme="majorHAnsi"/>
        </w:rPr>
        <w:t>its</w:t>
      </w:r>
      <w:r w:rsidRPr="004275D6">
        <w:rPr>
          <w:rFonts w:asciiTheme="majorHAnsi" w:hAnsiTheme="majorHAnsi"/>
        </w:rPr>
        <w:t xml:space="preserve"> unique regional and industry exposures. </w:t>
      </w:r>
    </w:p>
    <w:p w:rsidR="004A6EC0" w:rsidRDefault="004A6EC0" w:rsidP="004275D6">
      <w:pPr>
        <w:pStyle w:val="ListParagraph"/>
        <w:rPr>
          <w:rFonts w:asciiTheme="majorHAnsi" w:hAnsiTheme="majorHAnsi"/>
        </w:rPr>
      </w:pPr>
    </w:p>
    <w:p w:rsidR="004A6EC0" w:rsidRDefault="004A6EC0" w:rsidP="004275D6">
      <w:pPr>
        <w:pStyle w:val="ListParagraph"/>
        <w:numPr>
          <w:ilvl w:val="0"/>
          <w:numId w:val="13"/>
        </w:numPr>
        <w:rPr>
          <w:rFonts w:asciiTheme="majorHAnsi" w:hAnsiTheme="majorHAnsi"/>
        </w:rPr>
      </w:pPr>
      <w:r>
        <w:rPr>
          <w:rFonts w:asciiTheme="majorHAnsi" w:hAnsiTheme="majorHAnsi"/>
        </w:rPr>
        <w:t>BOC will continue to refine its approach to developing stressed deposit runoff assumptions.  Specifically, BOC will assess the availability of transaction data and appropriate modeling techniques to more precisely measure client operational cash requirements.</w:t>
      </w:r>
    </w:p>
    <w:p w:rsidR="004A6EC0" w:rsidRPr="004275D6" w:rsidRDefault="004A6EC0" w:rsidP="004275D6">
      <w:pPr>
        <w:pStyle w:val="ListParagraph"/>
        <w:rPr>
          <w:rFonts w:asciiTheme="majorHAnsi" w:hAnsiTheme="majorHAnsi"/>
        </w:rPr>
      </w:pPr>
    </w:p>
    <w:p w:rsidR="00F32596" w:rsidRDefault="004A6EC0" w:rsidP="00F274CB">
      <w:pPr>
        <w:pStyle w:val="ListParagraph"/>
        <w:numPr>
          <w:ilvl w:val="0"/>
          <w:numId w:val="13"/>
        </w:numPr>
        <w:rPr>
          <w:rFonts w:asciiTheme="majorHAnsi" w:hAnsiTheme="majorHAnsi"/>
        </w:rPr>
      </w:pPr>
      <w:r>
        <w:rPr>
          <w:rFonts w:asciiTheme="majorHAnsi" w:hAnsiTheme="majorHAnsi"/>
        </w:rPr>
        <w:t>BOC will assess i</w:t>
      </w:r>
      <w:r w:rsidRPr="004A6EC0">
        <w:rPr>
          <w:rFonts w:asciiTheme="majorHAnsi" w:hAnsiTheme="majorHAnsi"/>
        </w:rPr>
        <w:t xml:space="preserve">mplementation of more advanced/automated tools. </w:t>
      </w:r>
      <w:r w:rsidR="00BA6E7E">
        <w:rPr>
          <w:rFonts w:asciiTheme="majorHAnsi" w:hAnsiTheme="majorHAnsi"/>
        </w:rPr>
        <w:t>BOC has determined that the level of complexity of BOC CUSO’s operations do not currently require</w:t>
      </w:r>
      <w:r w:rsidR="00A66586">
        <w:rPr>
          <w:rFonts w:asciiTheme="majorHAnsi" w:hAnsiTheme="majorHAnsi"/>
        </w:rPr>
        <w:t xml:space="preserve"> the</w:t>
      </w:r>
      <w:r w:rsidR="00BA6E7E">
        <w:rPr>
          <w:rFonts w:asciiTheme="majorHAnsi" w:hAnsiTheme="majorHAnsi"/>
        </w:rPr>
        <w:t xml:space="preserve"> </w:t>
      </w:r>
      <w:r w:rsidR="00BA6E7E" w:rsidRPr="00E8441B">
        <w:rPr>
          <w:rFonts w:asciiTheme="majorHAnsi" w:hAnsiTheme="majorHAnsi"/>
          <w:noProof/>
        </w:rPr>
        <w:t>use</w:t>
      </w:r>
      <w:r w:rsidR="00BA6E7E">
        <w:rPr>
          <w:rFonts w:asciiTheme="majorHAnsi" w:hAnsiTheme="majorHAnsi"/>
        </w:rPr>
        <w:t xml:space="preserve"> of an automated solution.  However, BOC will continue to assess the cost and benefits of potential strategic solutions as BOC CUSO </w:t>
      </w:r>
      <w:r w:rsidR="00BA6E7E" w:rsidRPr="00E8441B">
        <w:rPr>
          <w:rFonts w:asciiTheme="majorHAnsi" w:hAnsiTheme="majorHAnsi"/>
          <w:noProof/>
        </w:rPr>
        <w:t>continues</w:t>
      </w:r>
      <w:r w:rsidR="00A66586">
        <w:rPr>
          <w:rFonts w:asciiTheme="majorHAnsi" w:hAnsiTheme="majorHAnsi"/>
          <w:noProof/>
        </w:rPr>
        <w:t xml:space="preserve"> to</w:t>
      </w:r>
      <w:r w:rsidR="00BA6E7E">
        <w:rPr>
          <w:rFonts w:asciiTheme="majorHAnsi" w:hAnsiTheme="majorHAnsi"/>
        </w:rPr>
        <w:t xml:space="preserve"> expand.</w:t>
      </w:r>
    </w:p>
    <w:p w:rsidR="00E35886" w:rsidRPr="00E35886" w:rsidRDefault="00E35886" w:rsidP="00E35886">
      <w:pPr>
        <w:pStyle w:val="ListParagraph"/>
        <w:rPr>
          <w:rFonts w:asciiTheme="majorHAnsi" w:hAnsiTheme="majorHAnsi"/>
        </w:rPr>
      </w:pPr>
    </w:p>
    <w:p w:rsidR="00934AE6" w:rsidRPr="00F85E33" w:rsidRDefault="00DD722D" w:rsidP="00F85E33">
      <w:pPr>
        <w:pStyle w:val="Heading1"/>
        <w:rPr>
          <w:sz w:val="28"/>
          <w:lang w:eastAsia="en-US"/>
        </w:rPr>
      </w:pPr>
      <w:bookmarkStart w:id="508" w:name="_Toc499913544"/>
      <w:r w:rsidRPr="00F85E33">
        <w:rPr>
          <w:sz w:val="28"/>
          <w:lang w:eastAsia="en-US"/>
        </w:rPr>
        <w:t>VII. Glossary</w:t>
      </w:r>
      <w:bookmarkEnd w:id="508"/>
      <w:r w:rsidRPr="00F85E33">
        <w:rPr>
          <w:sz w:val="28"/>
          <w:lang w:eastAsia="en-US"/>
        </w:rPr>
        <w:t xml:space="preserve"> </w:t>
      </w:r>
    </w:p>
    <w:tbl>
      <w:tblPr>
        <w:tblStyle w:val="GridTable4Accent5"/>
        <w:tblW w:w="0" w:type="auto"/>
        <w:tblLook w:val="04A0" w:firstRow="1" w:lastRow="0" w:firstColumn="1" w:lastColumn="0" w:noHBand="0" w:noVBand="1"/>
      </w:tblPr>
      <w:tblGrid>
        <w:gridCol w:w="2335"/>
        <w:gridCol w:w="5580"/>
      </w:tblGrid>
      <w:tr w:rsidR="00C74C4C" w:rsidTr="00A50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C74C4C" w:rsidRDefault="00C74C4C" w:rsidP="00A50439">
            <w:pPr>
              <w:rPr>
                <w:rFonts w:ascii="Times New Roman" w:hAnsi="Times New Roman" w:cs="Times New Roman"/>
              </w:rPr>
            </w:pPr>
            <w:r>
              <w:rPr>
                <w:rFonts w:ascii="Times New Roman" w:hAnsi="Times New Roman" w:cs="Times New Roman"/>
              </w:rPr>
              <w:t xml:space="preserve">Abbreviation </w:t>
            </w:r>
          </w:p>
        </w:tc>
        <w:tc>
          <w:tcPr>
            <w:tcW w:w="5580" w:type="dxa"/>
          </w:tcPr>
          <w:p w:rsidR="00C74C4C" w:rsidRDefault="00C74C4C" w:rsidP="00A5043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Full Name</w:t>
            </w:r>
          </w:p>
        </w:tc>
      </w:tr>
      <w:tr w:rsidR="00C74C4C" w:rsidTr="00A5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C74C4C" w:rsidRDefault="00C74C4C" w:rsidP="00A50439">
            <w:pPr>
              <w:rPr>
                <w:rFonts w:ascii="Times New Roman" w:hAnsi="Times New Roman" w:cs="Times New Roman"/>
              </w:rPr>
            </w:pPr>
            <w:r>
              <w:rPr>
                <w:rFonts w:ascii="Times New Roman" w:hAnsi="Times New Roman" w:cs="Times New Roman"/>
              </w:rPr>
              <w:t>BOC CUSO</w:t>
            </w:r>
          </w:p>
        </w:tc>
        <w:tc>
          <w:tcPr>
            <w:tcW w:w="5580" w:type="dxa"/>
          </w:tcPr>
          <w:p w:rsidR="00C74C4C" w:rsidRDefault="00C74C4C" w:rsidP="00A5043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Bank of China Combined U.S. Operations </w:t>
            </w:r>
          </w:p>
        </w:tc>
      </w:tr>
      <w:tr w:rsidR="00C74C4C" w:rsidTr="00A50439">
        <w:tc>
          <w:tcPr>
            <w:cnfStyle w:val="001000000000" w:firstRow="0" w:lastRow="0" w:firstColumn="1" w:lastColumn="0" w:oddVBand="0" w:evenVBand="0" w:oddHBand="0" w:evenHBand="0" w:firstRowFirstColumn="0" w:firstRowLastColumn="0" w:lastRowFirstColumn="0" w:lastRowLastColumn="0"/>
            <w:tcW w:w="2335" w:type="dxa"/>
          </w:tcPr>
          <w:p w:rsidR="00C74C4C" w:rsidRDefault="00C74C4C" w:rsidP="00C74C4C">
            <w:pPr>
              <w:rPr>
                <w:rFonts w:ascii="Times New Roman" w:hAnsi="Times New Roman" w:cs="Times New Roman"/>
              </w:rPr>
            </w:pPr>
            <w:r>
              <w:rPr>
                <w:rFonts w:ascii="Times New Roman" w:hAnsi="Times New Roman" w:cs="Times New Roman"/>
              </w:rPr>
              <w:t>BOCNY</w:t>
            </w:r>
          </w:p>
        </w:tc>
        <w:tc>
          <w:tcPr>
            <w:tcW w:w="5580" w:type="dxa"/>
          </w:tcPr>
          <w:p w:rsidR="00C74C4C" w:rsidRDefault="00C74C4C" w:rsidP="00C74C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Bank of China New York Branch</w:t>
            </w:r>
          </w:p>
        </w:tc>
      </w:tr>
      <w:tr w:rsidR="00C74C4C" w:rsidTr="00A5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C74C4C" w:rsidRDefault="00C74C4C" w:rsidP="00C74C4C">
            <w:pPr>
              <w:rPr>
                <w:rFonts w:ascii="Times New Roman" w:hAnsi="Times New Roman" w:cs="Times New Roman"/>
              </w:rPr>
            </w:pPr>
            <w:r>
              <w:rPr>
                <w:rFonts w:ascii="Times New Roman" w:hAnsi="Times New Roman" w:cs="Times New Roman"/>
              </w:rPr>
              <w:t>FMD</w:t>
            </w:r>
          </w:p>
        </w:tc>
        <w:tc>
          <w:tcPr>
            <w:tcW w:w="5580" w:type="dxa"/>
          </w:tcPr>
          <w:p w:rsidR="00C74C4C" w:rsidRDefault="00C74C4C" w:rsidP="00C74C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BOC U.S. Branches Financial Management Department</w:t>
            </w:r>
          </w:p>
        </w:tc>
      </w:tr>
      <w:tr w:rsidR="00C74C4C" w:rsidTr="00A50439">
        <w:tc>
          <w:tcPr>
            <w:cnfStyle w:val="001000000000" w:firstRow="0" w:lastRow="0" w:firstColumn="1" w:lastColumn="0" w:oddVBand="0" w:evenVBand="0" w:oddHBand="0" w:evenHBand="0" w:firstRowFirstColumn="0" w:firstRowLastColumn="0" w:lastRowFirstColumn="0" w:lastRowLastColumn="0"/>
            <w:tcW w:w="2335" w:type="dxa"/>
          </w:tcPr>
          <w:p w:rsidR="00C74C4C" w:rsidRDefault="00C74C4C" w:rsidP="00C74C4C">
            <w:pPr>
              <w:rPr>
                <w:rFonts w:ascii="Times New Roman" w:hAnsi="Times New Roman" w:cs="Times New Roman"/>
              </w:rPr>
            </w:pPr>
            <w:r>
              <w:rPr>
                <w:rFonts w:ascii="Times New Roman" w:hAnsi="Times New Roman" w:cs="Times New Roman"/>
              </w:rPr>
              <w:t>CBD</w:t>
            </w:r>
          </w:p>
        </w:tc>
        <w:tc>
          <w:tcPr>
            <w:tcW w:w="5580" w:type="dxa"/>
          </w:tcPr>
          <w:p w:rsidR="00C74C4C" w:rsidRDefault="00C74C4C" w:rsidP="00C74C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BOC U.S. Branches Corporate Banking Department</w:t>
            </w:r>
          </w:p>
        </w:tc>
      </w:tr>
      <w:tr w:rsidR="00C74C4C" w:rsidTr="00A50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rsidR="00C74C4C" w:rsidRDefault="00C74C4C" w:rsidP="00C74C4C">
            <w:pPr>
              <w:rPr>
                <w:rFonts w:ascii="Times New Roman" w:hAnsi="Times New Roman" w:cs="Times New Roman"/>
              </w:rPr>
            </w:pPr>
            <w:r>
              <w:rPr>
                <w:rFonts w:ascii="Times New Roman" w:hAnsi="Times New Roman" w:cs="Times New Roman"/>
              </w:rPr>
              <w:t xml:space="preserve">TRD </w:t>
            </w:r>
          </w:p>
        </w:tc>
        <w:tc>
          <w:tcPr>
            <w:tcW w:w="5580" w:type="dxa"/>
          </w:tcPr>
          <w:p w:rsidR="00C74C4C" w:rsidRDefault="00C74C4C" w:rsidP="00C74C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BOC U.S. Branches Treasury Department</w:t>
            </w:r>
          </w:p>
        </w:tc>
      </w:tr>
      <w:tr w:rsidR="00F91074" w:rsidTr="00A50439">
        <w:tc>
          <w:tcPr>
            <w:cnfStyle w:val="001000000000" w:firstRow="0" w:lastRow="0" w:firstColumn="1" w:lastColumn="0" w:oddVBand="0" w:evenVBand="0" w:oddHBand="0" w:evenHBand="0" w:firstRowFirstColumn="0" w:firstRowLastColumn="0" w:lastRowFirstColumn="0" w:lastRowLastColumn="0"/>
            <w:tcW w:w="2335" w:type="dxa"/>
          </w:tcPr>
          <w:p w:rsidR="00F91074" w:rsidRDefault="00F91074" w:rsidP="00C74C4C">
            <w:pPr>
              <w:rPr>
                <w:rFonts w:ascii="Times New Roman" w:hAnsi="Times New Roman" w:cs="Times New Roman"/>
              </w:rPr>
            </w:pPr>
            <w:r>
              <w:rPr>
                <w:rFonts w:ascii="Times New Roman" w:hAnsi="Times New Roman" w:cs="Times New Roman"/>
              </w:rPr>
              <w:t>RMD</w:t>
            </w:r>
          </w:p>
        </w:tc>
        <w:tc>
          <w:tcPr>
            <w:tcW w:w="5580" w:type="dxa"/>
          </w:tcPr>
          <w:p w:rsidR="00F91074" w:rsidRDefault="00F91074" w:rsidP="00C74C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BOC U.S. Branches Risk Management Department</w:t>
            </w:r>
          </w:p>
        </w:tc>
      </w:tr>
    </w:tbl>
    <w:p w:rsidR="00F85042" w:rsidRDefault="00F85042" w:rsidP="005C2E2F">
      <w:pPr>
        <w:rPr>
          <w:rFonts w:asciiTheme="majorHAnsi" w:eastAsiaTheme="majorEastAsia" w:hAnsiTheme="majorHAnsi" w:cs="Times New Roman"/>
          <w:b/>
          <w:color w:val="A44E00" w:themeColor="accent1" w:themeShade="BF"/>
          <w:lang w:eastAsia="en-US"/>
        </w:rPr>
      </w:pPr>
    </w:p>
    <w:p w:rsidR="00A50439" w:rsidRDefault="002762B8" w:rsidP="00C53E04">
      <w:pPr>
        <w:pStyle w:val="Heading1"/>
        <w:rPr>
          <w:sz w:val="28"/>
        </w:rPr>
      </w:pPr>
      <w:bookmarkStart w:id="509" w:name="_Toc434934000"/>
      <w:bookmarkStart w:id="510" w:name="_Toc499913545"/>
      <w:r w:rsidRPr="00F85E33">
        <w:rPr>
          <w:sz w:val="28"/>
        </w:rPr>
        <w:t xml:space="preserve">VIII. </w:t>
      </w:r>
      <w:r w:rsidR="00C74C4C" w:rsidRPr="00F85E33">
        <w:rPr>
          <w:sz w:val="28"/>
        </w:rPr>
        <w:t>Appendices</w:t>
      </w:r>
      <w:bookmarkEnd w:id="509"/>
      <w:bookmarkEnd w:id="510"/>
      <w:r w:rsidR="00C74C4C" w:rsidRPr="00F85E33">
        <w:rPr>
          <w:sz w:val="28"/>
        </w:rPr>
        <w:t xml:space="preserve"> </w:t>
      </w:r>
    </w:p>
    <w:p w:rsidR="00C53E04" w:rsidRPr="00C53E04" w:rsidRDefault="00C53E04" w:rsidP="00C53E04"/>
    <w:p w:rsidR="00C74C4C" w:rsidRDefault="00C74C4C" w:rsidP="005C2E2F">
      <w:pPr>
        <w:rPr>
          <w:rFonts w:asciiTheme="majorHAnsi" w:eastAsiaTheme="majorEastAsia" w:hAnsiTheme="majorHAnsi" w:cs="Times New Roman"/>
          <w:b/>
          <w:color w:val="A44E00" w:themeColor="accent1" w:themeShade="BF"/>
          <w:lang w:eastAsia="en-US"/>
        </w:rPr>
      </w:pPr>
      <w:r>
        <w:rPr>
          <w:rFonts w:asciiTheme="majorHAnsi" w:eastAsiaTheme="majorEastAsia" w:hAnsiTheme="majorHAnsi" w:cs="Times New Roman"/>
          <w:b/>
          <w:color w:val="A44E00" w:themeColor="accent1" w:themeShade="BF"/>
          <w:lang w:eastAsia="en-US"/>
        </w:rPr>
        <w:t xml:space="preserve">Appendix A: Additional Analysis </w:t>
      </w:r>
    </w:p>
    <w:p w:rsidR="00A50439" w:rsidRPr="00A50439" w:rsidRDefault="00A50439" w:rsidP="005C2E2F">
      <w:pPr>
        <w:rPr>
          <w:rFonts w:asciiTheme="majorHAnsi" w:eastAsiaTheme="majorEastAsia" w:hAnsiTheme="majorHAnsi" w:cs="Times New Roman"/>
          <w:lang w:eastAsia="en-US"/>
        </w:rPr>
      </w:pPr>
      <w:r w:rsidRPr="00A50439">
        <w:rPr>
          <w:rFonts w:asciiTheme="majorHAnsi" w:eastAsiaTheme="majorEastAsia" w:hAnsiTheme="majorHAnsi" w:cs="Times New Roman"/>
          <w:lang w:eastAsia="en-US"/>
        </w:rPr>
        <w:t>1. Federal Reserve Balance</w:t>
      </w:r>
    </w:p>
    <w:p w:rsidR="002762B8" w:rsidRDefault="00A50439" w:rsidP="005C2E2F">
      <w:pPr>
        <w:rPr>
          <w:rFonts w:asciiTheme="majorHAnsi" w:eastAsiaTheme="majorEastAsia" w:hAnsiTheme="majorHAnsi" w:cs="Times New Roman"/>
          <w:lang w:eastAsia="en-US"/>
        </w:rPr>
      </w:pPr>
      <w:r w:rsidRPr="00A50439">
        <w:rPr>
          <w:rFonts w:asciiTheme="majorHAnsi" w:eastAsiaTheme="majorEastAsia" w:hAnsiTheme="majorHAnsi" w:cs="Times New Roman"/>
          <w:lang w:eastAsia="en-US"/>
        </w:rPr>
        <w:t xml:space="preserve">BOCNY </w:t>
      </w:r>
      <w:r w:rsidR="002762B8">
        <w:rPr>
          <w:rFonts w:asciiTheme="majorHAnsi" w:eastAsiaTheme="majorEastAsia" w:hAnsiTheme="majorHAnsi" w:cs="Times New Roman"/>
          <w:lang w:eastAsia="en-US"/>
        </w:rPr>
        <w:t>generally</w:t>
      </w:r>
      <w:r w:rsidRPr="00A50439">
        <w:rPr>
          <w:rFonts w:asciiTheme="majorHAnsi" w:eastAsiaTheme="majorEastAsia" w:hAnsiTheme="majorHAnsi" w:cs="Times New Roman"/>
          <w:lang w:eastAsia="en-US"/>
        </w:rPr>
        <w:t xml:space="preserve"> parks excess cash </w:t>
      </w:r>
      <w:r>
        <w:rPr>
          <w:rFonts w:asciiTheme="majorHAnsi" w:eastAsiaTheme="majorEastAsia" w:hAnsiTheme="majorHAnsi" w:cs="Times New Roman"/>
          <w:lang w:eastAsia="en-US"/>
        </w:rPr>
        <w:t xml:space="preserve">in its Federal Reserve Bank account. The balances have been volatile given the nature of its liability portfolio. </w:t>
      </w:r>
    </w:p>
    <w:p w:rsidR="002762B8" w:rsidRDefault="002762B8" w:rsidP="005C2E2F">
      <w:pPr>
        <w:rPr>
          <w:rFonts w:asciiTheme="majorHAnsi" w:eastAsiaTheme="majorEastAsia" w:hAnsiTheme="majorHAnsi" w:cs="Times New Roman"/>
          <w:lang w:eastAsia="en-US"/>
        </w:rPr>
      </w:pPr>
      <w:del w:id="511" w:author="FANG, XIANG" w:date="2018-11-28T14:53:00Z">
        <w:r w:rsidDel="00155DA6">
          <w:rPr>
            <w:rFonts w:asciiTheme="majorHAnsi" w:eastAsiaTheme="majorEastAsia" w:hAnsiTheme="majorHAnsi" w:cs="Times New Roman"/>
            <w:lang w:eastAsia="en-US"/>
          </w:rPr>
          <w:delText xml:space="preserve">The below chart illustrates the volatilities of the </w:delText>
        </w:r>
      </w:del>
      <w:r>
        <w:rPr>
          <w:rFonts w:asciiTheme="majorHAnsi" w:eastAsiaTheme="majorEastAsia" w:hAnsiTheme="majorHAnsi" w:cs="Times New Roman"/>
          <w:lang w:eastAsia="en-US"/>
        </w:rPr>
        <w:t xml:space="preserve">Federal Reserve Bank balance of BOC U.S. Branches </w:t>
      </w:r>
      <w:ins w:id="512" w:author="FANG, XIANG" w:date="2018-11-28T14:53:00Z">
        <w:r w:rsidR="00155DA6">
          <w:rPr>
            <w:rFonts w:asciiTheme="majorHAnsi" w:eastAsiaTheme="majorEastAsia" w:hAnsiTheme="majorHAnsi" w:cs="Times New Roman"/>
            <w:lang w:eastAsia="en-US"/>
          </w:rPr>
          <w:t xml:space="preserve">is very volatile </w:t>
        </w:r>
      </w:ins>
      <w:r>
        <w:rPr>
          <w:rFonts w:asciiTheme="majorHAnsi" w:eastAsiaTheme="majorEastAsia" w:hAnsiTheme="majorHAnsi" w:cs="Times New Roman"/>
          <w:lang w:eastAsia="en-US"/>
        </w:rPr>
        <w:t>from 2010 to 201</w:t>
      </w:r>
      <w:ins w:id="513" w:author="FANG, XIANG" w:date="2018-11-28T14:51:00Z">
        <w:r w:rsidR="00155DA6">
          <w:rPr>
            <w:rFonts w:asciiTheme="majorHAnsi" w:eastAsiaTheme="majorEastAsia" w:hAnsiTheme="majorHAnsi" w:cs="Times New Roman"/>
            <w:lang w:eastAsia="en-US"/>
          </w:rPr>
          <w:t>8</w:t>
        </w:r>
      </w:ins>
      <w:del w:id="514" w:author="FANG, XIANG" w:date="2018-11-28T14:51:00Z">
        <w:r w:rsidDel="00155DA6">
          <w:rPr>
            <w:rFonts w:asciiTheme="majorHAnsi" w:eastAsiaTheme="majorEastAsia" w:hAnsiTheme="majorHAnsi" w:cs="Times New Roman"/>
            <w:lang w:eastAsia="en-US"/>
          </w:rPr>
          <w:delText>6</w:delText>
        </w:r>
      </w:del>
      <w:r>
        <w:rPr>
          <w:rFonts w:asciiTheme="majorHAnsi" w:eastAsiaTheme="majorEastAsia" w:hAnsiTheme="majorHAnsi" w:cs="Times New Roman"/>
          <w:lang w:eastAsia="en-US"/>
        </w:rPr>
        <w:t xml:space="preserve">. The lowest balance was $0.8 b in July 2010 and the highest balance was $79 b in September 2015. Thus, it is critical for FMD to closely </w:t>
      </w:r>
      <w:r w:rsidR="005B2A2E">
        <w:rPr>
          <w:rFonts w:asciiTheme="majorHAnsi" w:eastAsiaTheme="majorEastAsia" w:hAnsiTheme="majorHAnsi" w:cs="Times New Roman"/>
          <w:lang w:eastAsia="en-US"/>
        </w:rPr>
        <w:t xml:space="preserve">and frequently </w:t>
      </w:r>
      <w:r>
        <w:rPr>
          <w:rFonts w:asciiTheme="majorHAnsi" w:eastAsiaTheme="majorEastAsia" w:hAnsiTheme="majorHAnsi" w:cs="Times New Roman"/>
          <w:lang w:eastAsia="en-US"/>
        </w:rPr>
        <w:t xml:space="preserve">monitor the </w:t>
      </w:r>
      <w:r w:rsidR="005B2A2E">
        <w:rPr>
          <w:rFonts w:asciiTheme="majorHAnsi" w:eastAsiaTheme="majorEastAsia" w:hAnsiTheme="majorHAnsi" w:cs="Times New Roman"/>
          <w:lang w:eastAsia="en-US"/>
        </w:rPr>
        <w:t xml:space="preserve">buffer </w:t>
      </w:r>
      <w:r>
        <w:rPr>
          <w:rFonts w:asciiTheme="majorHAnsi" w:eastAsiaTheme="majorEastAsia" w:hAnsiTheme="majorHAnsi" w:cs="Times New Roman"/>
          <w:lang w:eastAsia="en-US"/>
        </w:rPr>
        <w:t>balance to ensure</w:t>
      </w:r>
      <w:r w:rsidR="005B2A2E">
        <w:rPr>
          <w:rFonts w:asciiTheme="majorHAnsi" w:eastAsiaTheme="majorEastAsia" w:hAnsiTheme="majorHAnsi" w:cs="Times New Roman"/>
          <w:lang w:eastAsia="en-US"/>
        </w:rPr>
        <w:t xml:space="preserve"> proper control is in place. </w:t>
      </w:r>
      <w:r>
        <w:rPr>
          <w:rFonts w:asciiTheme="majorHAnsi" w:eastAsiaTheme="majorEastAsia" w:hAnsiTheme="majorHAnsi" w:cs="Times New Roman"/>
          <w:lang w:eastAsia="en-US"/>
        </w:rPr>
        <w:t xml:space="preserve"> </w:t>
      </w:r>
    </w:p>
    <w:p w:rsidR="002762B8" w:rsidDel="00155DA6" w:rsidRDefault="002762B8" w:rsidP="005C2E2F">
      <w:pPr>
        <w:rPr>
          <w:del w:id="515" w:author="FANG, XIANG" w:date="2018-11-28T14:53:00Z"/>
          <w:rFonts w:asciiTheme="majorHAnsi" w:eastAsiaTheme="majorEastAsia" w:hAnsiTheme="majorHAnsi" w:cs="Times New Roman"/>
          <w:lang w:eastAsia="en-US"/>
        </w:rPr>
      </w:pPr>
      <w:del w:id="516" w:author="FANG, XIANG" w:date="2018-11-28T14:53:00Z">
        <w:r w:rsidDel="00155DA6">
          <w:rPr>
            <w:rFonts w:asciiTheme="majorHAnsi" w:eastAsiaTheme="majorEastAsia" w:hAnsiTheme="majorHAnsi" w:cs="Times New Roman"/>
            <w:lang w:eastAsia="en-US"/>
          </w:rPr>
          <w:delText xml:space="preserve">Figure VIII.A </w:delText>
        </w:r>
        <w:r w:rsidR="005B2A2E" w:rsidDel="00155DA6">
          <w:rPr>
            <w:rFonts w:asciiTheme="majorHAnsi" w:eastAsiaTheme="majorEastAsia" w:hAnsiTheme="majorHAnsi" w:cs="Times New Roman"/>
            <w:lang w:eastAsia="en-US"/>
          </w:rPr>
          <w:delText>-</w:delText>
        </w:r>
        <w:r w:rsidDel="00155DA6">
          <w:rPr>
            <w:rFonts w:asciiTheme="majorHAnsi" w:eastAsiaTheme="majorEastAsia" w:hAnsiTheme="majorHAnsi" w:cs="Times New Roman"/>
            <w:lang w:eastAsia="en-US"/>
          </w:rPr>
          <w:delText xml:space="preserve"> 1: Federal Reserve Balance (Buffer) January 2010 – March 2016</w:delText>
        </w:r>
      </w:del>
    </w:p>
    <w:p w:rsidR="00A50439" w:rsidDel="00155DA6" w:rsidRDefault="002762B8" w:rsidP="005C2E2F">
      <w:pPr>
        <w:rPr>
          <w:del w:id="517" w:author="FANG, XIANG" w:date="2018-11-28T14:53:00Z"/>
          <w:rFonts w:asciiTheme="majorHAnsi" w:eastAsiaTheme="majorEastAsia" w:hAnsiTheme="majorHAnsi" w:cs="Times New Roman"/>
          <w:lang w:eastAsia="en-US"/>
        </w:rPr>
      </w:pPr>
      <w:del w:id="518" w:author="FANG, XIANG" w:date="2018-11-28T14:53:00Z">
        <w:r w:rsidDel="00155DA6">
          <w:rPr>
            <w:noProof/>
          </w:rPr>
          <w:lastRenderedPageBreak/>
          <w:drawing>
            <wp:inline distT="0" distB="0" distL="0" distR="0" wp14:anchorId="02206738" wp14:editId="30248D03">
              <wp:extent cx="5943600" cy="3111500"/>
              <wp:effectExtent l="0" t="0" r="0" b="1270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del>
    </w:p>
    <w:p w:rsidR="000318D8" w:rsidRPr="00FD48AA" w:rsidDel="00155DA6" w:rsidRDefault="00FD48AA" w:rsidP="005C2E2F">
      <w:pPr>
        <w:rPr>
          <w:del w:id="519" w:author="FANG, XIANG" w:date="2018-11-28T14:53:00Z"/>
          <w:rFonts w:asciiTheme="majorHAnsi" w:eastAsiaTheme="majorEastAsia" w:hAnsiTheme="majorHAnsi" w:cs="Times New Roman"/>
          <w:i/>
          <w:lang w:eastAsia="en-US"/>
        </w:rPr>
      </w:pPr>
      <w:del w:id="520" w:author="FANG, XIANG" w:date="2018-11-28T14:53:00Z">
        <w:r w:rsidRPr="00FD48AA" w:rsidDel="00155DA6">
          <w:rPr>
            <w:rFonts w:asciiTheme="majorHAnsi" w:eastAsiaTheme="majorEastAsia" w:hAnsiTheme="majorHAnsi" w:cs="Times New Roman"/>
            <w:i/>
            <w:lang w:eastAsia="en-US"/>
          </w:rPr>
          <w:delText>Source: T24 System</w:delText>
        </w:r>
      </w:del>
    </w:p>
    <w:p w:rsidR="000318D8" w:rsidDel="00155DA6" w:rsidRDefault="000318D8" w:rsidP="005C2E2F">
      <w:pPr>
        <w:rPr>
          <w:del w:id="521" w:author="FANG, XIANG" w:date="2018-11-28T14:53:00Z"/>
          <w:rFonts w:asciiTheme="majorHAnsi" w:eastAsiaTheme="majorEastAsia" w:hAnsiTheme="majorHAnsi" w:cs="Times New Roman"/>
          <w:lang w:eastAsia="en-US"/>
        </w:rPr>
      </w:pPr>
    </w:p>
    <w:p w:rsidR="005B2A2E" w:rsidRDefault="005B2A2E" w:rsidP="005C2E2F">
      <w:pPr>
        <w:rPr>
          <w:rFonts w:asciiTheme="majorHAnsi" w:eastAsiaTheme="majorEastAsia" w:hAnsiTheme="majorHAnsi" w:cs="Times New Roman"/>
          <w:lang w:eastAsia="en-US"/>
        </w:rPr>
      </w:pPr>
      <w:r>
        <w:rPr>
          <w:rFonts w:asciiTheme="majorHAnsi" w:eastAsiaTheme="majorEastAsia" w:hAnsiTheme="majorHAnsi" w:cs="Times New Roman"/>
          <w:lang w:eastAsia="en-US"/>
        </w:rPr>
        <w:t xml:space="preserve">2. </w:t>
      </w:r>
      <w:commentRangeStart w:id="522"/>
      <w:r>
        <w:rPr>
          <w:rFonts w:asciiTheme="majorHAnsi" w:eastAsiaTheme="majorEastAsia" w:hAnsiTheme="majorHAnsi" w:cs="Times New Roman"/>
          <w:lang w:eastAsia="en-US"/>
        </w:rPr>
        <w:t xml:space="preserve">Additional </w:t>
      </w:r>
      <w:r w:rsidRPr="00194A42">
        <w:rPr>
          <w:rFonts w:asciiTheme="majorHAnsi" w:eastAsiaTheme="majorEastAsia" w:hAnsiTheme="majorHAnsi" w:cs="Times New Roman"/>
          <w:noProof/>
          <w:lang w:eastAsia="en-US"/>
        </w:rPr>
        <w:t>anal</w:t>
      </w:r>
      <w:r w:rsidRPr="00035E1B">
        <w:rPr>
          <w:rFonts w:asciiTheme="majorHAnsi" w:eastAsiaTheme="majorEastAsia" w:hAnsiTheme="majorHAnsi" w:cs="Times New Roman"/>
          <w:noProof/>
          <w:lang w:eastAsia="en-US"/>
        </w:rPr>
        <w:t>ysis o</w:t>
      </w:r>
      <w:r w:rsidR="00A66586">
        <w:rPr>
          <w:rFonts w:asciiTheme="majorHAnsi" w:eastAsiaTheme="majorEastAsia" w:hAnsiTheme="majorHAnsi" w:cs="Times New Roman"/>
          <w:noProof/>
          <w:lang w:eastAsia="en-US"/>
        </w:rPr>
        <w:t>f</w:t>
      </w:r>
      <w:r>
        <w:rPr>
          <w:rFonts w:asciiTheme="majorHAnsi" w:eastAsiaTheme="majorEastAsia" w:hAnsiTheme="majorHAnsi" w:cs="Times New Roman"/>
          <w:lang w:eastAsia="en-US"/>
        </w:rPr>
        <w:t xml:space="preserve"> deposits from corporate customers</w:t>
      </w:r>
      <w:commentRangeEnd w:id="522"/>
      <w:r w:rsidR="00BF7017">
        <w:rPr>
          <w:rStyle w:val="CommentReference"/>
        </w:rPr>
        <w:commentReference w:id="522"/>
      </w:r>
    </w:p>
    <w:p w:rsidR="005B2A2E" w:rsidRDefault="005B2A2E" w:rsidP="005C2E2F">
      <w:pPr>
        <w:rPr>
          <w:rFonts w:asciiTheme="majorHAnsi" w:eastAsiaTheme="majorEastAsia" w:hAnsiTheme="majorHAnsi" w:cs="Times New Roman"/>
          <w:lang w:eastAsia="en-US"/>
        </w:rPr>
      </w:pPr>
      <w:r>
        <w:rPr>
          <w:rFonts w:asciiTheme="majorHAnsi" w:eastAsiaTheme="majorEastAsia" w:hAnsiTheme="majorHAnsi" w:cs="Times New Roman"/>
          <w:lang w:eastAsia="en-US"/>
        </w:rPr>
        <w:t xml:space="preserve">To further understand the product mix and characteristic of corporate customers, we did additional analysis on four types of deposits from corporate </w:t>
      </w:r>
      <w:r w:rsidR="00365B75">
        <w:rPr>
          <w:rFonts w:asciiTheme="majorHAnsi" w:eastAsiaTheme="majorEastAsia" w:hAnsiTheme="majorHAnsi" w:cs="Times New Roman"/>
          <w:lang w:eastAsia="en-US"/>
        </w:rPr>
        <w:t>customer’s profiles</w:t>
      </w:r>
      <w:r>
        <w:rPr>
          <w:rFonts w:asciiTheme="majorHAnsi" w:eastAsiaTheme="majorEastAsia" w:hAnsiTheme="majorHAnsi" w:cs="Times New Roman"/>
          <w:lang w:eastAsia="en-US"/>
        </w:rPr>
        <w:t>. Below table provides the information of the TB line and the corresponding name of the four deposits.</w:t>
      </w:r>
      <w:r w:rsidR="00365B75">
        <w:rPr>
          <w:rFonts w:asciiTheme="majorHAnsi" w:eastAsiaTheme="majorEastAsia" w:hAnsiTheme="majorHAnsi" w:cs="Times New Roman"/>
          <w:lang w:eastAsia="en-US"/>
        </w:rPr>
        <w:t xml:space="preserve"> The four types of corporate deposits represent the data from balance sheet line item Corporate Deposits. </w:t>
      </w:r>
    </w:p>
    <w:p w:rsidR="005B2A2E" w:rsidRPr="00B56D00" w:rsidRDefault="005B2A2E" w:rsidP="005C2E2F">
      <w:r w:rsidRPr="00B56D00">
        <w:rPr>
          <w:lang w:eastAsia="en-US"/>
        </w:rPr>
        <w:t xml:space="preserve">Table VIII.A. - 2: Corporate Deposit Analysis </w:t>
      </w:r>
    </w:p>
    <w:tbl>
      <w:tblPr>
        <w:tblStyle w:val="GridTable4Accent5"/>
        <w:tblW w:w="5580" w:type="dxa"/>
        <w:jc w:val="center"/>
        <w:tblLook w:val="04A0" w:firstRow="1" w:lastRow="0" w:firstColumn="1" w:lastColumn="0" w:noHBand="0" w:noVBand="1"/>
      </w:tblPr>
      <w:tblGrid>
        <w:gridCol w:w="1260"/>
        <w:gridCol w:w="4320"/>
      </w:tblGrid>
      <w:tr w:rsidR="005B2A2E" w:rsidRPr="00324544" w:rsidTr="00324544">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60" w:type="dxa"/>
            <w:noWrap/>
            <w:vAlign w:val="center"/>
            <w:hideMark/>
          </w:tcPr>
          <w:p w:rsidR="005B2A2E" w:rsidRPr="00324544" w:rsidRDefault="005B2A2E" w:rsidP="005B2A2E">
            <w:pPr>
              <w:jc w:val="center"/>
              <w:rPr>
                <w:rFonts w:asciiTheme="majorHAnsi" w:eastAsia="Times New Roman" w:hAnsiTheme="majorHAnsi" w:cs="Times New Roman"/>
                <w:b w:val="0"/>
              </w:rPr>
            </w:pPr>
            <w:r w:rsidRPr="00324544">
              <w:rPr>
                <w:rFonts w:asciiTheme="majorHAnsi" w:eastAsia="Times New Roman" w:hAnsiTheme="majorHAnsi" w:cs="Times New Roman"/>
                <w:b w:val="0"/>
              </w:rPr>
              <w:t>TB Code</w:t>
            </w:r>
          </w:p>
        </w:tc>
        <w:tc>
          <w:tcPr>
            <w:tcW w:w="4320" w:type="dxa"/>
            <w:noWrap/>
            <w:vAlign w:val="center"/>
            <w:hideMark/>
          </w:tcPr>
          <w:p w:rsidR="005B2A2E" w:rsidRPr="00324544" w:rsidRDefault="005B2A2E" w:rsidP="005B2A2E">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imes New Roman"/>
                <w:b w:val="0"/>
              </w:rPr>
            </w:pPr>
            <w:r w:rsidRPr="00324544">
              <w:rPr>
                <w:rFonts w:asciiTheme="majorHAnsi" w:eastAsia="Times New Roman" w:hAnsiTheme="majorHAnsi" w:cs="Times New Roman"/>
                <w:b w:val="0"/>
              </w:rPr>
              <w:t>Descriptions</w:t>
            </w:r>
          </w:p>
        </w:tc>
      </w:tr>
      <w:tr w:rsidR="005B2A2E" w:rsidRPr="00324544" w:rsidTr="00324544">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260" w:type="dxa"/>
            <w:vAlign w:val="center"/>
            <w:hideMark/>
          </w:tcPr>
          <w:p w:rsidR="005B2A2E" w:rsidRPr="00324544" w:rsidRDefault="005B2A2E" w:rsidP="005B2A2E">
            <w:pPr>
              <w:jc w:val="center"/>
              <w:rPr>
                <w:rFonts w:asciiTheme="majorHAnsi" w:eastAsia="Times New Roman" w:hAnsiTheme="majorHAnsi" w:cs="Times New Roman"/>
                <w:b w:val="0"/>
                <w:color w:val="000000"/>
              </w:rPr>
            </w:pPr>
            <w:r w:rsidRPr="00324544">
              <w:rPr>
                <w:rFonts w:asciiTheme="majorHAnsi" w:eastAsia="Times New Roman" w:hAnsiTheme="majorHAnsi" w:cs="Times New Roman"/>
                <w:b w:val="0"/>
                <w:color w:val="000000"/>
              </w:rPr>
              <w:t>4131</w:t>
            </w:r>
          </w:p>
        </w:tc>
        <w:tc>
          <w:tcPr>
            <w:tcW w:w="4320" w:type="dxa"/>
            <w:vAlign w:val="center"/>
            <w:hideMark/>
          </w:tcPr>
          <w:p w:rsidR="005B2A2E" w:rsidRPr="00324544" w:rsidRDefault="005B2A2E" w:rsidP="005B2A2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324544">
              <w:rPr>
                <w:rFonts w:asciiTheme="majorHAnsi" w:eastAsia="Times New Roman" w:hAnsiTheme="majorHAnsi" w:cs="Times New Roman"/>
                <w:color w:val="000000"/>
              </w:rPr>
              <w:t>DEMAND DEPOSITS-NON PERSONAL</w:t>
            </w:r>
          </w:p>
        </w:tc>
      </w:tr>
      <w:tr w:rsidR="005B2A2E" w:rsidRPr="00324544" w:rsidTr="00324544">
        <w:trPr>
          <w:trHeight w:val="576"/>
          <w:jc w:val="center"/>
        </w:trPr>
        <w:tc>
          <w:tcPr>
            <w:cnfStyle w:val="001000000000" w:firstRow="0" w:lastRow="0" w:firstColumn="1" w:lastColumn="0" w:oddVBand="0" w:evenVBand="0" w:oddHBand="0" w:evenHBand="0" w:firstRowFirstColumn="0" w:firstRowLastColumn="0" w:lastRowFirstColumn="0" w:lastRowLastColumn="0"/>
            <w:tcW w:w="1260" w:type="dxa"/>
            <w:vAlign w:val="center"/>
            <w:hideMark/>
          </w:tcPr>
          <w:p w:rsidR="005B2A2E" w:rsidRPr="00324544" w:rsidRDefault="005B2A2E" w:rsidP="005B2A2E">
            <w:pPr>
              <w:jc w:val="center"/>
              <w:rPr>
                <w:rFonts w:asciiTheme="majorHAnsi" w:eastAsia="Times New Roman" w:hAnsiTheme="majorHAnsi" w:cs="Times New Roman"/>
                <w:b w:val="0"/>
                <w:color w:val="000000"/>
              </w:rPr>
            </w:pPr>
            <w:r w:rsidRPr="00324544">
              <w:rPr>
                <w:rFonts w:asciiTheme="majorHAnsi" w:eastAsia="Times New Roman" w:hAnsiTheme="majorHAnsi" w:cs="Times New Roman"/>
                <w:b w:val="0"/>
                <w:color w:val="000000"/>
              </w:rPr>
              <w:t>4154</w:t>
            </w:r>
          </w:p>
        </w:tc>
        <w:tc>
          <w:tcPr>
            <w:tcW w:w="4320" w:type="dxa"/>
            <w:vAlign w:val="center"/>
            <w:hideMark/>
          </w:tcPr>
          <w:p w:rsidR="005B2A2E" w:rsidRPr="00324544" w:rsidRDefault="005B2A2E" w:rsidP="005B2A2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324544">
              <w:rPr>
                <w:rFonts w:asciiTheme="majorHAnsi" w:eastAsia="Times New Roman" w:hAnsiTheme="majorHAnsi" w:cs="Times New Roman"/>
                <w:color w:val="000000"/>
              </w:rPr>
              <w:t>DEMAND DEPOSIT-INT CHECKING</w:t>
            </w:r>
          </w:p>
        </w:tc>
      </w:tr>
      <w:tr w:rsidR="005B2A2E" w:rsidRPr="00324544" w:rsidTr="00324544">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60" w:type="dxa"/>
            <w:vAlign w:val="center"/>
            <w:hideMark/>
          </w:tcPr>
          <w:p w:rsidR="005B2A2E" w:rsidRPr="00324544" w:rsidRDefault="005B2A2E" w:rsidP="005B2A2E">
            <w:pPr>
              <w:jc w:val="center"/>
              <w:rPr>
                <w:rFonts w:asciiTheme="majorHAnsi" w:eastAsia="Times New Roman" w:hAnsiTheme="majorHAnsi" w:cs="Times New Roman"/>
                <w:b w:val="0"/>
                <w:color w:val="000000"/>
              </w:rPr>
            </w:pPr>
            <w:r w:rsidRPr="00324544">
              <w:rPr>
                <w:rFonts w:asciiTheme="majorHAnsi" w:eastAsia="Times New Roman" w:hAnsiTheme="majorHAnsi" w:cs="Times New Roman"/>
                <w:b w:val="0"/>
                <w:color w:val="000000"/>
              </w:rPr>
              <w:t>4200</w:t>
            </w:r>
          </w:p>
        </w:tc>
        <w:tc>
          <w:tcPr>
            <w:tcW w:w="4320" w:type="dxa"/>
            <w:vAlign w:val="center"/>
            <w:hideMark/>
          </w:tcPr>
          <w:p w:rsidR="005B2A2E" w:rsidRPr="00324544" w:rsidRDefault="005B2A2E" w:rsidP="005B2A2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color w:val="000000"/>
              </w:rPr>
            </w:pPr>
            <w:r w:rsidRPr="00324544">
              <w:rPr>
                <w:rFonts w:asciiTheme="majorHAnsi" w:eastAsia="Times New Roman" w:hAnsiTheme="majorHAnsi" w:cs="Times New Roman"/>
                <w:color w:val="000000"/>
              </w:rPr>
              <w:t>MONEY MARKETS-NON PERSONAL</w:t>
            </w:r>
          </w:p>
        </w:tc>
      </w:tr>
      <w:tr w:rsidR="005B2A2E" w:rsidRPr="00324544" w:rsidTr="00324544">
        <w:trPr>
          <w:trHeight w:val="516"/>
          <w:jc w:val="center"/>
        </w:trPr>
        <w:tc>
          <w:tcPr>
            <w:cnfStyle w:val="001000000000" w:firstRow="0" w:lastRow="0" w:firstColumn="1" w:lastColumn="0" w:oddVBand="0" w:evenVBand="0" w:oddHBand="0" w:evenHBand="0" w:firstRowFirstColumn="0" w:firstRowLastColumn="0" w:lastRowFirstColumn="0" w:lastRowLastColumn="0"/>
            <w:tcW w:w="1260" w:type="dxa"/>
            <w:vAlign w:val="center"/>
            <w:hideMark/>
          </w:tcPr>
          <w:p w:rsidR="005B2A2E" w:rsidRPr="00324544" w:rsidRDefault="005B2A2E" w:rsidP="005B2A2E">
            <w:pPr>
              <w:jc w:val="center"/>
              <w:rPr>
                <w:rFonts w:asciiTheme="majorHAnsi" w:eastAsia="Times New Roman" w:hAnsiTheme="majorHAnsi" w:cs="Times New Roman"/>
                <w:b w:val="0"/>
                <w:color w:val="000000"/>
              </w:rPr>
            </w:pPr>
            <w:r w:rsidRPr="00324544">
              <w:rPr>
                <w:rFonts w:asciiTheme="majorHAnsi" w:eastAsia="Times New Roman" w:hAnsiTheme="majorHAnsi" w:cs="Times New Roman"/>
                <w:b w:val="0"/>
                <w:color w:val="000000"/>
              </w:rPr>
              <w:t>4208</w:t>
            </w:r>
          </w:p>
        </w:tc>
        <w:tc>
          <w:tcPr>
            <w:tcW w:w="4320" w:type="dxa"/>
            <w:vAlign w:val="center"/>
            <w:hideMark/>
          </w:tcPr>
          <w:p w:rsidR="005B2A2E" w:rsidRPr="00324544" w:rsidRDefault="005B2A2E" w:rsidP="005B2A2E">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imes New Roman"/>
                <w:color w:val="000000"/>
              </w:rPr>
            </w:pPr>
            <w:r w:rsidRPr="00324544">
              <w:rPr>
                <w:rFonts w:asciiTheme="majorHAnsi" w:eastAsia="Times New Roman" w:hAnsiTheme="majorHAnsi" w:cs="Times New Roman"/>
                <w:color w:val="000000"/>
              </w:rPr>
              <w:t>CORPORATE MONEY MARKET FUNDS</w:t>
            </w:r>
          </w:p>
        </w:tc>
      </w:tr>
    </w:tbl>
    <w:p w:rsidR="00365B75" w:rsidRDefault="00365B75" w:rsidP="005C2E2F">
      <w:pPr>
        <w:rPr>
          <w:rFonts w:asciiTheme="majorHAnsi" w:eastAsiaTheme="majorEastAsia" w:hAnsiTheme="majorHAnsi" w:cs="Times New Roman"/>
          <w:lang w:eastAsia="en-US"/>
        </w:rPr>
      </w:pPr>
    </w:p>
    <w:p w:rsidR="005B2A2E" w:rsidRDefault="005B2A2E" w:rsidP="005C2E2F">
      <w:pPr>
        <w:rPr>
          <w:rFonts w:asciiTheme="majorHAnsi" w:eastAsiaTheme="majorEastAsia" w:hAnsiTheme="majorHAnsi" w:cs="Times New Roman"/>
          <w:lang w:eastAsia="en-US"/>
        </w:rPr>
      </w:pPr>
      <w:r>
        <w:rPr>
          <w:rFonts w:asciiTheme="majorHAnsi" w:eastAsiaTheme="majorEastAsia" w:hAnsiTheme="majorHAnsi" w:cs="Times New Roman"/>
          <w:lang w:eastAsia="en-US"/>
        </w:rPr>
        <w:t xml:space="preserve">Approach: </w:t>
      </w:r>
      <w:r w:rsidR="0039798C">
        <w:rPr>
          <w:rFonts w:asciiTheme="majorHAnsi" w:eastAsiaTheme="majorEastAsia" w:hAnsiTheme="majorHAnsi" w:cs="Times New Roman"/>
          <w:lang w:eastAsia="en-US"/>
        </w:rPr>
        <w:t xml:space="preserve">For each type </w:t>
      </w:r>
      <w:r w:rsidR="00365B75">
        <w:rPr>
          <w:rFonts w:asciiTheme="majorHAnsi" w:eastAsiaTheme="majorEastAsia" w:hAnsiTheme="majorHAnsi" w:cs="Times New Roman"/>
          <w:lang w:eastAsia="en-US"/>
        </w:rPr>
        <w:t xml:space="preserve">of the above four corporate deposits, </w:t>
      </w:r>
      <w:r w:rsidR="0039798C">
        <w:rPr>
          <w:rFonts w:asciiTheme="majorHAnsi" w:eastAsiaTheme="majorEastAsia" w:hAnsiTheme="majorHAnsi" w:cs="Times New Roman"/>
          <w:lang w:eastAsia="en-US"/>
        </w:rPr>
        <w:t xml:space="preserve">we </w:t>
      </w:r>
      <w:r w:rsidR="00365B75">
        <w:rPr>
          <w:rFonts w:asciiTheme="majorHAnsi" w:eastAsiaTheme="majorEastAsia" w:hAnsiTheme="majorHAnsi" w:cs="Times New Roman"/>
          <w:lang w:eastAsia="en-US"/>
        </w:rPr>
        <w:t xml:space="preserve">extracted the daily balance of each customer, and </w:t>
      </w:r>
      <w:r w:rsidR="0039798C">
        <w:rPr>
          <w:rFonts w:asciiTheme="majorHAnsi" w:eastAsiaTheme="majorEastAsia" w:hAnsiTheme="majorHAnsi" w:cs="Times New Roman"/>
          <w:lang w:eastAsia="en-US"/>
        </w:rPr>
        <w:t xml:space="preserve">broke the customers into five quantiles. (For more information about the quantiles, please refer to below quantile description). Then we put into </w:t>
      </w:r>
      <w:del w:id="523" w:author="FANG, XIANG" w:date="2018-11-28T14:55:00Z">
        <w:r w:rsidR="0039798C" w:rsidDel="00155DA6">
          <w:rPr>
            <w:rFonts w:asciiTheme="majorHAnsi" w:eastAsiaTheme="majorEastAsia" w:hAnsiTheme="majorHAnsi" w:cs="Times New Roman"/>
            <w:lang w:eastAsia="en-US"/>
          </w:rPr>
          <w:delText xml:space="preserve">charts </w:delText>
        </w:r>
      </w:del>
      <w:ins w:id="524" w:author="FANG, XIANG" w:date="2018-11-28T14:55:00Z">
        <w:r w:rsidR="00155DA6">
          <w:rPr>
            <w:rFonts w:asciiTheme="majorHAnsi" w:eastAsiaTheme="majorEastAsia" w:hAnsiTheme="majorHAnsi" w:cs="Times New Roman"/>
            <w:lang w:eastAsia="en-US"/>
          </w:rPr>
          <w:t xml:space="preserve">analysis </w:t>
        </w:r>
      </w:ins>
      <w:r w:rsidR="0039798C">
        <w:rPr>
          <w:rFonts w:asciiTheme="majorHAnsi" w:eastAsiaTheme="majorEastAsia" w:hAnsiTheme="majorHAnsi" w:cs="Times New Roman"/>
          <w:lang w:eastAsia="en-US"/>
        </w:rPr>
        <w:t>to see the d</w:t>
      </w:r>
      <w:r w:rsidR="00365B75">
        <w:rPr>
          <w:rFonts w:asciiTheme="majorHAnsi" w:eastAsiaTheme="majorEastAsia" w:hAnsiTheme="majorHAnsi" w:cs="Times New Roman"/>
          <w:lang w:eastAsia="en-US"/>
        </w:rPr>
        <w:t xml:space="preserve">istribution of these quantiles to understand the nature of these deposits. </w:t>
      </w:r>
    </w:p>
    <w:p w:rsidR="00324544" w:rsidDel="00155DA6" w:rsidRDefault="00324544" w:rsidP="005C2E2F">
      <w:pPr>
        <w:rPr>
          <w:del w:id="525" w:author="FANG, XIANG" w:date="2018-11-28T14:54:00Z"/>
          <w:rFonts w:asciiTheme="majorHAnsi" w:eastAsiaTheme="majorEastAsia" w:hAnsiTheme="majorHAnsi" w:cs="Times New Roman"/>
          <w:lang w:eastAsia="en-US"/>
        </w:rPr>
      </w:pPr>
    </w:p>
    <w:tbl>
      <w:tblPr>
        <w:tblW w:w="9240" w:type="dxa"/>
        <w:tblLook w:val="04A0" w:firstRow="1" w:lastRow="0" w:firstColumn="1" w:lastColumn="0" w:noHBand="0" w:noVBand="1"/>
      </w:tblPr>
      <w:tblGrid>
        <w:gridCol w:w="1820"/>
        <w:gridCol w:w="1840"/>
        <w:gridCol w:w="1840"/>
        <w:gridCol w:w="1840"/>
        <w:gridCol w:w="1900"/>
      </w:tblGrid>
      <w:tr w:rsidR="0039798C" w:rsidRPr="0039798C" w:rsidDel="00155DA6" w:rsidTr="0039798C">
        <w:trPr>
          <w:trHeight w:val="300"/>
          <w:del w:id="526" w:author="FANG, XIANG" w:date="2018-11-28T14:54:00Z"/>
        </w:trPr>
        <w:tc>
          <w:tcPr>
            <w:tcW w:w="3660" w:type="dxa"/>
            <w:gridSpan w:val="2"/>
            <w:tcBorders>
              <w:top w:val="single" w:sz="4" w:space="0" w:color="auto"/>
              <w:left w:val="single" w:sz="4" w:space="0" w:color="auto"/>
              <w:bottom w:val="nil"/>
              <w:right w:val="nil"/>
            </w:tcBorders>
            <w:shd w:val="clear" w:color="auto" w:fill="auto"/>
            <w:noWrap/>
            <w:vAlign w:val="bottom"/>
            <w:hideMark/>
          </w:tcPr>
          <w:p w:rsidR="0039798C" w:rsidRPr="0039798C" w:rsidDel="00155DA6" w:rsidRDefault="0039798C" w:rsidP="0039798C">
            <w:pPr>
              <w:spacing w:after="0" w:line="240" w:lineRule="auto"/>
              <w:rPr>
                <w:del w:id="527" w:author="FANG, XIANG" w:date="2018-11-28T14:54:00Z"/>
                <w:rFonts w:asciiTheme="majorHAnsi" w:eastAsia="Times New Roman" w:hAnsiTheme="majorHAnsi" w:cs="Times New Roman"/>
                <w:color w:val="FF0000"/>
                <w:u w:val="single"/>
              </w:rPr>
            </w:pPr>
            <w:del w:id="528" w:author="FANG, XIANG" w:date="2018-11-28T14:54:00Z">
              <w:r w:rsidRPr="0039798C" w:rsidDel="00155DA6">
                <w:rPr>
                  <w:rFonts w:asciiTheme="majorHAnsi" w:eastAsia="Times New Roman" w:hAnsiTheme="majorHAnsi" w:cs="Times New Roman"/>
                  <w:color w:val="FF0000"/>
                  <w:u w:val="single"/>
                </w:rPr>
                <w:lastRenderedPageBreak/>
                <w:delText>Quantile description</w:delText>
              </w:r>
            </w:del>
          </w:p>
        </w:tc>
        <w:tc>
          <w:tcPr>
            <w:tcW w:w="1840" w:type="dxa"/>
            <w:tcBorders>
              <w:top w:val="single" w:sz="4" w:space="0" w:color="auto"/>
              <w:left w:val="nil"/>
              <w:bottom w:val="nil"/>
              <w:right w:val="nil"/>
            </w:tcBorders>
            <w:shd w:val="clear" w:color="auto" w:fill="auto"/>
            <w:noWrap/>
            <w:vAlign w:val="bottom"/>
            <w:hideMark/>
          </w:tcPr>
          <w:p w:rsidR="0039798C" w:rsidRPr="0039798C" w:rsidDel="00155DA6" w:rsidRDefault="0039798C" w:rsidP="0039798C">
            <w:pPr>
              <w:spacing w:after="0" w:line="240" w:lineRule="auto"/>
              <w:rPr>
                <w:del w:id="529" w:author="FANG, XIANG" w:date="2018-11-28T14:54:00Z"/>
                <w:rFonts w:asciiTheme="majorHAnsi" w:eastAsia="Times New Roman" w:hAnsiTheme="majorHAnsi" w:cs="Times New Roman"/>
                <w:color w:val="000000"/>
              </w:rPr>
            </w:pPr>
            <w:del w:id="530" w:author="FANG, XIANG" w:date="2018-11-28T14:54:00Z">
              <w:r w:rsidRPr="0039798C" w:rsidDel="00155DA6">
                <w:rPr>
                  <w:rFonts w:asciiTheme="majorHAnsi" w:eastAsia="Times New Roman" w:hAnsiTheme="majorHAnsi" w:cs="Times New Roman"/>
                  <w:color w:val="000000"/>
                </w:rPr>
                <w:delText> </w:delText>
              </w:r>
            </w:del>
          </w:p>
        </w:tc>
        <w:tc>
          <w:tcPr>
            <w:tcW w:w="1840" w:type="dxa"/>
            <w:tcBorders>
              <w:top w:val="single" w:sz="4" w:space="0" w:color="auto"/>
              <w:left w:val="nil"/>
              <w:bottom w:val="nil"/>
              <w:right w:val="nil"/>
            </w:tcBorders>
            <w:shd w:val="clear" w:color="auto" w:fill="auto"/>
            <w:noWrap/>
            <w:vAlign w:val="bottom"/>
            <w:hideMark/>
          </w:tcPr>
          <w:p w:rsidR="0039798C" w:rsidRPr="0039798C" w:rsidDel="00155DA6" w:rsidRDefault="0039798C" w:rsidP="0039798C">
            <w:pPr>
              <w:spacing w:after="0" w:line="240" w:lineRule="auto"/>
              <w:rPr>
                <w:del w:id="531" w:author="FANG, XIANG" w:date="2018-11-28T14:54:00Z"/>
                <w:rFonts w:asciiTheme="majorHAnsi" w:eastAsia="Times New Roman" w:hAnsiTheme="majorHAnsi" w:cs="Times New Roman"/>
                <w:color w:val="000000"/>
              </w:rPr>
            </w:pPr>
            <w:del w:id="532" w:author="FANG, XIANG" w:date="2018-11-28T14:54:00Z">
              <w:r w:rsidRPr="0039798C" w:rsidDel="00155DA6">
                <w:rPr>
                  <w:rFonts w:asciiTheme="majorHAnsi" w:eastAsia="Times New Roman" w:hAnsiTheme="majorHAnsi" w:cs="Times New Roman"/>
                  <w:color w:val="000000"/>
                </w:rPr>
                <w:delText> </w:delText>
              </w:r>
            </w:del>
          </w:p>
        </w:tc>
        <w:tc>
          <w:tcPr>
            <w:tcW w:w="1900" w:type="dxa"/>
            <w:tcBorders>
              <w:top w:val="single" w:sz="4" w:space="0" w:color="auto"/>
              <w:left w:val="nil"/>
              <w:bottom w:val="nil"/>
              <w:right w:val="single" w:sz="4" w:space="0" w:color="auto"/>
            </w:tcBorders>
            <w:shd w:val="clear" w:color="auto" w:fill="auto"/>
            <w:noWrap/>
            <w:vAlign w:val="bottom"/>
            <w:hideMark/>
          </w:tcPr>
          <w:p w:rsidR="0039798C" w:rsidRPr="0039798C" w:rsidDel="00155DA6" w:rsidRDefault="0039798C" w:rsidP="0039798C">
            <w:pPr>
              <w:spacing w:after="0" w:line="240" w:lineRule="auto"/>
              <w:rPr>
                <w:del w:id="533" w:author="FANG, XIANG" w:date="2018-11-28T14:54:00Z"/>
                <w:rFonts w:asciiTheme="majorHAnsi" w:eastAsia="Times New Roman" w:hAnsiTheme="majorHAnsi" w:cs="Times New Roman"/>
                <w:color w:val="000000"/>
              </w:rPr>
            </w:pPr>
            <w:del w:id="534" w:author="FANG, XIANG" w:date="2018-11-28T14:54:00Z">
              <w:r w:rsidRPr="0039798C" w:rsidDel="00155DA6">
                <w:rPr>
                  <w:rFonts w:asciiTheme="majorHAnsi" w:eastAsia="Times New Roman" w:hAnsiTheme="majorHAnsi" w:cs="Times New Roman"/>
                  <w:color w:val="000000"/>
                </w:rPr>
                <w:delText> </w:delText>
              </w:r>
            </w:del>
          </w:p>
        </w:tc>
      </w:tr>
      <w:tr w:rsidR="0039798C" w:rsidRPr="0039798C" w:rsidDel="00155DA6" w:rsidTr="0039798C">
        <w:trPr>
          <w:trHeight w:val="288"/>
          <w:del w:id="535" w:author="FANG, XIANG" w:date="2018-11-28T14:54:00Z"/>
        </w:trPr>
        <w:tc>
          <w:tcPr>
            <w:tcW w:w="1820" w:type="dxa"/>
            <w:tcBorders>
              <w:top w:val="nil"/>
              <w:left w:val="single" w:sz="4" w:space="0" w:color="auto"/>
              <w:bottom w:val="nil"/>
              <w:right w:val="nil"/>
            </w:tcBorders>
            <w:shd w:val="clear" w:color="auto" w:fill="auto"/>
            <w:vAlign w:val="bottom"/>
            <w:hideMark/>
          </w:tcPr>
          <w:p w:rsidR="0039798C" w:rsidRPr="0039798C" w:rsidDel="00155DA6" w:rsidRDefault="0039798C" w:rsidP="0039798C">
            <w:pPr>
              <w:spacing w:after="0" w:line="240" w:lineRule="auto"/>
              <w:jc w:val="center"/>
              <w:rPr>
                <w:del w:id="536" w:author="FANG, XIANG" w:date="2018-11-28T14:54:00Z"/>
                <w:rFonts w:asciiTheme="majorHAnsi" w:eastAsia="Times New Roman" w:hAnsiTheme="majorHAnsi" w:cs="Times New Roman"/>
                <w:color w:val="000000"/>
              </w:rPr>
            </w:pPr>
            <w:del w:id="537" w:author="FANG, XIANG" w:date="2018-11-28T14:54:00Z">
              <w:r w:rsidRPr="0039798C" w:rsidDel="00155DA6">
                <w:rPr>
                  <w:rFonts w:asciiTheme="majorHAnsi" w:eastAsia="Times New Roman" w:hAnsiTheme="majorHAnsi" w:cs="Times New Roman"/>
                  <w:color w:val="000000"/>
                </w:rPr>
                <w:delText>1</w:delText>
              </w:r>
            </w:del>
          </w:p>
        </w:tc>
        <w:tc>
          <w:tcPr>
            <w:tcW w:w="7420" w:type="dxa"/>
            <w:gridSpan w:val="4"/>
            <w:tcBorders>
              <w:top w:val="nil"/>
              <w:left w:val="nil"/>
              <w:bottom w:val="nil"/>
              <w:right w:val="single" w:sz="4" w:space="0" w:color="000000"/>
            </w:tcBorders>
            <w:shd w:val="clear" w:color="auto" w:fill="auto"/>
            <w:noWrap/>
            <w:vAlign w:val="bottom"/>
            <w:hideMark/>
          </w:tcPr>
          <w:p w:rsidR="0039798C" w:rsidRPr="0039798C" w:rsidDel="00155DA6" w:rsidRDefault="0039798C" w:rsidP="0039798C">
            <w:pPr>
              <w:spacing w:after="0" w:line="240" w:lineRule="auto"/>
              <w:rPr>
                <w:del w:id="538" w:author="FANG, XIANG" w:date="2018-11-28T14:54:00Z"/>
                <w:rFonts w:asciiTheme="majorHAnsi" w:eastAsia="Times New Roman" w:hAnsiTheme="majorHAnsi" w:cs="Times New Roman"/>
                <w:color w:val="000000"/>
              </w:rPr>
            </w:pPr>
            <w:del w:id="539" w:author="FANG, XIANG" w:date="2018-11-28T14:54:00Z">
              <w:r w:rsidRPr="0039798C" w:rsidDel="00155DA6">
                <w:rPr>
                  <w:rFonts w:asciiTheme="majorHAnsi" w:eastAsia="Times New Roman" w:hAnsiTheme="majorHAnsi" w:cs="Times New Roman"/>
                  <w:color w:val="000000"/>
                </w:rPr>
                <w:delText>1st 20% of Total Balance of the TB Line throughout 2015, sorted from high to low</w:delText>
              </w:r>
            </w:del>
          </w:p>
        </w:tc>
      </w:tr>
      <w:tr w:rsidR="0039798C" w:rsidRPr="0039798C" w:rsidDel="00155DA6" w:rsidTr="0039798C">
        <w:trPr>
          <w:trHeight w:val="564"/>
          <w:del w:id="540" w:author="FANG, XIANG" w:date="2018-11-28T14:54:00Z"/>
        </w:trPr>
        <w:tc>
          <w:tcPr>
            <w:tcW w:w="1820" w:type="dxa"/>
            <w:tcBorders>
              <w:top w:val="nil"/>
              <w:left w:val="single" w:sz="4" w:space="0" w:color="auto"/>
              <w:bottom w:val="nil"/>
              <w:right w:val="nil"/>
            </w:tcBorders>
            <w:shd w:val="clear" w:color="auto" w:fill="auto"/>
            <w:vAlign w:val="bottom"/>
            <w:hideMark/>
          </w:tcPr>
          <w:p w:rsidR="0039798C" w:rsidRPr="0039798C" w:rsidDel="00155DA6" w:rsidRDefault="0039798C" w:rsidP="0039798C">
            <w:pPr>
              <w:spacing w:after="0" w:line="240" w:lineRule="auto"/>
              <w:jc w:val="center"/>
              <w:rPr>
                <w:del w:id="541" w:author="FANG, XIANG" w:date="2018-11-28T14:54:00Z"/>
                <w:rFonts w:asciiTheme="majorHAnsi" w:eastAsia="Times New Roman" w:hAnsiTheme="majorHAnsi" w:cs="Times New Roman"/>
                <w:color w:val="000000"/>
              </w:rPr>
            </w:pPr>
            <w:del w:id="542" w:author="FANG, XIANG" w:date="2018-11-28T14:54:00Z">
              <w:r w:rsidRPr="0039798C" w:rsidDel="00155DA6">
                <w:rPr>
                  <w:rFonts w:asciiTheme="majorHAnsi" w:eastAsia="Times New Roman" w:hAnsiTheme="majorHAnsi" w:cs="Times New Roman"/>
                  <w:color w:val="000000"/>
                </w:rPr>
                <w:delText>2</w:delText>
              </w:r>
            </w:del>
          </w:p>
        </w:tc>
        <w:tc>
          <w:tcPr>
            <w:tcW w:w="7420" w:type="dxa"/>
            <w:gridSpan w:val="4"/>
            <w:tcBorders>
              <w:top w:val="nil"/>
              <w:left w:val="nil"/>
              <w:bottom w:val="nil"/>
              <w:right w:val="single" w:sz="4" w:space="0" w:color="000000"/>
            </w:tcBorders>
            <w:shd w:val="clear" w:color="auto" w:fill="auto"/>
            <w:noWrap/>
            <w:vAlign w:val="bottom"/>
            <w:hideMark/>
          </w:tcPr>
          <w:p w:rsidR="0039798C" w:rsidRPr="0039798C" w:rsidDel="00155DA6" w:rsidRDefault="0039798C" w:rsidP="0039798C">
            <w:pPr>
              <w:spacing w:after="0" w:line="240" w:lineRule="auto"/>
              <w:rPr>
                <w:del w:id="543" w:author="FANG, XIANG" w:date="2018-11-28T14:54:00Z"/>
                <w:rFonts w:asciiTheme="majorHAnsi" w:eastAsia="Times New Roman" w:hAnsiTheme="majorHAnsi" w:cs="Times New Roman"/>
                <w:color w:val="000000"/>
              </w:rPr>
            </w:pPr>
            <w:del w:id="544" w:author="FANG, XIANG" w:date="2018-11-28T14:54:00Z">
              <w:r w:rsidRPr="0039798C" w:rsidDel="00155DA6">
                <w:rPr>
                  <w:rFonts w:asciiTheme="majorHAnsi" w:eastAsia="Times New Roman" w:hAnsiTheme="majorHAnsi" w:cs="Times New Roman"/>
                  <w:color w:val="000000"/>
                </w:rPr>
                <w:delText>2nd 20% of Total Balance of the TB Line throughout 2015, sorted from high to low</w:delText>
              </w:r>
            </w:del>
          </w:p>
        </w:tc>
      </w:tr>
      <w:tr w:rsidR="0039798C" w:rsidRPr="0039798C" w:rsidDel="00155DA6" w:rsidTr="0039798C">
        <w:trPr>
          <w:trHeight w:val="576"/>
          <w:del w:id="545" w:author="FANG, XIANG" w:date="2018-11-28T14:54:00Z"/>
        </w:trPr>
        <w:tc>
          <w:tcPr>
            <w:tcW w:w="1820" w:type="dxa"/>
            <w:tcBorders>
              <w:top w:val="nil"/>
              <w:left w:val="single" w:sz="4" w:space="0" w:color="auto"/>
              <w:bottom w:val="nil"/>
              <w:right w:val="nil"/>
            </w:tcBorders>
            <w:shd w:val="clear" w:color="auto" w:fill="auto"/>
            <w:vAlign w:val="bottom"/>
            <w:hideMark/>
          </w:tcPr>
          <w:p w:rsidR="0039798C" w:rsidRPr="0039798C" w:rsidDel="00155DA6" w:rsidRDefault="0039798C" w:rsidP="0039798C">
            <w:pPr>
              <w:spacing w:after="0" w:line="240" w:lineRule="auto"/>
              <w:jc w:val="center"/>
              <w:rPr>
                <w:del w:id="546" w:author="FANG, XIANG" w:date="2018-11-28T14:54:00Z"/>
                <w:rFonts w:asciiTheme="majorHAnsi" w:eastAsia="Times New Roman" w:hAnsiTheme="majorHAnsi" w:cs="Times New Roman"/>
                <w:color w:val="000000"/>
              </w:rPr>
            </w:pPr>
            <w:del w:id="547" w:author="FANG, XIANG" w:date="2018-11-28T14:54:00Z">
              <w:r w:rsidRPr="0039798C" w:rsidDel="00155DA6">
                <w:rPr>
                  <w:rFonts w:asciiTheme="majorHAnsi" w:eastAsia="Times New Roman" w:hAnsiTheme="majorHAnsi" w:cs="Times New Roman"/>
                  <w:color w:val="000000"/>
                </w:rPr>
                <w:delText>3</w:delText>
              </w:r>
            </w:del>
          </w:p>
        </w:tc>
        <w:tc>
          <w:tcPr>
            <w:tcW w:w="7420" w:type="dxa"/>
            <w:gridSpan w:val="4"/>
            <w:tcBorders>
              <w:top w:val="nil"/>
              <w:left w:val="nil"/>
              <w:bottom w:val="nil"/>
              <w:right w:val="single" w:sz="4" w:space="0" w:color="000000"/>
            </w:tcBorders>
            <w:shd w:val="clear" w:color="auto" w:fill="auto"/>
            <w:noWrap/>
            <w:vAlign w:val="bottom"/>
            <w:hideMark/>
          </w:tcPr>
          <w:p w:rsidR="0039798C" w:rsidRPr="0039798C" w:rsidDel="00155DA6" w:rsidRDefault="0039798C" w:rsidP="00194A42">
            <w:pPr>
              <w:spacing w:after="0" w:line="240" w:lineRule="auto"/>
              <w:rPr>
                <w:del w:id="548" w:author="FANG, XIANG" w:date="2018-11-28T14:54:00Z"/>
                <w:rFonts w:asciiTheme="majorHAnsi" w:eastAsia="Times New Roman" w:hAnsiTheme="majorHAnsi" w:cs="Times New Roman"/>
                <w:color w:val="000000"/>
              </w:rPr>
            </w:pPr>
            <w:del w:id="549" w:author="FANG, XIANG" w:date="2018-11-28T14:54:00Z">
              <w:r w:rsidRPr="0039798C" w:rsidDel="00155DA6">
                <w:rPr>
                  <w:rFonts w:asciiTheme="majorHAnsi" w:eastAsia="Times New Roman" w:hAnsiTheme="majorHAnsi" w:cs="Times New Roman"/>
                  <w:color w:val="000000"/>
                </w:rPr>
                <w:delText>3</w:delText>
              </w:r>
              <w:r w:rsidR="00BF0714" w:rsidDel="00155DA6">
                <w:rPr>
                  <w:rFonts w:asciiTheme="majorHAnsi" w:eastAsia="Times New Roman" w:hAnsiTheme="majorHAnsi" w:cs="Times New Roman"/>
                  <w:color w:val="000000"/>
                </w:rPr>
                <w:delText>rd</w:delText>
              </w:r>
              <w:r w:rsidRPr="0039798C" w:rsidDel="00155DA6">
                <w:rPr>
                  <w:rFonts w:asciiTheme="majorHAnsi" w:eastAsia="Times New Roman" w:hAnsiTheme="majorHAnsi" w:cs="Times New Roman"/>
                  <w:color w:val="000000"/>
                </w:rPr>
                <w:delText xml:space="preserve"> 20% of Total Balance of the TB Line throughout 2015, sorted from high to low</w:delText>
              </w:r>
            </w:del>
          </w:p>
        </w:tc>
      </w:tr>
      <w:tr w:rsidR="0039798C" w:rsidRPr="0039798C" w:rsidDel="00155DA6" w:rsidTr="0039798C">
        <w:trPr>
          <w:trHeight w:val="576"/>
          <w:del w:id="550" w:author="FANG, XIANG" w:date="2018-11-28T14:54:00Z"/>
        </w:trPr>
        <w:tc>
          <w:tcPr>
            <w:tcW w:w="1820" w:type="dxa"/>
            <w:tcBorders>
              <w:top w:val="nil"/>
              <w:left w:val="single" w:sz="4" w:space="0" w:color="auto"/>
              <w:bottom w:val="nil"/>
              <w:right w:val="nil"/>
            </w:tcBorders>
            <w:shd w:val="clear" w:color="auto" w:fill="auto"/>
            <w:vAlign w:val="bottom"/>
            <w:hideMark/>
          </w:tcPr>
          <w:p w:rsidR="0039798C" w:rsidRPr="0039798C" w:rsidDel="00155DA6" w:rsidRDefault="0039798C" w:rsidP="0039798C">
            <w:pPr>
              <w:spacing w:after="0" w:line="240" w:lineRule="auto"/>
              <w:jc w:val="center"/>
              <w:rPr>
                <w:del w:id="551" w:author="FANG, XIANG" w:date="2018-11-28T14:54:00Z"/>
                <w:rFonts w:asciiTheme="majorHAnsi" w:eastAsia="Times New Roman" w:hAnsiTheme="majorHAnsi" w:cs="Times New Roman"/>
                <w:color w:val="000000"/>
              </w:rPr>
            </w:pPr>
            <w:del w:id="552" w:author="FANG, XIANG" w:date="2018-11-28T14:54:00Z">
              <w:r w:rsidRPr="0039798C" w:rsidDel="00155DA6">
                <w:rPr>
                  <w:rFonts w:asciiTheme="majorHAnsi" w:eastAsia="Times New Roman" w:hAnsiTheme="majorHAnsi" w:cs="Times New Roman"/>
                  <w:color w:val="000000"/>
                </w:rPr>
                <w:delText>4</w:delText>
              </w:r>
            </w:del>
          </w:p>
        </w:tc>
        <w:tc>
          <w:tcPr>
            <w:tcW w:w="7420" w:type="dxa"/>
            <w:gridSpan w:val="4"/>
            <w:tcBorders>
              <w:top w:val="nil"/>
              <w:left w:val="nil"/>
              <w:bottom w:val="nil"/>
              <w:right w:val="single" w:sz="4" w:space="0" w:color="000000"/>
            </w:tcBorders>
            <w:shd w:val="clear" w:color="auto" w:fill="auto"/>
            <w:noWrap/>
            <w:vAlign w:val="bottom"/>
            <w:hideMark/>
          </w:tcPr>
          <w:p w:rsidR="0039798C" w:rsidRPr="0039798C" w:rsidDel="00155DA6" w:rsidRDefault="0039798C" w:rsidP="0039798C">
            <w:pPr>
              <w:spacing w:after="0" w:line="240" w:lineRule="auto"/>
              <w:rPr>
                <w:del w:id="553" w:author="FANG, XIANG" w:date="2018-11-28T14:54:00Z"/>
                <w:rFonts w:asciiTheme="majorHAnsi" w:eastAsia="Times New Roman" w:hAnsiTheme="majorHAnsi" w:cs="Times New Roman"/>
                <w:color w:val="000000"/>
              </w:rPr>
            </w:pPr>
            <w:del w:id="554" w:author="FANG, XIANG" w:date="2018-11-28T14:54:00Z">
              <w:r w:rsidRPr="0039798C" w:rsidDel="00155DA6">
                <w:rPr>
                  <w:rFonts w:asciiTheme="majorHAnsi" w:eastAsia="Times New Roman" w:hAnsiTheme="majorHAnsi" w:cs="Times New Roman"/>
                  <w:color w:val="000000"/>
                </w:rPr>
                <w:delText>4th 20% of Total Balance of the TB Line throughout 2015, sorted from high to low</w:delText>
              </w:r>
            </w:del>
          </w:p>
        </w:tc>
      </w:tr>
      <w:tr w:rsidR="0039798C" w:rsidRPr="0039798C" w:rsidDel="00155DA6" w:rsidTr="0039798C">
        <w:trPr>
          <w:trHeight w:val="516"/>
          <w:del w:id="555" w:author="FANG, XIANG" w:date="2018-11-28T14:54:00Z"/>
        </w:trPr>
        <w:tc>
          <w:tcPr>
            <w:tcW w:w="1820" w:type="dxa"/>
            <w:tcBorders>
              <w:top w:val="nil"/>
              <w:left w:val="single" w:sz="4" w:space="0" w:color="auto"/>
              <w:bottom w:val="single" w:sz="4" w:space="0" w:color="auto"/>
              <w:right w:val="nil"/>
            </w:tcBorders>
            <w:shd w:val="clear" w:color="auto" w:fill="auto"/>
            <w:vAlign w:val="bottom"/>
            <w:hideMark/>
          </w:tcPr>
          <w:p w:rsidR="0039798C" w:rsidRPr="0039798C" w:rsidDel="00155DA6" w:rsidRDefault="0039798C" w:rsidP="0039798C">
            <w:pPr>
              <w:spacing w:after="0" w:line="240" w:lineRule="auto"/>
              <w:jc w:val="center"/>
              <w:rPr>
                <w:del w:id="556" w:author="FANG, XIANG" w:date="2018-11-28T14:54:00Z"/>
                <w:rFonts w:asciiTheme="majorHAnsi" w:eastAsia="Times New Roman" w:hAnsiTheme="majorHAnsi" w:cs="Times New Roman"/>
                <w:color w:val="000000"/>
              </w:rPr>
            </w:pPr>
            <w:del w:id="557" w:author="FANG, XIANG" w:date="2018-11-28T14:54:00Z">
              <w:r w:rsidRPr="0039798C" w:rsidDel="00155DA6">
                <w:rPr>
                  <w:rFonts w:asciiTheme="majorHAnsi" w:eastAsia="Times New Roman" w:hAnsiTheme="majorHAnsi" w:cs="Times New Roman"/>
                  <w:color w:val="000000"/>
                </w:rPr>
                <w:delText>5</w:delText>
              </w:r>
            </w:del>
          </w:p>
        </w:tc>
        <w:tc>
          <w:tcPr>
            <w:tcW w:w="7420" w:type="dxa"/>
            <w:gridSpan w:val="4"/>
            <w:tcBorders>
              <w:top w:val="nil"/>
              <w:left w:val="nil"/>
              <w:bottom w:val="single" w:sz="4" w:space="0" w:color="auto"/>
              <w:right w:val="single" w:sz="4" w:space="0" w:color="000000"/>
            </w:tcBorders>
            <w:shd w:val="clear" w:color="auto" w:fill="auto"/>
            <w:noWrap/>
            <w:vAlign w:val="bottom"/>
            <w:hideMark/>
          </w:tcPr>
          <w:p w:rsidR="0039798C" w:rsidRPr="0039798C" w:rsidDel="00155DA6" w:rsidRDefault="0039798C" w:rsidP="0039798C">
            <w:pPr>
              <w:spacing w:after="0" w:line="240" w:lineRule="auto"/>
              <w:rPr>
                <w:del w:id="558" w:author="FANG, XIANG" w:date="2018-11-28T14:54:00Z"/>
                <w:rFonts w:asciiTheme="majorHAnsi" w:eastAsia="Times New Roman" w:hAnsiTheme="majorHAnsi" w:cs="Times New Roman"/>
                <w:color w:val="000000"/>
              </w:rPr>
            </w:pPr>
            <w:del w:id="559" w:author="FANG, XIANG" w:date="2018-11-28T14:54:00Z">
              <w:r w:rsidRPr="0039798C" w:rsidDel="00155DA6">
                <w:rPr>
                  <w:rFonts w:asciiTheme="majorHAnsi" w:eastAsia="Times New Roman" w:hAnsiTheme="majorHAnsi" w:cs="Times New Roman"/>
                  <w:color w:val="000000"/>
                </w:rPr>
                <w:delText>5th 20% of Total Balance of the TB Line throughout 2015, sorted from high to low</w:delText>
              </w:r>
            </w:del>
          </w:p>
        </w:tc>
      </w:tr>
    </w:tbl>
    <w:p w:rsidR="0039798C" w:rsidDel="00155DA6" w:rsidRDefault="0039798C" w:rsidP="005C2E2F">
      <w:pPr>
        <w:rPr>
          <w:del w:id="560" w:author="FANG, XIANG" w:date="2018-11-28T14:54:00Z"/>
          <w:rFonts w:asciiTheme="majorHAnsi" w:eastAsiaTheme="majorEastAsia" w:hAnsiTheme="majorHAnsi" w:cs="Times New Roman"/>
          <w:lang w:eastAsia="en-US"/>
        </w:rPr>
      </w:pPr>
    </w:p>
    <w:p w:rsidR="000318D8" w:rsidDel="00155DA6" w:rsidRDefault="000318D8" w:rsidP="005C2E2F">
      <w:pPr>
        <w:rPr>
          <w:del w:id="561" w:author="FANG, XIANG" w:date="2018-11-28T14:54:00Z"/>
          <w:rFonts w:asciiTheme="majorHAnsi" w:eastAsiaTheme="majorEastAsia" w:hAnsiTheme="majorHAnsi" w:cs="Times New Roman"/>
          <w:lang w:eastAsia="en-US"/>
        </w:rPr>
      </w:pPr>
      <w:del w:id="562" w:author="FANG, XIANG" w:date="2018-11-28T14:54:00Z">
        <w:r w:rsidDel="00155DA6">
          <w:rPr>
            <w:rFonts w:asciiTheme="majorHAnsi" w:eastAsiaTheme="majorEastAsia" w:hAnsiTheme="majorHAnsi" w:cs="Times New Roman"/>
            <w:lang w:eastAsia="en-US"/>
          </w:rPr>
          <w:delText xml:space="preserve">The following four charts displayed the </w:delText>
        </w:r>
        <w:r w:rsidR="00A94710" w:rsidDel="00155DA6">
          <w:rPr>
            <w:rFonts w:asciiTheme="majorHAnsi" w:eastAsiaTheme="majorEastAsia" w:hAnsiTheme="majorHAnsi" w:cs="Times New Roman"/>
            <w:lang w:eastAsia="en-US"/>
          </w:rPr>
          <w:delText xml:space="preserve">results of the </w:delText>
        </w:r>
        <w:r w:rsidR="00172C0A" w:rsidDel="00155DA6">
          <w:rPr>
            <w:rFonts w:asciiTheme="majorHAnsi" w:eastAsiaTheme="majorEastAsia" w:hAnsiTheme="majorHAnsi" w:cs="Times New Roman"/>
            <w:lang w:eastAsia="en-US"/>
          </w:rPr>
          <w:delText xml:space="preserve">above </w:delText>
        </w:r>
        <w:r w:rsidR="00A94710" w:rsidDel="00155DA6">
          <w:rPr>
            <w:rFonts w:asciiTheme="majorHAnsi" w:eastAsiaTheme="majorEastAsia" w:hAnsiTheme="majorHAnsi" w:cs="Times New Roman"/>
            <w:lang w:eastAsia="en-US"/>
          </w:rPr>
          <w:delText xml:space="preserve">analysis.  </w:delText>
        </w:r>
      </w:del>
    </w:p>
    <w:p w:rsidR="005B2A2E" w:rsidDel="00155DA6" w:rsidRDefault="005B2A2E" w:rsidP="005C2E2F">
      <w:pPr>
        <w:rPr>
          <w:del w:id="563" w:author="FANG, XIANG" w:date="2018-11-28T14:54:00Z"/>
          <w:rFonts w:asciiTheme="majorHAnsi" w:eastAsiaTheme="majorEastAsia" w:hAnsiTheme="majorHAnsi" w:cs="Times New Roman"/>
          <w:lang w:eastAsia="en-US"/>
        </w:rPr>
      </w:pPr>
      <w:del w:id="564" w:author="FANG, XIANG" w:date="2018-11-28T14:54:00Z">
        <w:r w:rsidDel="00155DA6">
          <w:rPr>
            <w:rFonts w:asciiTheme="majorHAnsi" w:eastAsiaTheme="majorEastAsia" w:hAnsiTheme="majorHAnsi" w:cs="Times New Roman"/>
            <w:lang w:eastAsia="en-US"/>
          </w:rPr>
          <w:delText xml:space="preserve"> </w:delText>
        </w:r>
        <w:r w:rsidR="0039798C" w:rsidDel="00155DA6">
          <w:rPr>
            <w:rFonts w:asciiTheme="majorHAnsi" w:eastAsiaTheme="majorEastAsia" w:hAnsiTheme="majorHAnsi" w:cs="Times New Roman"/>
            <w:lang w:eastAsia="en-US"/>
          </w:rPr>
          <w:delText xml:space="preserve">Figure VIII.A. </w:delText>
        </w:r>
        <w:r w:rsidR="00365B75" w:rsidDel="00155DA6">
          <w:rPr>
            <w:rFonts w:asciiTheme="majorHAnsi" w:eastAsiaTheme="majorEastAsia" w:hAnsiTheme="majorHAnsi" w:cs="Times New Roman"/>
            <w:lang w:eastAsia="en-US"/>
          </w:rPr>
          <w:delText>- 3: Demand Deposits (TB Line 4131)</w:delText>
        </w:r>
        <w:r w:rsidR="0039798C" w:rsidDel="00155DA6">
          <w:rPr>
            <w:noProof/>
          </w:rPr>
          <w:drawing>
            <wp:inline distT="0" distB="0" distL="0" distR="0" wp14:anchorId="05FF53C5" wp14:editId="2F3D59C0">
              <wp:extent cx="5943600" cy="2367915"/>
              <wp:effectExtent l="0" t="0" r="0" b="1333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del>
    </w:p>
    <w:p w:rsidR="00FD48AA" w:rsidRPr="00FD48AA" w:rsidDel="00155DA6" w:rsidRDefault="00FD48AA" w:rsidP="005C2E2F">
      <w:pPr>
        <w:rPr>
          <w:del w:id="565" w:author="FANG, XIANG" w:date="2018-11-28T14:54:00Z"/>
          <w:rFonts w:asciiTheme="majorHAnsi" w:eastAsiaTheme="majorEastAsia" w:hAnsiTheme="majorHAnsi" w:cs="Times New Roman"/>
          <w:i/>
          <w:lang w:eastAsia="en-US"/>
        </w:rPr>
      </w:pPr>
      <w:del w:id="566" w:author="FANG, XIANG" w:date="2018-11-28T14:54:00Z">
        <w:r w:rsidRPr="00FD48AA" w:rsidDel="00155DA6">
          <w:rPr>
            <w:rFonts w:asciiTheme="majorHAnsi" w:eastAsiaTheme="majorEastAsia" w:hAnsiTheme="majorHAnsi" w:cs="Times New Roman"/>
            <w:i/>
            <w:lang w:eastAsia="en-US"/>
          </w:rPr>
          <w:delText>Source: T24 System</w:delText>
        </w:r>
      </w:del>
    </w:p>
    <w:p w:rsidR="00365B75" w:rsidDel="00155DA6" w:rsidRDefault="00365B75" w:rsidP="005C2E2F">
      <w:pPr>
        <w:rPr>
          <w:del w:id="567" w:author="FANG, XIANG" w:date="2018-11-28T14:54:00Z"/>
          <w:rFonts w:asciiTheme="majorHAnsi" w:eastAsiaTheme="majorEastAsia" w:hAnsiTheme="majorHAnsi" w:cs="Times New Roman"/>
          <w:lang w:eastAsia="en-US"/>
        </w:rPr>
      </w:pPr>
      <w:del w:id="568" w:author="FANG, XIANG" w:date="2018-11-28T14:54:00Z">
        <w:r w:rsidDel="00155DA6">
          <w:rPr>
            <w:rFonts w:asciiTheme="majorHAnsi" w:eastAsiaTheme="majorEastAsia" w:hAnsiTheme="majorHAnsi" w:cs="Times New Roman"/>
            <w:lang w:eastAsia="en-US"/>
          </w:rPr>
          <w:delText>Figure VIII.A. - 4: Demand Deposits – Checking Accounts (TB Line 4154)</w:delText>
        </w:r>
      </w:del>
    </w:p>
    <w:p w:rsidR="007C1462" w:rsidDel="00155DA6" w:rsidRDefault="00365B75" w:rsidP="005C2E2F">
      <w:pPr>
        <w:rPr>
          <w:del w:id="569" w:author="FANG, XIANG" w:date="2018-11-28T14:54:00Z"/>
          <w:rFonts w:asciiTheme="majorHAnsi" w:eastAsiaTheme="majorEastAsia" w:hAnsiTheme="majorHAnsi" w:cs="Times New Roman"/>
          <w:lang w:eastAsia="en-US"/>
        </w:rPr>
      </w:pPr>
      <w:del w:id="570" w:author="FANG, XIANG" w:date="2018-11-28T14:54:00Z">
        <w:r w:rsidDel="00155DA6">
          <w:rPr>
            <w:noProof/>
          </w:rPr>
          <w:drawing>
            <wp:inline distT="0" distB="0" distL="0" distR="0" wp14:anchorId="7CA1FF0B" wp14:editId="6DC24C58">
              <wp:extent cx="5943600" cy="2334895"/>
              <wp:effectExtent l="0" t="0" r="0" b="825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del>
    </w:p>
    <w:p w:rsidR="00FD48AA" w:rsidRPr="00FD48AA" w:rsidDel="00155DA6" w:rsidRDefault="00FD48AA" w:rsidP="005C2E2F">
      <w:pPr>
        <w:rPr>
          <w:del w:id="571" w:author="FANG, XIANG" w:date="2018-11-28T14:54:00Z"/>
          <w:rFonts w:asciiTheme="majorHAnsi" w:eastAsiaTheme="majorEastAsia" w:hAnsiTheme="majorHAnsi" w:cs="Times New Roman"/>
          <w:i/>
          <w:lang w:eastAsia="en-US"/>
        </w:rPr>
      </w:pPr>
      <w:del w:id="572" w:author="FANG, XIANG" w:date="2018-11-28T14:54:00Z">
        <w:r w:rsidRPr="00FD48AA" w:rsidDel="00155DA6">
          <w:rPr>
            <w:rFonts w:asciiTheme="majorHAnsi" w:eastAsiaTheme="majorEastAsia" w:hAnsiTheme="majorHAnsi" w:cs="Times New Roman"/>
            <w:i/>
            <w:lang w:eastAsia="en-US"/>
          </w:rPr>
          <w:lastRenderedPageBreak/>
          <w:delText>Source: T24 System</w:delText>
        </w:r>
      </w:del>
    </w:p>
    <w:p w:rsidR="007C1462" w:rsidDel="00155DA6" w:rsidRDefault="007C1462" w:rsidP="005C2E2F">
      <w:pPr>
        <w:rPr>
          <w:del w:id="573" w:author="FANG, XIANG" w:date="2018-11-28T14:54:00Z"/>
          <w:rFonts w:asciiTheme="majorHAnsi" w:eastAsiaTheme="majorEastAsia" w:hAnsiTheme="majorHAnsi" w:cs="Times New Roman"/>
          <w:lang w:eastAsia="en-US"/>
        </w:rPr>
      </w:pPr>
      <w:del w:id="574" w:author="FANG, XIANG" w:date="2018-11-28T14:54:00Z">
        <w:r w:rsidDel="00155DA6">
          <w:rPr>
            <w:rFonts w:asciiTheme="majorHAnsi" w:eastAsiaTheme="majorEastAsia" w:hAnsiTheme="majorHAnsi" w:cs="Times New Roman"/>
            <w:lang w:eastAsia="en-US"/>
          </w:rPr>
          <w:delText xml:space="preserve">Figure VIII.A. - 5: Money </w:delText>
        </w:r>
        <w:r w:rsidR="00B56D00" w:rsidDel="00155DA6">
          <w:rPr>
            <w:rFonts w:asciiTheme="majorHAnsi" w:eastAsiaTheme="majorEastAsia" w:hAnsiTheme="majorHAnsi" w:cs="Times New Roman"/>
            <w:lang w:eastAsia="en-US"/>
          </w:rPr>
          <w:delText>Market (</w:delText>
        </w:r>
        <w:r w:rsidDel="00155DA6">
          <w:rPr>
            <w:rFonts w:asciiTheme="majorHAnsi" w:eastAsiaTheme="majorEastAsia" w:hAnsiTheme="majorHAnsi" w:cs="Times New Roman"/>
            <w:lang w:eastAsia="en-US"/>
          </w:rPr>
          <w:delText>TB Line 4200)</w:delText>
        </w:r>
      </w:del>
    </w:p>
    <w:p w:rsidR="00365B75" w:rsidDel="00155DA6" w:rsidRDefault="007C1462" w:rsidP="007C1462">
      <w:pPr>
        <w:rPr>
          <w:del w:id="575" w:author="FANG, XIANG" w:date="2018-11-28T14:54:00Z"/>
          <w:rFonts w:asciiTheme="majorHAnsi" w:eastAsiaTheme="majorEastAsia" w:hAnsiTheme="majorHAnsi" w:cs="Times New Roman"/>
          <w:lang w:eastAsia="en-US"/>
        </w:rPr>
      </w:pPr>
      <w:del w:id="576" w:author="FANG, XIANG" w:date="2018-11-28T14:54:00Z">
        <w:r w:rsidDel="00155DA6">
          <w:rPr>
            <w:noProof/>
          </w:rPr>
          <w:drawing>
            <wp:inline distT="0" distB="0" distL="0" distR="0" wp14:anchorId="39ADB02E" wp14:editId="574CA0D6">
              <wp:extent cx="5943600" cy="2122805"/>
              <wp:effectExtent l="0" t="0" r="0" b="1079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del>
    </w:p>
    <w:p w:rsidR="00FD48AA" w:rsidRPr="00FD48AA" w:rsidDel="00155DA6" w:rsidRDefault="00FD48AA" w:rsidP="007C1462">
      <w:pPr>
        <w:rPr>
          <w:del w:id="577" w:author="FANG, XIANG" w:date="2018-11-28T14:54:00Z"/>
          <w:rFonts w:asciiTheme="majorHAnsi" w:eastAsiaTheme="majorEastAsia" w:hAnsiTheme="majorHAnsi" w:cs="Times New Roman"/>
          <w:i/>
          <w:lang w:eastAsia="en-US"/>
        </w:rPr>
      </w:pPr>
      <w:del w:id="578" w:author="FANG, XIANG" w:date="2018-11-28T14:54:00Z">
        <w:r w:rsidRPr="00FD48AA" w:rsidDel="00155DA6">
          <w:rPr>
            <w:rFonts w:asciiTheme="majorHAnsi" w:eastAsiaTheme="majorEastAsia" w:hAnsiTheme="majorHAnsi" w:cs="Times New Roman"/>
            <w:i/>
            <w:lang w:eastAsia="en-US"/>
          </w:rPr>
          <w:delText>Source: T24 System</w:delText>
        </w:r>
      </w:del>
    </w:p>
    <w:p w:rsidR="00B56D00" w:rsidDel="00155DA6" w:rsidRDefault="00B56D00" w:rsidP="007C1462">
      <w:pPr>
        <w:rPr>
          <w:del w:id="579" w:author="FANG, XIANG" w:date="2018-11-28T14:54:00Z"/>
          <w:rFonts w:asciiTheme="majorHAnsi" w:eastAsiaTheme="majorEastAsia" w:hAnsiTheme="majorHAnsi" w:cs="Times New Roman"/>
          <w:lang w:eastAsia="en-US"/>
        </w:rPr>
      </w:pPr>
      <w:del w:id="580" w:author="FANG, XIANG" w:date="2018-11-28T14:54:00Z">
        <w:r w:rsidDel="00155DA6">
          <w:rPr>
            <w:rFonts w:asciiTheme="majorHAnsi" w:eastAsiaTheme="majorEastAsia" w:hAnsiTheme="majorHAnsi" w:cs="Times New Roman"/>
            <w:lang w:eastAsia="en-US"/>
          </w:rPr>
          <w:delText>Figure VIII.A. - 6: Money Market Funds (TB Line 4208)</w:delText>
        </w:r>
      </w:del>
    </w:p>
    <w:p w:rsidR="00B56D00" w:rsidDel="00155DA6" w:rsidRDefault="00B56D00" w:rsidP="007C1462">
      <w:pPr>
        <w:rPr>
          <w:del w:id="581" w:author="FANG, XIANG" w:date="2018-11-28T14:54:00Z"/>
          <w:rFonts w:asciiTheme="majorHAnsi" w:eastAsiaTheme="majorEastAsia" w:hAnsiTheme="majorHAnsi" w:cs="Times New Roman"/>
          <w:lang w:eastAsia="en-US"/>
        </w:rPr>
      </w:pPr>
      <w:del w:id="582" w:author="FANG, XIANG" w:date="2018-11-28T14:54:00Z">
        <w:r w:rsidDel="00155DA6">
          <w:rPr>
            <w:noProof/>
          </w:rPr>
          <w:drawing>
            <wp:inline distT="0" distB="0" distL="0" distR="0" wp14:anchorId="2F4545AA" wp14:editId="0F8E47C1">
              <wp:extent cx="5943600" cy="2527935"/>
              <wp:effectExtent l="0" t="0" r="0" b="571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del>
    </w:p>
    <w:p w:rsidR="00FD48AA" w:rsidRPr="00FD48AA" w:rsidDel="00155DA6" w:rsidRDefault="00FD48AA" w:rsidP="00FD48AA">
      <w:pPr>
        <w:rPr>
          <w:del w:id="583" w:author="FANG, XIANG" w:date="2018-11-28T14:54:00Z"/>
          <w:rFonts w:asciiTheme="majorHAnsi" w:eastAsiaTheme="majorEastAsia" w:hAnsiTheme="majorHAnsi" w:cs="Times New Roman"/>
          <w:i/>
          <w:lang w:eastAsia="en-US"/>
        </w:rPr>
      </w:pPr>
      <w:del w:id="584" w:author="FANG, XIANG" w:date="2018-11-28T14:54:00Z">
        <w:r w:rsidRPr="00FD48AA" w:rsidDel="00155DA6">
          <w:rPr>
            <w:rFonts w:asciiTheme="majorHAnsi" w:eastAsiaTheme="majorEastAsia" w:hAnsiTheme="majorHAnsi" w:cs="Times New Roman"/>
            <w:i/>
            <w:lang w:eastAsia="en-US"/>
          </w:rPr>
          <w:delText>Source: T24 System</w:delText>
        </w:r>
      </w:del>
    </w:p>
    <w:p w:rsidR="00526349" w:rsidRDefault="00526349" w:rsidP="007C1462">
      <w:pPr>
        <w:rPr>
          <w:rFonts w:asciiTheme="majorHAnsi" w:eastAsiaTheme="majorEastAsia" w:hAnsiTheme="majorHAnsi" w:cs="Times New Roman"/>
          <w:b/>
          <w:color w:val="A44E00" w:themeColor="accent1" w:themeShade="BF"/>
        </w:rPr>
      </w:pPr>
      <w:ins w:id="585" w:author="MA, YUANYUAN" w:date="2018-02-23T10:02:00Z">
        <w:r>
          <w:rPr>
            <w:rFonts w:asciiTheme="majorHAnsi" w:eastAsiaTheme="majorEastAsia" w:hAnsiTheme="majorHAnsi" w:cs="Times New Roman"/>
          </w:rPr>
          <w:t xml:space="preserve">The conclusion can be inferred from the analysis is, </w:t>
        </w:r>
      </w:ins>
      <w:ins w:id="586" w:author="MA, YUANYUAN" w:date="2018-02-23T10:04:00Z">
        <w:r>
          <w:rPr>
            <w:rFonts w:asciiTheme="majorHAnsi" w:eastAsiaTheme="majorEastAsia" w:hAnsiTheme="majorHAnsi" w:cs="Times New Roman"/>
          </w:rPr>
          <w:t xml:space="preserve">significant </w:t>
        </w:r>
      </w:ins>
      <w:ins w:id="587" w:author="MA, YUANYUAN" w:date="2018-02-23T10:05:00Z">
        <w:r>
          <w:rPr>
            <w:rFonts w:asciiTheme="majorHAnsi" w:eastAsiaTheme="majorEastAsia" w:hAnsiTheme="majorHAnsi" w:cs="Times New Roman"/>
          </w:rPr>
          <w:t>volatility</w:t>
        </w:r>
      </w:ins>
      <w:ins w:id="588" w:author="MA, YUANYUAN" w:date="2018-02-23T10:04:00Z">
        <w:r>
          <w:rPr>
            <w:rFonts w:asciiTheme="majorHAnsi" w:eastAsiaTheme="majorEastAsia" w:hAnsiTheme="majorHAnsi" w:cs="Times New Roman"/>
          </w:rPr>
          <w:t xml:space="preserve"> </w:t>
        </w:r>
      </w:ins>
      <w:ins w:id="589" w:author="MA, YUANYUAN" w:date="2018-02-23T10:08:00Z">
        <w:r>
          <w:rPr>
            <w:rFonts w:asciiTheme="majorHAnsi" w:eastAsiaTheme="majorEastAsia" w:hAnsiTheme="majorHAnsi" w:cs="Times New Roman"/>
          </w:rPr>
          <w:t>was</w:t>
        </w:r>
      </w:ins>
      <w:ins w:id="590" w:author="MA, YUANYUAN" w:date="2018-02-23T10:05:00Z">
        <w:r>
          <w:rPr>
            <w:rFonts w:asciiTheme="majorHAnsi" w:eastAsiaTheme="majorEastAsia" w:hAnsiTheme="majorHAnsi" w:cs="Times New Roman"/>
          </w:rPr>
          <w:t xml:space="preserve"> statistically related to </w:t>
        </w:r>
      </w:ins>
      <w:ins w:id="591" w:author="MA, YUANYUAN" w:date="2018-02-23T10:02:00Z">
        <w:r>
          <w:rPr>
            <w:rFonts w:asciiTheme="majorHAnsi" w:eastAsiaTheme="majorEastAsia" w:hAnsiTheme="majorHAnsi" w:cs="Times New Roman"/>
          </w:rPr>
          <w:t>highly concentrated deposit (</w:t>
        </w:r>
      </w:ins>
      <w:ins w:id="592" w:author="MA, YUANYUAN" w:date="2018-02-23T10:03:00Z">
        <w:r>
          <w:rPr>
            <w:rFonts w:asciiTheme="majorHAnsi" w:eastAsiaTheme="majorEastAsia" w:hAnsiTheme="majorHAnsi" w:cs="Times New Roman"/>
          </w:rPr>
          <w:t>few customers counts for large</w:t>
        </w:r>
      </w:ins>
      <w:ins w:id="593" w:author="MA, YUANYUAN" w:date="2018-02-23T10:04:00Z">
        <w:r>
          <w:rPr>
            <w:rFonts w:asciiTheme="majorHAnsi" w:eastAsiaTheme="majorEastAsia" w:hAnsiTheme="majorHAnsi" w:cs="Times New Roman"/>
          </w:rPr>
          <w:t xml:space="preserve"> portion of total deposit</w:t>
        </w:r>
      </w:ins>
      <w:ins w:id="594" w:author="MA, YUANYUAN" w:date="2018-02-23T10:02:00Z">
        <w:r>
          <w:rPr>
            <w:rFonts w:asciiTheme="majorHAnsi" w:eastAsiaTheme="majorEastAsia" w:hAnsiTheme="majorHAnsi" w:cs="Times New Roman"/>
          </w:rPr>
          <w:t>)</w:t>
        </w:r>
      </w:ins>
      <w:ins w:id="595" w:author="MA, YUANYUAN" w:date="2018-02-23T10:05:00Z">
        <w:r>
          <w:rPr>
            <w:rFonts w:asciiTheme="majorHAnsi" w:eastAsiaTheme="majorEastAsia" w:hAnsiTheme="majorHAnsi" w:cs="Times New Roman"/>
          </w:rPr>
          <w:t>, with weight of daily balance into consideration.</w:t>
        </w:r>
      </w:ins>
    </w:p>
    <w:p w:rsidR="003D043B" w:rsidRDefault="003D043B" w:rsidP="007C1462">
      <w:pPr>
        <w:rPr>
          <w:rFonts w:asciiTheme="majorHAnsi" w:eastAsiaTheme="majorEastAsia" w:hAnsiTheme="majorHAnsi" w:cs="Times New Roman"/>
          <w:b/>
          <w:color w:val="A44E00" w:themeColor="accent1" w:themeShade="BF"/>
          <w:lang w:eastAsia="en-US"/>
        </w:rPr>
      </w:pPr>
      <w:r w:rsidRPr="003D043B">
        <w:rPr>
          <w:rFonts w:asciiTheme="majorHAnsi" w:eastAsiaTheme="majorEastAsia" w:hAnsiTheme="majorHAnsi" w:cs="Times New Roman"/>
          <w:b/>
          <w:color w:val="A44E00" w:themeColor="accent1" w:themeShade="BF"/>
          <w:lang w:eastAsia="en-US"/>
        </w:rPr>
        <w:t xml:space="preserve">Appendix </w:t>
      </w:r>
      <w:r w:rsidR="00A1292A" w:rsidRPr="003D043B">
        <w:rPr>
          <w:rFonts w:asciiTheme="majorHAnsi" w:eastAsiaTheme="majorEastAsia" w:hAnsiTheme="majorHAnsi" w:cs="Times New Roman"/>
          <w:b/>
          <w:color w:val="A44E00" w:themeColor="accent1" w:themeShade="BF"/>
          <w:lang w:eastAsia="en-US"/>
        </w:rPr>
        <w:t>B</w:t>
      </w:r>
      <w:r w:rsidR="00692C66">
        <w:rPr>
          <w:rFonts w:asciiTheme="majorHAnsi" w:eastAsiaTheme="majorEastAsia" w:hAnsiTheme="majorHAnsi" w:cs="Times New Roman"/>
          <w:b/>
          <w:color w:val="A44E00" w:themeColor="accent1" w:themeShade="BF"/>
          <w:lang w:eastAsia="en-US"/>
        </w:rPr>
        <w:t>:</w:t>
      </w:r>
      <w:r w:rsidR="00A1292A">
        <w:rPr>
          <w:rFonts w:asciiTheme="majorHAnsi" w:eastAsiaTheme="majorEastAsia" w:hAnsiTheme="majorHAnsi" w:cs="Times New Roman"/>
          <w:b/>
          <w:color w:val="A44E00" w:themeColor="accent1" w:themeShade="BF"/>
          <w:lang w:eastAsia="en-US"/>
        </w:rPr>
        <w:t xml:space="preserve"> Sources</w:t>
      </w:r>
      <w:r w:rsidR="00C24A2D">
        <w:rPr>
          <w:rFonts w:asciiTheme="majorHAnsi" w:eastAsiaTheme="majorEastAsia" w:hAnsiTheme="majorHAnsi" w:cs="Times New Roman"/>
          <w:b/>
          <w:color w:val="A44E00" w:themeColor="accent1" w:themeShade="BF"/>
          <w:lang w:eastAsia="en-US"/>
        </w:rPr>
        <w:t xml:space="preserve"> of Assumption Data</w:t>
      </w:r>
    </w:p>
    <w:p w:rsidR="00810522" w:rsidRPr="00E35886" w:rsidRDefault="00C24A2D" w:rsidP="007C1462">
      <w:pPr>
        <w:rPr>
          <w:rFonts w:asciiTheme="majorHAnsi" w:eastAsiaTheme="majorEastAsia" w:hAnsiTheme="majorHAnsi" w:cs="Times New Roman"/>
          <w:lang w:eastAsia="en-US"/>
        </w:rPr>
      </w:pPr>
      <w:r w:rsidRPr="00E35886">
        <w:rPr>
          <w:rFonts w:asciiTheme="majorHAnsi" w:eastAsiaTheme="majorEastAsia" w:hAnsiTheme="majorHAnsi" w:cs="Times New Roman"/>
          <w:lang w:eastAsia="en-US"/>
        </w:rPr>
        <w:t>Information</w:t>
      </w:r>
      <w:r w:rsidR="00810522" w:rsidRPr="00E35886">
        <w:rPr>
          <w:rFonts w:asciiTheme="majorHAnsi" w:eastAsiaTheme="majorEastAsia" w:hAnsiTheme="majorHAnsi" w:cs="Times New Roman"/>
          <w:lang w:eastAsia="en-US"/>
        </w:rPr>
        <w:t xml:space="preserve"> on each of the </w:t>
      </w:r>
      <w:r w:rsidRPr="00E35886">
        <w:rPr>
          <w:rFonts w:asciiTheme="majorHAnsi" w:eastAsiaTheme="majorEastAsia" w:hAnsiTheme="majorHAnsi" w:cs="Times New Roman"/>
          <w:lang w:eastAsia="en-US"/>
        </w:rPr>
        <w:t xml:space="preserve">liquidity stress test assumptions </w:t>
      </w:r>
      <w:r w:rsidRPr="001A1874">
        <w:rPr>
          <w:rFonts w:asciiTheme="majorHAnsi" w:eastAsiaTheme="majorEastAsia" w:hAnsiTheme="majorHAnsi" w:cs="Times New Roman"/>
          <w:noProof/>
          <w:lang w:eastAsia="en-US"/>
        </w:rPr>
        <w:t>were</w:t>
      </w:r>
      <w:r w:rsidRPr="00E35886">
        <w:rPr>
          <w:rFonts w:asciiTheme="majorHAnsi" w:eastAsiaTheme="majorEastAsia" w:hAnsiTheme="majorHAnsi" w:cs="Times New Roman"/>
          <w:lang w:eastAsia="en-US"/>
        </w:rPr>
        <w:t xml:space="preserve"> triangulated from different sources where applicable to support analysis used for the liquidity stress test scenarios. There are </w:t>
      </w:r>
      <w:r w:rsidR="00A1292A" w:rsidRPr="00E35886">
        <w:rPr>
          <w:rFonts w:asciiTheme="majorHAnsi" w:eastAsiaTheme="majorEastAsia" w:hAnsiTheme="majorHAnsi" w:cs="Times New Roman"/>
          <w:lang w:eastAsia="en-US"/>
        </w:rPr>
        <w:t>three</w:t>
      </w:r>
      <w:r w:rsidRPr="00E35886">
        <w:rPr>
          <w:rFonts w:asciiTheme="majorHAnsi" w:eastAsiaTheme="majorEastAsia" w:hAnsiTheme="majorHAnsi" w:cs="Times New Roman"/>
          <w:lang w:eastAsia="en-US"/>
        </w:rPr>
        <w:t xml:space="preserve"> major data sources: </w:t>
      </w:r>
    </w:p>
    <w:p w:rsidR="00C24A2D" w:rsidRPr="00E35886" w:rsidRDefault="00C24A2D" w:rsidP="000B0338">
      <w:pPr>
        <w:pStyle w:val="ListParagraph"/>
        <w:numPr>
          <w:ilvl w:val="0"/>
          <w:numId w:val="13"/>
        </w:numPr>
        <w:rPr>
          <w:rFonts w:asciiTheme="majorHAnsi" w:eastAsiaTheme="majorEastAsia" w:hAnsiTheme="majorHAnsi" w:cs="Times New Roman"/>
          <w:b/>
        </w:rPr>
      </w:pPr>
      <w:r w:rsidRPr="00E35886">
        <w:rPr>
          <w:rFonts w:asciiTheme="majorHAnsi" w:eastAsiaTheme="majorEastAsia" w:hAnsiTheme="majorHAnsi" w:cs="Times New Roman"/>
          <w:b/>
        </w:rPr>
        <w:t>Business line subject matter experts</w:t>
      </w:r>
    </w:p>
    <w:p w:rsidR="005D1034" w:rsidRPr="00E35886" w:rsidRDefault="00A1292A" w:rsidP="00A1292A">
      <w:pPr>
        <w:rPr>
          <w:rFonts w:asciiTheme="majorHAnsi" w:eastAsiaTheme="majorEastAsia" w:hAnsiTheme="majorHAnsi" w:cs="Times New Roman"/>
        </w:rPr>
      </w:pPr>
      <w:r w:rsidRPr="00E35886">
        <w:rPr>
          <w:rFonts w:asciiTheme="majorHAnsi" w:eastAsiaTheme="majorEastAsia" w:hAnsiTheme="majorHAnsi" w:cs="Times New Roman"/>
        </w:rPr>
        <w:lastRenderedPageBreak/>
        <w:t xml:space="preserve">Insights were obtained from the line of business workshops/interviews in regards to segmentation that the business lines view as most useful and run-off assumptions. Additional analysis was conducted to benchmark assumptions against external and internal data. </w:t>
      </w:r>
      <w:r w:rsidR="00E63DAC" w:rsidRPr="00E35886">
        <w:rPr>
          <w:rFonts w:asciiTheme="majorHAnsi" w:eastAsiaTheme="majorEastAsia" w:hAnsiTheme="majorHAnsi" w:cs="Times New Roman"/>
        </w:rPr>
        <w:t xml:space="preserve">Certain customers and products were selected as </w:t>
      </w:r>
      <w:r w:rsidR="00E63DAC" w:rsidRPr="001A1874">
        <w:rPr>
          <w:rFonts w:asciiTheme="majorHAnsi" w:eastAsiaTheme="majorEastAsia" w:hAnsiTheme="majorHAnsi" w:cs="Times New Roman"/>
          <w:noProof/>
        </w:rPr>
        <w:t>volatile</w:t>
      </w:r>
      <w:r w:rsidR="00E63DAC" w:rsidRPr="00E35886">
        <w:rPr>
          <w:rFonts w:asciiTheme="majorHAnsi" w:eastAsiaTheme="majorEastAsia" w:hAnsiTheme="majorHAnsi" w:cs="Times New Roman"/>
        </w:rPr>
        <w:t xml:space="preserve"> group and severe deposit </w:t>
      </w:r>
      <w:r w:rsidR="00E63DAC" w:rsidRPr="001A1874">
        <w:rPr>
          <w:rFonts w:asciiTheme="majorHAnsi" w:eastAsiaTheme="majorEastAsia" w:hAnsiTheme="majorHAnsi" w:cs="Times New Roman"/>
          <w:noProof/>
        </w:rPr>
        <w:t>run off</w:t>
      </w:r>
      <w:r w:rsidR="00E63DAC" w:rsidRPr="00E35886">
        <w:rPr>
          <w:rFonts w:asciiTheme="majorHAnsi" w:eastAsiaTheme="majorEastAsia" w:hAnsiTheme="majorHAnsi" w:cs="Times New Roman"/>
        </w:rPr>
        <w:t xml:space="preserve"> assumptions </w:t>
      </w:r>
      <w:r w:rsidR="00E63DAC" w:rsidRPr="001A1874">
        <w:rPr>
          <w:rFonts w:asciiTheme="majorHAnsi" w:eastAsiaTheme="majorEastAsia" w:hAnsiTheme="majorHAnsi" w:cs="Times New Roman"/>
          <w:noProof/>
        </w:rPr>
        <w:t>were</w:t>
      </w:r>
      <w:r w:rsidR="00E63DAC" w:rsidRPr="00E35886">
        <w:rPr>
          <w:rFonts w:asciiTheme="majorHAnsi" w:eastAsiaTheme="majorEastAsia" w:hAnsiTheme="majorHAnsi" w:cs="Times New Roman"/>
        </w:rPr>
        <w:t xml:space="preserve"> applied accordingly. </w:t>
      </w:r>
    </w:p>
    <w:p w:rsidR="00A1292A" w:rsidRPr="00E35886" w:rsidRDefault="005D1034" w:rsidP="00A1292A">
      <w:pPr>
        <w:rPr>
          <w:rFonts w:asciiTheme="majorHAnsi" w:eastAsiaTheme="majorEastAsia" w:hAnsiTheme="majorHAnsi" w:cs="Times New Roman"/>
          <w:i/>
        </w:rPr>
      </w:pPr>
      <w:r w:rsidRPr="00E35886">
        <w:rPr>
          <w:rFonts w:asciiTheme="majorHAnsi" w:eastAsiaTheme="majorEastAsia" w:hAnsiTheme="majorHAnsi" w:cs="Times New Roman"/>
          <w:i/>
        </w:rPr>
        <w:t xml:space="preserve">Refer to the III. Stress Assumptions for additional detail. </w:t>
      </w:r>
    </w:p>
    <w:p w:rsidR="00C24A2D" w:rsidRPr="00E35886" w:rsidRDefault="00C24A2D" w:rsidP="000B0338">
      <w:pPr>
        <w:pStyle w:val="ListParagraph"/>
        <w:numPr>
          <w:ilvl w:val="0"/>
          <w:numId w:val="13"/>
        </w:numPr>
        <w:rPr>
          <w:rFonts w:asciiTheme="majorHAnsi" w:eastAsiaTheme="majorEastAsia" w:hAnsiTheme="majorHAnsi" w:cs="Times New Roman"/>
          <w:b/>
        </w:rPr>
      </w:pPr>
      <w:r w:rsidRPr="00E35886">
        <w:rPr>
          <w:rFonts w:asciiTheme="majorHAnsi" w:eastAsiaTheme="majorEastAsia" w:hAnsiTheme="majorHAnsi" w:cs="Times New Roman"/>
          <w:b/>
        </w:rPr>
        <w:t>Peer bank data during previous stress periods</w:t>
      </w:r>
    </w:p>
    <w:p w:rsidR="0069570B" w:rsidRPr="00E35886" w:rsidRDefault="00A1292A" w:rsidP="007C1462">
      <w:pPr>
        <w:rPr>
          <w:rFonts w:asciiTheme="majorHAnsi" w:eastAsiaTheme="majorEastAsia" w:hAnsiTheme="majorHAnsi" w:cs="Times New Roman"/>
          <w:lang w:eastAsia="en-US"/>
        </w:rPr>
      </w:pPr>
      <w:r w:rsidRPr="00E35886">
        <w:rPr>
          <w:rFonts w:asciiTheme="majorHAnsi" w:eastAsiaTheme="majorEastAsia" w:hAnsiTheme="majorHAnsi" w:cs="Times New Roman"/>
          <w:lang w:eastAsia="en-US"/>
        </w:rPr>
        <w:t>There are external data showing idiosyncratic run-off behavior for a variety of banks in different types of deposits.</w:t>
      </w:r>
      <w:r w:rsidR="00E63DAC" w:rsidRPr="00E35886">
        <w:rPr>
          <w:rFonts w:asciiTheme="majorHAnsi" w:eastAsiaTheme="majorEastAsia" w:hAnsiTheme="majorHAnsi" w:cs="Times New Roman"/>
          <w:lang w:eastAsia="en-US"/>
        </w:rPr>
        <w:t xml:space="preserve"> We applied the analysis from </w:t>
      </w:r>
      <w:r w:rsidR="00730448" w:rsidRPr="00E35886">
        <w:rPr>
          <w:rFonts w:asciiTheme="majorHAnsi" w:eastAsiaTheme="majorEastAsia" w:hAnsiTheme="majorHAnsi" w:cs="Times New Roman"/>
          <w:lang w:eastAsia="en-US"/>
        </w:rPr>
        <w:t>The Clearing House: Asse</w:t>
      </w:r>
      <w:r w:rsidR="00810522" w:rsidRPr="00E35886">
        <w:rPr>
          <w:rFonts w:asciiTheme="majorHAnsi" w:eastAsiaTheme="majorEastAsia" w:hAnsiTheme="majorHAnsi" w:cs="Times New Roman"/>
          <w:lang w:eastAsia="en-US"/>
        </w:rPr>
        <w:t>ss the Liquidity Coverage Ratio November 2, 2011</w:t>
      </w:r>
      <w:r w:rsidR="00E63DAC" w:rsidRPr="00E35886">
        <w:rPr>
          <w:rFonts w:asciiTheme="majorHAnsi" w:eastAsiaTheme="majorEastAsia" w:hAnsiTheme="majorHAnsi" w:cs="Times New Roman"/>
          <w:lang w:eastAsia="en-US"/>
        </w:rPr>
        <w:t xml:space="preserve"> for certain assumptions in Systemic and Idiosyncratic </w:t>
      </w:r>
      <w:r w:rsidR="00AC53B3" w:rsidRPr="00E35886">
        <w:rPr>
          <w:rFonts w:asciiTheme="majorHAnsi" w:eastAsiaTheme="majorEastAsia" w:hAnsiTheme="majorHAnsi" w:cs="Times New Roman"/>
          <w:lang w:eastAsia="en-US"/>
        </w:rPr>
        <w:t>stress</w:t>
      </w:r>
      <w:r w:rsidR="00E63DAC" w:rsidRPr="00E35886">
        <w:rPr>
          <w:rFonts w:asciiTheme="majorHAnsi" w:eastAsiaTheme="majorEastAsia" w:hAnsiTheme="majorHAnsi" w:cs="Times New Roman"/>
          <w:lang w:eastAsia="en-US"/>
        </w:rPr>
        <w:t xml:space="preserve">. </w:t>
      </w:r>
    </w:p>
    <w:p w:rsidR="00810522" w:rsidRPr="00E35886" w:rsidRDefault="00730448" w:rsidP="000B0338">
      <w:pPr>
        <w:autoSpaceDE w:val="0"/>
        <w:autoSpaceDN w:val="0"/>
        <w:adjustRightInd w:val="0"/>
        <w:spacing w:after="0" w:line="240" w:lineRule="auto"/>
        <w:rPr>
          <w:rFonts w:asciiTheme="majorHAnsi" w:eastAsiaTheme="majorEastAsia" w:hAnsiTheme="majorHAnsi" w:cs="Times New Roman"/>
          <w:lang w:eastAsia="en-US"/>
        </w:rPr>
      </w:pPr>
      <w:r w:rsidRPr="00E35886">
        <w:rPr>
          <w:rFonts w:asciiTheme="majorHAnsi" w:eastAsiaTheme="majorEastAsia" w:hAnsiTheme="majorHAnsi" w:cs="Times New Roman"/>
          <w:lang w:eastAsia="en-US"/>
        </w:rPr>
        <w:t xml:space="preserve">In order to analyze crisis experience and compare it to the calibration of the LCR, The Clearing House collected data from 10 U.S.-headquartered banks, with ~$8.8 trillion of assets (~54% total U.S. banking system) during the period of time including July 2008 through January 2009. In addition, our analyses included data from 4 acquired and distressed institutions, whose total assets prior to acquisition totaled over ~$1 trillion, in order to include the liquidity experience of institutions under severe idiosyncratic and systemic stress. </w:t>
      </w:r>
    </w:p>
    <w:p w:rsidR="00810522" w:rsidRPr="00E35886" w:rsidRDefault="00810522" w:rsidP="000B0338">
      <w:pPr>
        <w:autoSpaceDE w:val="0"/>
        <w:autoSpaceDN w:val="0"/>
        <w:adjustRightInd w:val="0"/>
        <w:spacing w:after="0" w:line="240" w:lineRule="auto"/>
        <w:rPr>
          <w:rFonts w:asciiTheme="majorHAnsi" w:eastAsiaTheme="majorEastAsia" w:hAnsiTheme="majorHAnsi" w:cs="Times New Roman"/>
          <w:lang w:eastAsia="en-US"/>
        </w:rPr>
      </w:pPr>
    </w:p>
    <w:p w:rsidR="00A1292A" w:rsidRPr="00E35886" w:rsidRDefault="00A1292A" w:rsidP="00A1292A">
      <w:pPr>
        <w:pStyle w:val="ListParagraph"/>
        <w:numPr>
          <w:ilvl w:val="0"/>
          <w:numId w:val="13"/>
        </w:numPr>
        <w:rPr>
          <w:rFonts w:asciiTheme="majorHAnsi" w:eastAsiaTheme="majorEastAsia" w:hAnsiTheme="majorHAnsi" w:cs="Times New Roman"/>
          <w:b/>
        </w:rPr>
      </w:pPr>
      <w:r w:rsidRPr="00E35886">
        <w:rPr>
          <w:rFonts w:asciiTheme="majorHAnsi" w:eastAsiaTheme="majorEastAsia" w:hAnsiTheme="majorHAnsi" w:cs="Times New Roman"/>
          <w:b/>
        </w:rPr>
        <w:t>Regulatory guidance and leading industry practices.</w:t>
      </w:r>
    </w:p>
    <w:p w:rsidR="00810522" w:rsidRPr="00E35886" w:rsidRDefault="00810522" w:rsidP="000B0338">
      <w:pPr>
        <w:autoSpaceDE w:val="0"/>
        <w:autoSpaceDN w:val="0"/>
        <w:adjustRightInd w:val="0"/>
        <w:spacing w:after="0" w:line="240" w:lineRule="auto"/>
        <w:rPr>
          <w:rFonts w:asciiTheme="majorHAnsi" w:eastAsiaTheme="majorEastAsia" w:hAnsiTheme="majorHAnsi" w:cs="Times New Roman"/>
          <w:lang w:eastAsia="en-US"/>
        </w:rPr>
      </w:pPr>
    </w:p>
    <w:p w:rsidR="003D043B" w:rsidRDefault="00E63DAC" w:rsidP="007C1462">
      <w:pPr>
        <w:rPr>
          <w:rFonts w:asciiTheme="majorHAnsi" w:eastAsiaTheme="majorEastAsia" w:hAnsiTheme="majorHAnsi" w:cs="Times New Roman"/>
          <w:lang w:eastAsia="en-US"/>
        </w:rPr>
      </w:pPr>
      <w:r w:rsidRPr="00E35886">
        <w:rPr>
          <w:rFonts w:asciiTheme="majorHAnsi" w:eastAsiaTheme="majorEastAsia" w:hAnsiTheme="majorHAnsi" w:cs="Times New Roman"/>
          <w:lang w:eastAsia="en-US"/>
        </w:rPr>
        <w:t>Liquidity Coverage Ratio (“</w:t>
      </w:r>
      <w:r w:rsidR="00A1292A" w:rsidRPr="00E35886">
        <w:rPr>
          <w:rFonts w:asciiTheme="majorHAnsi" w:eastAsiaTheme="majorEastAsia" w:hAnsiTheme="majorHAnsi" w:cs="Times New Roman"/>
          <w:lang w:eastAsia="en-US"/>
        </w:rPr>
        <w:t>LCR</w:t>
      </w:r>
      <w:r w:rsidRPr="00E35886">
        <w:rPr>
          <w:rFonts w:asciiTheme="majorHAnsi" w:eastAsiaTheme="majorEastAsia" w:hAnsiTheme="majorHAnsi" w:cs="Times New Roman"/>
          <w:lang w:eastAsia="en-US"/>
        </w:rPr>
        <w:t>”)</w:t>
      </w:r>
      <w:r w:rsidR="00A1292A" w:rsidRPr="00E35886">
        <w:rPr>
          <w:rFonts w:asciiTheme="majorHAnsi" w:eastAsiaTheme="majorEastAsia" w:hAnsiTheme="majorHAnsi" w:cs="Times New Roman"/>
          <w:lang w:eastAsia="en-US"/>
        </w:rPr>
        <w:t xml:space="preserve"> guidance can be considered as a “back stop” idiosyncratic and combined assumptions for 30-day outflow</w:t>
      </w:r>
      <w:r w:rsidR="00E35886" w:rsidRPr="00E35886">
        <w:rPr>
          <w:rFonts w:asciiTheme="majorHAnsi" w:eastAsiaTheme="majorEastAsia" w:hAnsiTheme="majorHAnsi" w:cs="Times New Roman"/>
          <w:lang w:eastAsia="en-US"/>
        </w:rPr>
        <w:t>, including</w:t>
      </w:r>
      <w:r w:rsidR="00A1292A" w:rsidRPr="00E35886">
        <w:rPr>
          <w:rFonts w:asciiTheme="majorHAnsi" w:eastAsiaTheme="majorEastAsia" w:hAnsiTheme="majorHAnsi" w:cs="Times New Roman"/>
          <w:lang w:eastAsia="en-US"/>
        </w:rPr>
        <w:t xml:space="preserve"> all types of deposits and off-balance sheet </w:t>
      </w:r>
      <w:r w:rsidR="00A1292A">
        <w:rPr>
          <w:rFonts w:asciiTheme="majorHAnsi" w:eastAsiaTheme="majorEastAsia" w:hAnsiTheme="majorHAnsi" w:cs="Times New Roman"/>
          <w:lang w:eastAsia="en-US"/>
        </w:rPr>
        <w:t>exposures.</w:t>
      </w:r>
      <w:r>
        <w:rPr>
          <w:rFonts w:asciiTheme="majorHAnsi" w:eastAsiaTheme="majorEastAsia" w:hAnsiTheme="majorHAnsi" w:cs="Times New Roman"/>
          <w:lang w:eastAsia="en-US"/>
        </w:rPr>
        <w:t xml:space="preserve"> The LCR guidance was applied </w:t>
      </w:r>
      <w:r w:rsidR="00AC53B3">
        <w:rPr>
          <w:rFonts w:asciiTheme="majorHAnsi" w:eastAsiaTheme="majorEastAsia" w:hAnsiTheme="majorHAnsi" w:cs="Times New Roman"/>
          <w:lang w:eastAsia="en-US"/>
        </w:rPr>
        <w:t xml:space="preserve">as a foundation for the assumptions in combined stress. </w:t>
      </w:r>
    </w:p>
    <w:p w:rsidR="00692C66" w:rsidRDefault="00692C66" w:rsidP="007C1462">
      <w:pPr>
        <w:rPr>
          <w:rFonts w:asciiTheme="majorHAnsi" w:eastAsiaTheme="majorEastAsia" w:hAnsiTheme="majorHAnsi" w:cs="Times New Roman"/>
          <w:lang w:eastAsia="en-US"/>
        </w:rPr>
      </w:pPr>
    </w:p>
    <w:p w:rsidR="00692C66" w:rsidRPr="00692C66" w:rsidRDefault="00692C66" w:rsidP="00692C66">
      <w:pPr>
        <w:rPr>
          <w:rFonts w:asciiTheme="majorHAnsi" w:eastAsiaTheme="majorEastAsia" w:hAnsiTheme="majorHAnsi" w:cs="Times New Roman"/>
          <w:b/>
          <w:color w:val="A44E00" w:themeColor="accent1" w:themeShade="BF"/>
          <w:lang w:eastAsia="en-US"/>
        </w:rPr>
      </w:pPr>
      <w:r w:rsidRPr="00692C66">
        <w:rPr>
          <w:rFonts w:asciiTheme="majorHAnsi" w:eastAsiaTheme="majorEastAsia" w:hAnsiTheme="majorHAnsi" w:cs="Times New Roman"/>
          <w:b/>
          <w:color w:val="A44E00" w:themeColor="accent1" w:themeShade="BF"/>
          <w:lang w:eastAsia="en-US"/>
        </w:rPr>
        <w:t>Appendix C</w:t>
      </w:r>
      <w:r>
        <w:rPr>
          <w:rFonts w:asciiTheme="majorHAnsi" w:eastAsiaTheme="majorEastAsia" w:hAnsiTheme="majorHAnsi" w:cs="Times New Roman"/>
          <w:b/>
          <w:color w:val="A44E00" w:themeColor="accent1" w:themeShade="BF"/>
          <w:lang w:eastAsia="en-US"/>
        </w:rPr>
        <w:t>:</w:t>
      </w:r>
      <w:r w:rsidRPr="00692C66">
        <w:rPr>
          <w:rFonts w:asciiTheme="majorHAnsi" w:eastAsiaTheme="majorEastAsia" w:hAnsiTheme="majorHAnsi" w:cs="Times New Roman"/>
          <w:b/>
          <w:color w:val="A44E00" w:themeColor="accent1" w:themeShade="BF"/>
          <w:lang w:eastAsia="en-US"/>
        </w:rPr>
        <w:t xml:space="preserve"> CUSO Risk and Finance Officers</w:t>
      </w:r>
    </w:p>
    <w:tbl>
      <w:tblPr>
        <w:tblStyle w:val="TableGrid"/>
        <w:tblW w:w="0" w:type="auto"/>
        <w:tblLayout w:type="fixed"/>
        <w:tblLook w:val="04A0" w:firstRow="1" w:lastRow="0" w:firstColumn="1" w:lastColumn="0" w:noHBand="0" w:noVBand="1"/>
      </w:tblPr>
      <w:tblGrid>
        <w:gridCol w:w="2254"/>
        <w:gridCol w:w="2255"/>
        <w:gridCol w:w="2254"/>
        <w:gridCol w:w="2255"/>
      </w:tblGrid>
      <w:tr w:rsidR="00692C66" w:rsidRPr="00692C66" w:rsidTr="004275D6">
        <w:tc>
          <w:tcPr>
            <w:tcW w:w="2254" w:type="dxa"/>
            <w:shd w:val="clear" w:color="auto" w:fill="D9D9D9" w:themeFill="background1" w:themeFillShade="D9"/>
          </w:tcPr>
          <w:p w:rsidR="00692C66" w:rsidRPr="00692C66" w:rsidRDefault="00692C66" w:rsidP="004275D6">
            <w:pPr>
              <w:spacing w:line="276" w:lineRule="auto"/>
              <w:rPr>
                <w:b/>
                <w:szCs w:val="18"/>
              </w:rPr>
            </w:pPr>
            <w:r w:rsidRPr="00692C66">
              <w:rPr>
                <w:b/>
                <w:szCs w:val="18"/>
              </w:rPr>
              <w:t>Name</w:t>
            </w:r>
          </w:p>
        </w:tc>
        <w:tc>
          <w:tcPr>
            <w:tcW w:w="2255" w:type="dxa"/>
            <w:shd w:val="clear" w:color="auto" w:fill="D9D9D9" w:themeFill="background1" w:themeFillShade="D9"/>
          </w:tcPr>
          <w:p w:rsidR="00692C66" w:rsidRPr="00692C66" w:rsidRDefault="00692C66" w:rsidP="004275D6">
            <w:pPr>
              <w:spacing w:line="276" w:lineRule="auto"/>
              <w:rPr>
                <w:b/>
                <w:szCs w:val="18"/>
              </w:rPr>
            </w:pPr>
            <w:r w:rsidRPr="00692C66">
              <w:rPr>
                <w:b/>
                <w:szCs w:val="18"/>
              </w:rPr>
              <w:t>Title</w:t>
            </w:r>
          </w:p>
        </w:tc>
        <w:tc>
          <w:tcPr>
            <w:tcW w:w="2254" w:type="dxa"/>
            <w:shd w:val="clear" w:color="auto" w:fill="D9D9D9" w:themeFill="background1" w:themeFillShade="D9"/>
          </w:tcPr>
          <w:p w:rsidR="00692C66" w:rsidRPr="00692C66" w:rsidRDefault="00692C66" w:rsidP="004275D6">
            <w:pPr>
              <w:spacing w:line="276" w:lineRule="auto"/>
              <w:rPr>
                <w:b/>
                <w:szCs w:val="18"/>
              </w:rPr>
            </w:pPr>
            <w:r w:rsidRPr="00692C66">
              <w:rPr>
                <w:b/>
                <w:szCs w:val="18"/>
              </w:rPr>
              <w:t>Email</w:t>
            </w:r>
          </w:p>
        </w:tc>
        <w:tc>
          <w:tcPr>
            <w:tcW w:w="2255" w:type="dxa"/>
            <w:shd w:val="clear" w:color="auto" w:fill="D9D9D9" w:themeFill="background1" w:themeFillShade="D9"/>
          </w:tcPr>
          <w:p w:rsidR="00692C66" w:rsidRPr="00692C66" w:rsidRDefault="00692C66" w:rsidP="004275D6">
            <w:pPr>
              <w:spacing w:line="276" w:lineRule="auto"/>
              <w:rPr>
                <w:b/>
                <w:szCs w:val="18"/>
              </w:rPr>
            </w:pPr>
            <w:r w:rsidRPr="00692C66">
              <w:rPr>
                <w:b/>
                <w:szCs w:val="18"/>
              </w:rPr>
              <w:t>Office Phone</w:t>
            </w: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t>Mr. David Farrell</w:t>
            </w:r>
          </w:p>
        </w:tc>
        <w:tc>
          <w:tcPr>
            <w:tcW w:w="2255" w:type="dxa"/>
          </w:tcPr>
          <w:p w:rsidR="00692C66" w:rsidRPr="00692C66" w:rsidRDefault="00692C66" w:rsidP="004275D6">
            <w:pPr>
              <w:spacing w:line="276" w:lineRule="auto"/>
              <w:rPr>
                <w:szCs w:val="18"/>
              </w:rPr>
            </w:pPr>
            <w:r w:rsidRPr="00692C66">
              <w:rPr>
                <w:szCs w:val="18"/>
              </w:rPr>
              <w:t>CRO, BOCA</w:t>
            </w:r>
          </w:p>
        </w:tc>
        <w:tc>
          <w:tcPr>
            <w:tcW w:w="2254" w:type="dxa"/>
          </w:tcPr>
          <w:p w:rsidR="00692C66" w:rsidRPr="00692C66" w:rsidRDefault="00692C66" w:rsidP="004275D6">
            <w:pPr>
              <w:spacing w:line="276" w:lineRule="auto"/>
              <w:rPr>
                <w:szCs w:val="18"/>
              </w:rPr>
            </w:pPr>
            <w:r w:rsidRPr="00692C66">
              <w:rPr>
                <w:szCs w:val="18"/>
              </w:rPr>
              <w:t>david.farrell@bocaviation.com</w:t>
            </w:r>
          </w:p>
        </w:tc>
        <w:tc>
          <w:tcPr>
            <w:tcW w:w="2255" w:type="dxa"/>
          </w:tcPr>
          <w:p w:rsidR="00692C66" w:rsidRPr="00692C66" w:rsidRDefault="00692C66" w:rsidP="004275D6">
            <w:pPr>
              <w:spacing w:line="276" w:lineRule="auto"/>
              <w:rPr>
                <w:szCs w:val="18"/>
              </w:rPr>
            </w:pPr>
            <w:r w:rsidRPr="00692C66">
              <w:rPr>
                <w:szCs w:val="18"/>
              </w:rPr>
              <w:t>+65 63259508</w:t>
            </w:r>
          </w:p>
          <w:p w:rsidR="00692C66" w:rsidRPr="00692C66" w:rsidRDefault="00692C66" w:rsidP="004275D6">
            <w:pPr>
              <w:spacing w:line="276" w:lineRule="auto"/>
              <w:rPr>
                <w:szCs w:val="18"/>
              </w:rPr>
            </w:pPr>
            <w:r w:rsidRPr="00692C66">
              <w:rPr>
                <w:rFonts w:hint="eastAsia"/>
                <w:szCs w:val="18"/>
              </w:rPr>
              <w:t xml:space="preserve">M: </w:t>
            </w:r>
            <w:r w:rsidRPr="00692C66">
              <w:rPr>
                <w:szCs w:val="18"/>
              </w:rPr>
              <w:t>+65 9299 6360</w:t>
            </w: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t>Mr. Kenneth Ng</w:t>
            </w:r>
          </w:p>
        </w:tc>
        <w:tc>
          <w:tcPr>
            <w:tcW w:w="2255" w:type="dxa"/>
          </w:tcPr>
          <w:p w:rsidR="00692C66" w:rsidRPr="00692C66" w:rsidRDefault="00692C66" w:rsidP="004275D6">
            <w:pPr>
              <w:spacing w:line="276" w:lineRule="auto"/>
              <w:rPr>
                <w:szCs w:val="18"/>
              </w:rPr>
            </w:pPr>
            <w:r w:rsidRPr="00692C66">
              <w:rPr>
                <w:szCs w:val="18"/>
              </w:rPr>
              <w:t>Deputy Head, Risk Management, BOCA</w:t>
            </w:r>
          </w:p>
        </w:tc>
        <w:tc>
          <w:tcPr>
            <w:tcW w:w="2254" w:type="dxa"/>
          </w:tcPr>
          <w:p w:rsidR="00692C66" w:rsidRPr="00692C66" w:rsidRDefault="00692C66" w:rsidP="004275D6">
            <w:pPr>
              <w:spacing w:line="276" w:lineRule="auto"/>
              <w:rPr>
                <w:szCs w:val="18"/>
              </w:rPr>
            </w:pPr>
            <w:r w:rsidRPr="00692C66">
              <w:rPr>
                <w:szCs w:val="18"/>
              </w:rPr>
              <w:t>kenneth.ng@bocaviation.com</w:t>
            </w:r>
          </w:p>
        </w:tc>
        <w:tc>
          <w:tcPr>
            <w:tcW w:w="2255" w:type="dxa"/>
          </w:tcPr>
          <w:p w:rsidR="00692C66" w:rsidRPr="00692C66" w:rsidRDefault="00692C66" w:rsidP="004275D6">
            <w:pPr>
              <w:spacing w:line="276" w:lineRule="auto"/>
              <w:rPr>
                <w:szCs w:val="18"/>
              </w:rPr>
            </w:pP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t>Ms. Felicia Ng</w:t>
            </w:r>
          </w:p>
        </w:tc>
        <w:tc>
          <w:tcPr>
            <w:tcW w:w="2255" w:type="dxa"/>
          </w:tcPr>
          <w:p w:rsidR="00692C66" w:rsidRPr="00692C66" w:rsidRDefault="00692C66" w:rsidP="004275D6">
            <w:pPr>
              <w:spacing w:line="276" w:lineRule="auto"/>
              <w:rPr>
                <w:szCs w:val="18"/>
              </w:rPr>
            </w:pPr>
            <w:r w:rsidRPr="00692C66">
              <w:rPr>
                <w:szCs w:val="18"/>
              </w:rPr>
              <w:t>Head of Accounting Department, BOCA</w:t>
            </w:r>
          </w:p>
        </w:tc>
        <w:tc>
          <w:tcPr>
            <w:tcW w:w="2254" w:type="dxa"/>
          </w:tcPr>
          <w:p w:rsidR="00692C66" w:rsidRPr="00692C66" w:rsidRDefault="00692C66" w:rsidP="004275D6">
            <w:pPr>
              <w:spacing w:line="276" w:lineRule="auto"/>
              <w:rPr>
                <w:szCs w:val="18"/>
              </w:rPr>
            </w:pPr>
            <w:r w:rsidRPr="00692C66">
              <w:rPr>
                <w:szCs w:val="18"/>
              </w:rPr>
              <w:t>Felicia.Ng@bocaviation.com</w:t>
            </w:r>
          </w:p>
        </w:tc>
        <w:tc>
          <w:tcPr>
            <w:tcW w:w="2255" w:type="dxa"/>
          </w:tcPr>
          <w:p w:rsidR="00692C66" w:rsidRPr="00692C66" w:rsidRDefault="00692C66" w:rsidP="004275D6">
            <w:pPr>
              <w:spacing w:line="276" w:lineRule="auto"/>
              <w:rPr>
                <w:szCs w:val="18"/>
              </w:rPr>
            </w:pPr>
            <w:r w:rsidRPr="00692C66">
              <w:rPr>
                <w:szCs w:val="18"/>
              </w:rPr>
              <w:t>+65 6325 9518</w:t>
            </w:r>
          </w:p>
          <w:p w:rsidR="00692C66" w:rsidRPr="00692C66" w:rsidRDefault="00692C66" w:rsidP="004275D6">
            <w:pPr>
              <w:spacing w:line="276" w:lineRule="auto"/>
              <w:rPr>
                <w:szCs w:val="18"/>
              </w:rPr>
            </w:pPr>
            <w:r w:rsidRPr="00692C66">
              <w:rPr>
                <w:rFonts w:hint="eastAsia"/>
                <w:szCs w:val="18"/>
              </w:rPr>
              <w:t>M:</w:t>
            </w:r>
            <w:r w:rsidRPr="00692C66">
              <w:rPr>
                <w:szCs w:val="18"/>
              </w:rPr>
              <w:t>+65 9727 1160</w:t>
            </w: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t>Ms. Sabeena Ahmed</w:t>
            </w:r>
          </w:p>
        </w:tc>
        <w:tc>
          <w:tcPr>
            <w:tcW w:w="2255" w:type="dxa"/>
          </w:tcPr>
          <w:p w:rsidR="00692C66" w:rsidRPr="00692C66" w:rsidRDefault="00692C66" w:rsidP="004275D6">
            <w:pPr>
              <w:spacing w:line="276" w:lineRule="auto"/>
              <w:rPr>
                <w:szCs w:val="18"/>
              </w:rPr>
            </w:pPr>
            <w:r w:rsidRPr="00692C66">
              <w:rPr>
                <w:szCs w:val="18"/>
              </w:rPr>
              <w:t>General Counsel/Head of Risk Management Unit for all BOCI US entities</w:t>
            </w:r>
          </w:p>
        </w:tc>
        <w:tc>
          <w:tcPr>
            <w:tcW w:w="2254" w:type="dxa"/>
          </w:tcPr>
          <w:p w:rsidR="00692C66" w:rsidRPr="00692C66" w:rsidRDefault="00692C66" w:rsidP="004275D6">
            <w:pPr>
              <w:spacing w:line="276" w:lineRule="auto"/>
              <w:rPr>
                <w:szCs w:val="18"/>
              </w:rPr>
            </w:pPr>
            <w:r w:rsidRPr="00692C66">
              <w:rPr>
                <w:szCs w:val="18"/>
              </w:rPr>
              <w:t>Sabeena.Ahmed@bocigroup.com</w:t>
            </w:r>
          </w:p>
        </w:tc>
        <w:tc>
          <w:tcPr>
            <w:tcW w:w="2255" w:type="dxa"/>
          </w:tcPr>
          <w:p w:rsidR="00692C66" w:rsidRPr="00692C66" w:rsidRDefault="00692C66" w:rsidP="004275D6">
            <w:pPr>
              <w:spacing w:line="276" w:lineRule="auto"/>
              <w:rPr>
                <w:szCs w:val="18"/>
              </w:rPr>
            </w:pPr>
            <w:r w:rsidRPr="00692C66">
              <w:rPr>
                <w:szCs w:val="18"/>
              </w:rPr>
              <w:t>212 554 8811 </w:t>
            </w: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t>Ms. Grace Zhou</w:t>
            </w:r>
          </w:p>
        </w:tc>
        <w:tc>
          <w:tcPr>
            <w:tcW w:w="2255" w:type="dxa"/>
          </w:tcPr>
          <w:p w:rsidR="00692C66" w:rsidRPr="00692C66" w:rsidRDefault="00692C66" w:rsidP="004275D6">
            <w:pPr>
              <w:spacing w:line="276" w:lineRule="auto"/>
              <w:rPr>
                <w:szCs w:val="18"/>
              </w:rPr>
            </w:pPr>
            <w:r w:rsidRPr="00692C66">
              <w:rPr>
                <w:szCs w:val="18"/>
              </w:rPr>
              <w:t>Executive Director and Front O</w:t>
            </w:r>
            <w:r>
              <w:rPr>
                <w:szCs w:val="18"/>
              </w:rPr>
              <w:t>ffice Business Manager, BOCI CFUS</w:t>
            </w:r>
          </w:p>
        </w:tc>
        <w:tc>
          <w:tcPr>
            <w:tcW w:w="2254" w:type="dxa"/>
          </w:tcPr>
          <w:p w:rsidR="00692C66" w:rsidRPr="00692C66" w:rsidRDefault="00692C66" w:rsidP="004275D6">
            <w:pPr>
              <w:spacing w:line="276" w:lineRule="auto"/>
              <w:rPr>
                <w:szCs w:val="18"/>
              </w:rPr>
            </w:pPr>
            <w:r w:rsidRPr="00692C66">
              <w:rPr>
                <w:szCs w:val="18"/>
              </w:rPr>
              <w:t>grace.zhou@bocigroup.com</w:t>
            </w:r>
          </w:p>
        </w:tc>
        <w:tc>
          <w:tcPr>
            <w:tcW w:w="2255" w:type="dxa"/>
          </w:tcPr>
          <w:p w:rsidR="00692C66" w:rsidRPr="00692C66" w:rsidRDefault="00692C66" w:rsidP="004275D6">
            <w:pPr>
              <w:spacing w:line="276" w:lineRule="auto"/>
              <w:rPr>
                <w:szCs w:val="18"/>
              </w:rPr>
            </w:pPr>
            <w:r w:rsidRPr="00692C66">
              <w:rPr>
                <w:szCs w:val="18"/>
              </w:rPr>
              <w:t>212 554 8810</w:t>
            </w: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lastRenderedPageBreak/>
              <w:t>Mr. Kyle Lo</w:t>
            </w:r>
          </w:p>
        </w:tc>
        <w:tc>
          <w:tcPr>
            <w:tcW w:w="2255" w:type="dxa"/>
          </w:tcPr>
          <w:p w:rsidR="00692C66" w:rsidRPr="00692C66" w:rsidRDefault="00692C66" w:rsidP="004275D6">
            <w:pPr>
              <w:spacing w:line="276" w:lineRule="auto"/>
              <w:rPr>
                <w:szCs w:val="18"/>
              </w:rPr>
            </w:pPr>
            <w:r w:rsidRPr="00692C66">
              <w:rPr>
                <w:szCs w:val="18"/>
              </w:rPr>
              <w:t>Head of Finance and Treasury, BOCI USA</w:t>
            </w:r>
          </w:p>
        </w:tc>
        <w:tc>
          <w:tcPr>
            <w:tcW w:w="2254" w:type="dxa"/>
          </w:tcPr>
          <w:p w:rsidR="00692C66" w:rsidRPr="00692C66" w:rsidRDefault="00692C66" w:rsidP="004275D6">
            <w:pPr>
              <w:spacing w:line="276" w:lineRule="auto"/>
              <w:rPr>
                <w:szCs w:val="18"/>
              </w:rPr>
            </w:pPr>
            <w:r w:rsidRPr="00692C66">
              <w:rPr>
                <w:szCs w:val="18"/>
              </w:rPr>
              <w:t>KyleKL.Lo@bocigroup.com</w:t>
            </w:r>
          </w:p>
        </w:tc>
        <w:tc>
          <w:tcPr>
            <w:tcW w:w="2255" w:type="dxa"/>
          </w:tcPr>
          <w:p w:rsidR="00692C66" w:rsidRPr="00692C66" w:rsidRDefault="00692C66" w:rsidP="004275D6">
            <w:pPr>
              <w:spacing w:line="276" w:lineRule="auto"/>
              <w:rPr>
                <w:szCs w:val="18"/>
              </w:rPr>
            </w:pPr>
            <w:r w:rsidRPr="00692C66">
              <w:rPr>
                <w:szCs w:val="18"/>
              </w:rPr>
              <w:t>212 554-8808</w:t>
            </w:r>
          </w:p>
        </w:tc>
      </w:tr>
      <w:tr w:rsidR="00692C66" w:rsidRPr="00692C66" w:rsidTr="004275D6">
        <w:tc>
          <w:tcPr>
            <w:tcW w:w="2254" w:type="dxa"/>
          </w:tcPr>
          <w:p w:rsidR="00692C66" w:rsidRPr="00692C66" w:rsidRDefault="00692C66" w:rsidP="004275D6">
            <w:pPr>
              <w:spacing w:line="276" w:lineRule="auto"/>
              <w:rPr>
                <w:szCs w:val="18"/>
              </w:rPr>
            </w:pPr>
            <w:r w:rsidRPr="00692C66">
              <w:rPr>
                <w:szCs w:val="18"/>
              </w:rPr>
              <w:t>Ms. Carman Zhou</w:t>
            </w:r>
          </w:p>
        </w:tc>
        <w:tc>
          <w:tcPr>
            <w:tcW w:w="2255" w:type="dxa"/>
          </w:tcPr>
          <w:p w:rsidR="00692C66" w:rsidRPr="00692C66" w:rsidRDefault="00692C66" w:rsidP="004275D6">
            <w:pPr>
              <w:spacing w:line="276" w:lineRule="auto"/>
              <w:rPr>
                <w:szCs w:val="18"/>
              </w:rPr>
            </w:pPr>
            <w:r w:rsidRPr="00692C66">
              <w:rPr>
                <w:szCs w:val="18"/>
              </w:rPr>
              <w:t>Chief Operating Officer, BOCI USA</w:t>
            </w:r>
          </w:p>
        </w:tc>
        <w:tc>
          <w:tcPr>
            <w:tcW w:w="2254" w:type="dxa"/>
          </w:tcPr>
          <w:p w:rsidR="00692C66" w:rsidRPr="00692C66" w:rsidRDefault="00692C66" w:rsidP="004275D6">
            <w:pPr>
              <w:spacing w:line="276" w:lineRule="auto"/>
              <w:rPr>
                <w:szCs w:val="18"/>
              </w:rPr>
            </w:pPr>
            <w:r w:rsidRPr="00692C66">
              <w:rPr>
                <w:szCs w:val="18"/>
              </w:rPr>
              <w:t>Carmen.Zhou@bocigroup.com</w:t>
            </w:r>
          </w:p>
        </w:tc>
        <w:tc>
          <w:tcPr>
            <w:tcW w:w="2255" w:type="dxa"/>
          </w:tcPr>
          <w:p w:rsidR="00692C66" w:rsidRPr="00692C66" w:rsidRDefault="00692C66" w:rsidP="004275D6">
            <w:pPr>
              <w:spacing w:line="276" w:lineRule="auto"/>
              <w:rPr>
                <w:szCs w:val="18"/>
              </w:rPr>
            </w:pPr>
            <w:r w:rsidRPr="00692C66">
              <w:rPr>
                <w:szCs w:val="18"/>
              </w:rPr>
              <w:t>212 259 0890</w:t>
            </w:r>
          </w:p>
        </w:tc>
      </w:tr>
    </w:tbl>
    <w:p w:rsidR="009F3F60" w:rsidRDefault="009F3F60" w:rsidP="00503D1C">
      <w:pPr>
        <w:rPr>
          <w:rFonts w:asciiTheme="majorHAnsi" w:eastAsiaTheme="majorEastAsia" w:hAnsiTheme="majorHAnsi" w:cs="Times New Roman"/>
          <w:b/>
          <w:color w:val="A44E00" w:themeColor="accent1" w:themeShade="BF"/>
          <w:lang w:eastAsia="en-US"/>
        </w:rPr>
      </w:pPr>
    </w:p>
    <w:p w:rsidR="00503D1C" w:rsidRDefault="00503D1C" w:rsidP="00503D1C">
      <w:pPr>
        <w:rPr>
          <w:rFonts w:asciiTheme="majorHAnsi" w:eastAsiaTheme="majorEastAsia" w:hAnsiTheme="majorHAnsi" w:cs="Times New Roman"/>
          <w:b/>
          <w:color w:val="A44E00" w:themeColor="accent1" w:themeShade="BF"/>
          <w:lang w:eastAsia="en-US"/>
        </w:rPr>
      </w:pPr>
      <w:r>
        <w:rPr>
          <w:rFonts w:asciiTheme="majorHAnsi" w:eastAsiaTheme="majorEastAsia" w:hAnsiTheme="majorHAnsi" w:cs="Times New Roman"/>
          <w:b/>
          <w:color w:val="A44E00" w:themeColor="accent1" w:themeShade="BF"/>
          <w:lang w:eastAsia="en-US"/>
        </w:rPr>
        <w:t>Appendix D:</w:t>
      </w:r>
      <w:r w:rsidRPr="00692C66">
        <w:rPr>
          <w:rFonts w:asciiTheme="majorHAnsi" w:eastAsiaTheme="majorEastAsia" w:hAnsiTheme="majorHAnsi" w:cs="Times New Roman"/>
          <w:b/>
          <w:color w:val="A44E00" w:themeColor="accent1" w:themeShade="BF"/>
          <w:lang w:eastAsia="en-US"/>
        </w:rPr>
        <w:t xml:space="preserve"> </w:t>
      </w:r>
      <w:r>
        <w:rPr>
          <w:rFonts w:asciiTheme="majorHAnsi" w:eastAsiaTheme="majorEastAsia" w:hAnsiTheme="majorHAnsi" w:cs="Times New Roman"/>
          <w:b/>
          <w:color w:val="A44E00" w:themeColor="accent1" w:themeShade="BF"/>
          <w:lang w:eastAsia="en-US"/>
        </w:rPr>
        <w:t>Related Document</w:t>
      </w:r>
    </w:p>
    <w:p w:rsidR="00503D1C" w:rsidRDefault="00503D1C" w:rsidP="00503D1C">
      <w:pPr>
        <w:rPr>
          <w:rFonts w:asciiTheme="majorHAnsi" w:eastAsiaTheme="majorEastAsia" w:hAnsiTheme="majorHAnsi" w:cs="Times New Roman"/>
          <w:b/>
          <w:color w:val="A44E00" w:themeColor="accent1" w:themeShade="BF"/>
          <w:lang w:eastAsia="en-US"/>
        </w:rPr>
      </w:pPr>
      <w:r>
        <w:rPr>
          <w:rFonts w:asciiTheme="majorHAnsi" w:eastAsiaTheme="majorEastAsia" w:hAnsiTheme="majorHAnsi" w:cs="Times New Roman"/>
          <w:b/>
          <w:color w:val="A44E00" w:themeColor="accent1" w:themeShade="BF"/>
          <w:lang w:eastAsia="en-US"/>
        </w:rPr>
        <w:object w:dxaOrig="1531" w:dyaOrig="960" w14:anchorId="192D6A6E">
          <v:shape id="_x0000_i1028" type="#_x0000_t75" style="width:76.55pt;height:48pt" o:ole="">
            <v:imagedata r:id="rId49" o:title=""/>
          </v:shape>
          <o:OLEObject Type="Embed" ProgID="AcroExch.Document.11" ShapeID="_x0000_i1028" DrawAspect="Icon" ObjectID="_1605290090" r:id="rId50"/>
        </w:object>
      </w:r>
    </w:p>
    <w:p w:rsidR="00503D1C" w:rsidRPr="00692C66" w:rsidRDefault="00503D1C" w:rsidP="00503D1C">
      <w:pPr>
        <w:rPr>
          <w:rFonts w:asciiTheme="majorHAnsi" w:eastAsiaTheme="majorEastAsia" w:hAnsiTheme="majorHAnsi" w:cs="Times New Roman"/>
          <w:b/>
          <w:color w:val="A44E00" w:themeColor="accent1" w:themeShade="BF"/>
          <w:lang w:eastAsia="en-US"/>
        </w:rPr>
      </w:pPr>
    </w:p>
    <w:bookmarkStart w:id="596" w:name="_MON_1573038190"/>
    <w:bookmarkEnd w:id="596"/>
    <w:p w:rsidR="00692C66" w:rsidRPr="00692C66" w:rsidRDefault="00503D1C" w:rsidP="00503D1C">
      <w:pPr>
        <w:rPr>
          <w:rFonts w:asciiTheme="majorHAnsi" w:eastAsiaTheme="majorEastAsia" w:hAnsiTheme="majorHAnsi" w:cs="Times New Roman"/>
          <w:lang w:eastAsia="en-US"/>
        </w:rPr>
      </w:pPr>
      <w:r>
        <w:rPr>
          <w:rFonts w:asciiTheme="majorHAnsi" w:eastAsiaTheme="majorEastAsia" w:hAnsiTheme="majorHAnsi" w:cs="Times New Roman"/>
          <w:lang w:eastAsia="en-US"/>
        </w:rPr>
        <w:object w:dxaOrig="1531" w:dyaOrig="960" w14:anchorId="7E58B3D5">
          <v:shape id="_x0000_i1029" type="#_x0000_t75" style="width:76.55pt;height:48pt" o:ole="">
            <v:imagedata r:id="rId51" o:title=""/>
          </v:shape>
          <o:OLEObject Type="Embed" ProgID="Word.Document.12" ShapeID="_x0000_i1029" DrawAspect="Icon" ObjectID="_1605290091" r:id="rId52">
            <o:FieldCodes>\s</o:FieldCodes>
          </o:OLEObject>
        </w:object>
      </w:r>
    </w:p>
    <w:sectPr w:rsidR="00692C66" w:rsidRPr="00692C66" w:rsidSect="00FD48AA">
      <w:headerReference w:type="default" r:id="rId53"/>
      <w:footerReference w:type="default" r:id="rId54"/>
      <w:pgSz w:w="12240" w:h="15840"/>
      <w:pgMar w:top="1440" w:right="1440" w:bottom="1440" w:left="1440" w:header="432"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9" w:author="MA, YUANYUAN" w:date="2018-02-23T10:15:00Z" w:initials="MY">
    <w:p w:rsidR="00D966F3" w:rsidRDefault="00D966F3">
      <w:pPr>
        <w:pStyle w:val="CommentText"/>
      </w:pPr>
      <w:r>
        <w:rPr>
          <w:rStyle w:val="CommentReference"/>
        </w:rPr>
        <w:annotationRef/>
      </w:r>
      <w:r>
        <w:t xml:space="preserve">FMD response: We are checking with CRO office whether there should be a line between BOC Limited to </w:t>
      </w:r>
      <w:proofErr w:type="gramStart"/>
      <w:r>
        <w:t>BOCA(</w:t>
      </w:r>
      <w:proofErr w:type="spellStart"/>
      <w:proofErr w:type="gramEnd"/>
      <w:r>
        <w:t>Sigapore</w:t>
      </w:r>
      <w:proofErr w:type="spellEnd"/>
      <w:r>
        <w:t>). BOCA provided updated that there still should be a line between BOC HK and BOCA. We updated the chart.</w:t>
      </w:r>
    </w:p>
  </w:comment>
  <w:comment w:id="215" w:author="Ying Yu" w:date="2018-02-15T11:54:00Z" w:initials="YY">
    <w:p w:rsidR="00D966F3" w:rsidRDefault="00D966F3">
      <w:pPr>
        <w:pStyle w:val="CommentText"/>
      </w:pPr>
      <w:r>
        <w:rPr>
          <w:rStyle w:val="CommentReference"/>
        </w:rPr>
        <w:annotationRef/>
      </w:r>
      <w:r>
        <w:rPr>
          <w:rFonts w:hint="eastAsia"/>
        </w:rPr>
        <w:t>Need to update if any change in assumptions of loan commitment</w:t>
      </w:r>
    </w:p>
    <w:p w:rsidR="00D966F3" w:rsidRDefault="00D966F3">
      <w:pPr>
        <w:pStyle w:val="CommentText"/>
      </w:pPr>
      <w:r>
        <w:t>FMD Response: Updated</w:t>
      </w:r>
    </w:p>
  </w:comment>
  <w:comment w:id="222" w:author="Ying Yu" w:date="2018-02-21T15:40:00Z" w:initials="YY">
    <w:p w:rsidR="00D966F3" w:rsidRDefault="00D966F3">
      <w:pPr>
        <w:pStyle w:val="CommentText"/>
      </w:pPr>
      <w:r>
        <w:rPr>
          <w:rStyle w:val="CommentReference"/>
        </w:rPr>
        <w:annotationRef/>
      </w:r>
      <w:r>
        <w:t>FMD response: No updated necessary.</w:t>
      </w:r>
    </w:p>
  </w:comment>
  <w:comment w:id="228" w:author="Ying Yu" w:date="2018-02-21T14:20:00Z" w:initials="YY">
    <w:p w:rsidR="00D966F3" w:rsidRDefault="00D966F3">
      <w:pPr>
        <w:pStyle w:val="CommentText"/>
      </w:pPr>
      <w:r>
        <w:rPr>
          <w:rStyle w:val="CommentReference"/>
        </w:rPr>
        <w:annotationRef/>
      </w:r>
      <w:r>
        <w:t>FMD response: Updated</w:t>
      </w:r>
    </w:p>
  </w:comment>
  <w:comment w:id="236" w:author="Ying Yu" w:date="2018-02-21T14:20:00Z" w:initials="YY">
    <w:p w:rsidR="00D966F3" w:rsidRDefault="00D966F3">
      <w:pPr>
        <w:pStyle w:val="CommentText"/>
      </w:pPr>
      <w:r>
        <w:rPr>
          <w:rStyle w:val="CommentReference"/>
        </w:rPr>
        <w:annotationRef/>
      </w:r>
      <w:r>
        <w:rPr>
          <w:rFonts w:hint="eastAsia"/>
        </w:rPr>
        <w:t>Add definition-</w:t>
      </w:r>
    </w:p>
    <w:p w:rsidR="00D966F3" w:rsidRDefault="00D966F3">
      <w:pPr>
        <w:pStyle w:val="CommentText"/>
      </w:pPr>
      <w:r>
        <w:t>FMD response: Updated</w:t>
      </w:r>
    </w:p>
  </w:comment>
  <w:comment w:id="350" w:author="Ying Yu" w:date="2018-02-15T13:31:00Z" w:initials="YY">
    <w:p w:rsidR="00D966F3" w:rsidRDefault="00D966F3">
      <w:pPr>
        <w:pStyle w:val="CommentText"/>
      </w:pPr>
      <w:r>
        <w:rPr>
          <w:rStyle w:val="CommentReference"/>
        </w:rPr>
        <w:annotationRef/>
      </w:r>
      <w:r>
        <w:t>FMD response: No change necessary</w:t>
      </w:r>
    </w:p>
  </w:comment>
  <w:comment w:id="351" w:author="Ying Yu" w:date="2018-02-15T13:31:00Z" w:initials="YY">
    <w:p w:rsidR="00D966F3" w:rsidRDefault="00D966F3">
      <w:pPr>
        <w:pStyle w:val="CommentText"/>
      </w:pPr>
      <w:r>
        <w:rPr>
          <w:rStyle w:val="CommentReference"/>
        </w:rPr>
        <w:annotationRef/>
      </w:r>
      <w:r>
        <w:t>FMD response: No change necessary</w:t>
      </w:r>
    </w:p>
  </w:comment>
  <w:comment w:id="360" w:author="Ying Yu" w:date="2018-02-21T14:21:00Z" w:initials="YY">
    <w:p w:rsidR="00D966F3" w:rsidRDefault="00D966F3">
      <w:pPr>
        <w:pStyle w:val="CommentText"/>
      </w:pPr>
      <w:r>
        <w:rPr>
          <w:rStyle w:val="CommentReference"/>
        </w:rPr>
        <w:annotationRef/>
      </w:r>
      <w:r>
        <w:rPr>
          <w:rFonts w:hint="eastAsia"/>
        </w:rPr>
        <w:t>Explain/</w:t>
      </w:r>
      <w:r>
        <w:t>Description</w:t>
      </w:r>
    </w:p>
    <w:p w:rsidR="00D966F3" w:rsidRDefault="00D966F3">
      <w:pPr>
        <w:pStyle w:val="CommentText"/>
      </w:pPr>
      <w:r>
        <w:t>FMD Response: This number was updated. It is self-explanatory.</w:t>
      </w:r>
    </w:p>
  </w:comment>
  <w:comment w:id="408" w:author="Ying Yu" w:date="2018-02-15T13:33:00Z" w:initials="YY">
    <w:p w:rsidR="00D966F3" w:rsidRDefault="00D966F3">
      <w:pPr>
        <w:pStyle w:val="CommentText"/>
      </w:pPr>
      <w:r>
        <w:rPr>
          <w:rStyle w:val="CommentReference"/>
        </w:rPr>
        <w:annotationRef/>
      </w:r>
      <w:r>
        <w:rPr>
          <w:rFonts w:hint="eastAsia"/>
        </w:rPr>
        <w:t>Update</w:t>
      </w:r>
    </w:p>
    <w:p w:rsidR="00D966F3" w:rsidRDefault="00D966F3">
      <w:pPr>
        <w:pStyle w:val="CommentText"/>
      </w:pPr>
      <w:r>
        <w:t>FMD Response: Updated</w:t>
      </w:r>
    </w:p>
  </w:comment>
  <w:comment w:id="423" w:author="Ying Yu" w:date="2018-02-15T13:33:00Z" w:initials="YY">
    <w:p w:rsidR="00D966F3" w:rsidRDefault="00D966F3" w:rsidP="007F20FD">
      <w:pPr>
        <w:pStyle w:val="CommentText"/>
      </w:pPr>
      <w:r>
        <w:rPr>
          <w:rStyle w:val="CommentReference"/>
        </w:rPr>
        <w:annotationRef/>
      </w:r>
      <w:r>
        <w:rPr>
          <w:rFonts w:hint="eastAsia"/>
        </w:rPr>
        <w:t>Update</w:t>
      </w:r>
    </w:p>
    <w:p w:rsidR="00D966F3" w:rsidRDefault="00D966F3" w:rsidP="007F20FD">
      <w:pPr>
        <w:pStyle w:val="CommentText"/>
      </w:pPr>
      <w:r>
        <w:t>FMD Response: Updated</w:t>
      </w:r>
    </w:p>
  </w:comment>
  <w:comment w:id="484" w:author="Ying Yu" w:date="2018-02-21T14:21:00Z" w:initials="YY">
    <w:p w:rsidR="00D966F3" w:rsidRDefault="00D966F3">
      <w:pPr>
        <w:pStyle w:val="CommentText"/>
      </w:pPr>
      <w:r>
        <w:rPr>
          <w:rStyle w:val="CommentReference"/>
        </w:rPr>
        <w:annotationRef/>
      </w:r>
      <w:r>
        <w:rPr>
          <w:rFonts w:hint="eastAsia"/>
        </w:rPr>
        <w:t>Update</w:t>
      </w:r>
    </w:p>
    <w:p w:rsidR="00D966F3" w:rsidRDefault="00D966F3">
      <w:pPr>
        <w:pStyle w:val="CommentText"/>
      </w:pPr>
      <w:r>
        <w:t>FMD comments: Deleted due to irrelevance.</w:t>
      </w:r>
    </w:p>
  </w:comment>
  <w:comment w:id="522" w:author="Ying Yu" w:date="2018-02-21T14:23:00Z" w:initials="YY">
    <w:p w:rsidR="00D966F3" w:rsidRDefault="00D966F3">
      <w:pPr>
        <w:pStyle w:val="CommentText"/>
      </w:pPr>
      <w:r>
        <w:rPr>
          <w:rStyle w:val="CommentReference"/>
        </w:rPr>
        <w:annotationRef/>
      </w:r>
      <w:r>
        <w:rPr>
          <w:rFonts w:hint="eastAsia"/>
        </w:rPr>
        <w:t>Still applicable?</w:t>
      </w:r>
    </w:p>
    <w:p w:rsidR="00D966F3" w:rsidRDefault="00D966F3">
      <w:pPr>
        <w:pStyle w:val="CommentText"/>
      </w:pPr>
      <w:r>
        <w:t>FMD comments: it is not directly related to any run off rate results. The runoff rates of this type of product are decided using operational deposit methodology. FMD felt that if it is no harm to the existing document, we prefer to leave this analysis here.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11ED" w:rsidRDefault="00FF11ED" w:rsidP="00551BF1">
      <w:pPr>
        <w:spacing w:after="0" w:line="240" w:lineRule="auto"/>
      </w:pPr>
      <w:r>
        <w:separator/>
      </w:r>
    </w:p>
  </w:endnote>
  <w:endnote w:type="continuationSeparator" w:id="0">
    <w:p w:rsidR="00FF11ED" w:rsidRDefault="00FF11ED" w:rsidP="00551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172876"/>
      <w:docPartObj>
        <w:docPartGallery w:val="Page Numbers (Bottom of Page)"/>
        <w:docPartUnique/>
      </w:docPartObj>
    </w:sdtPr>
    <w:sdtEndPr>
      <w:rPr>
        <w:color w:val="7F7F7F" w:themeColor="background1" w:themeShade="7F"/>
        <w:spacing w:val="60"/>
      </w:rPr>
    </w:sdtEndPr>
    <w:sdtContent>
      <w:p w:rsidR="00D966F3" w:rsidRDefault="00D966F3">
        <w:pPr>
          <w:pStyle w:val="Footer"/>
          <w:pBdr>
            <w:top w:val="single" w:sz="4" w:space="1" w:color="D9D9D9" w:themeColor="background1" w:themeShade="D9"/>
          </w:pBdr>
          <w:jc w:val="right"/>
        </w:pPr>
        <w:r>
          <w:fldChar w:fldCharType="begin"/>
        </w:r>
        <w:r>
          <w:instrText xml:space="preserve"> PAGE   \* MERGEFORMAT </w:instrText>
        </w:r>
        <w:r>
          <w:fldChar w:fldCharType="separate"/>
        </w:r>
        <w:r w:rsidR="00860AE0">
          <w:rPr>
            <w:noProof/>
          </w:rPr>
          <w:t>4</w:t>
        </w:r>
        <w:r>
          <w:rPr>
            <w:noProof/>
          </w:rPr>
          <w:fldChar w:fldCharType="end"/>
        </w:r>
        <w:r>
          <w:t xml:space="preserve"> | </w:t>
        </w:r>
        <w:r>
          <w:rPr>
            <w:color w:val="7F7F7F" w:themeColor="background1" w:themeShade="7F"/>
            <w:spacing w:val="60"/>
          </w:rPr>
          <w:t>Page</w:t>
        </w:r>
      </w:p>
    </w:sdtContent>
  </w:sdt>
  <w:p w:rsidR="00D966F3" w:rsidRDefault="00D966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11ED" w:rsidRDefault="00FF11ED" w:rsidP="00551BF1">
      <w:pPr>
        <w:spacing w:after="0" w:line="240" w:lineRule="auto"/>
      </w:pPr>
      <w:r>
        <w:separator/>
      </w:r>
    </w:p>
  </w:footnote>
  <w:footnote w:type="continuationSeparator" w:id="0">
    <w:p w:rsidR="00FF11ED" w:rsidRDefault="00FF11ED" w:rsidP="00551BF1">
      <w:pPr>
        <w:spacing w:after="0" w:line="240" w:lineRule="auto"/>
      </w:pPr>
      <w:r>
        <w:continuationSeparator/>
      </w:r>
    </w:p>
  </w:footnote>
  <w:footnote w:id="1">
    <w:p w:rsidR="00D966F3" w:rsidRDefault="00D966F3" w:rsidP="000250C0">
      <w:pPr>
        <w:pStyle w:val="FootnoteText"/>
        <w:rPr>
          <w:lang w:eastAsia="zh-CN"/>
        </w:rPr>
      </w:pPr>
      <w:r w:rsidRPr="00337913">
        <w:rPr>
          <w:rStyle w:val="FootnoteReference"/>
          <w:sz w:val="18"/>
        </w:rPr>
        <w:footnoteRef/>
      </w:r>
      <w:r w:rsidRPr="00337913">
        <w:rPr>
          <w:sz w:val="18"/>
        </w:rPr>
        <w:t xml:space="preserve"> </w:t>
      </w:r>
      <w:r w:rsidRPr="004275D6">
        <w:rPr>
          <w:rFonts w:asciiTheme="majorHAnsi" w:hAnsiTheme="majorHAnsi"/>
        </w:rPr>
        <w:t>The Clearing House:</w:t>
      </w:r>
      <w:r w:rsidRPr="004275D6">
        <w:t xml:space="preserve"> </w:t>
      </w:r>
      <w:r w:rsidRPr="00F274CB">
        <w:rPr>
          <w:rFonts w:asciiTheme="majorHAnsi" w:hAnsiTheme="majorHAnsi" w:cs="Times New Roman"/>
        </w:rPr>
        <w:t>Assessing the liquidity coverage ratio</w:t>
      </w:r>
      <w:r>
        <w:rPr>
          <w:rFonts w:asciiTheme="majorHAnsi" w:hAnsiTheme="majorHAnsi" w:cs="Times New Roman"/>
        </w:rPr>
        <w:t xml:space="preserve"> (</w:t>
      </w:r>
      <w:r w:rsidRPr="00F274CB">
        <w:rPr>
          <w:rFonts w:asciiTheme="majorHAnsi" w:hAnsiTheme="majorHAnsi" w:cs="Times New Roman"/>
        </w:rPr>
        <w:t>November 2, 2011</w:t>
      </w:r>
      <w:r>
        <w:rPr>
          <w:rFonts w:asciiTheme="majorHAnsi" w:hAnsiTheme="majorHAnsi" w:cs="Times New Roman"/>
        </w:rPr>
        <w:t>)</w:t>
      </w:r>
    </w:p>
  </w:footnote>
  <w:footnote w:id="2">
    <w:p w:rsidR="00D966F3" w:rsidRDefault="00D966F3">
      <w:pPr>
        <w:pStyle w:val="FootnoteText"/>
      </w:pPr>
      <w:r>
        <w:rPr>
          <w:rStyle w:val="FootnoteReference"/>
        </w:rPr>
        <w:footnoteRef/>
      </w:r>
      <w:r>
        <w:t xml:space="preserve"> </w:t>
      </w:r>
      <w:r w:rsidRPr="004275D6">
        <w:rPr>
          <w:rFonts w:asciiTheme="majorHAnsi" w:hAnsiTheme="majorHAnsi" w:cs="Helvetica"/>
          <w:color w:val="333333"/>
          <w:sz w:val="16"/>
          <w:szCs w:val="16"/>
          <w:shd w:val="clear" w:color="auto" w:fill="FFFFFF"/>
        </w:rPr>
        <w:t>The Standard Portfolio Analysis of Risk (SPAN) system is a sophisticated methodology t</w:t>
      </w:r>
      <w:r w:rsidRPr="00AA48BD">
        <w:rPr>
          <w:rFonts w:asciiTheme="majorHAnsi" w:hAnsiTheme="majorHAnsi" w:cs="Helvetica"/>
          <w:color w:val="333333"/>
          <w:sz w:val="16"/>
          <w:szCs w:val="16"/>
          <w:shd w:val="clear" w:color="auto" w:fill="FFFFFF"/>
        </w:rPr>
        <w:t xml:space="preserve">hat calculates performance bond </w:t>
      </w:r>
      <w:r w:rsidRPr="004275D6">
        <w:rPr>
          <w:rFonts w:asciiTheme="majorHAnsi" w:hAnsiTheme="majorHAnsi" w:cs="Helvetica"/>
          <w:color w:val="333333"/>
          <w:sz w:val="16"/>
          <w:szCs w:val="16"/>
          <w:shd w:val="clear" w:color="auto" w:fill="FFFFFF"/>
        </w:rPr>
        <w:t>requirements by analyzing the "what-ifs" of virtually any market scenario.</w:t>
      </w:r>
      <w:r>
        <w:rPr>
          <w:rFonts w:asciiTheme="majorHAnsi" w:hAnsiTheme="majorHAnsi" w:cs="Helvetica"/>
          <w:color w:val="333333"/>
          <w:sz w:val="16"/>
          <w:szCs w:val="16"/>
          <w:shd w:val="clear" w:color="auto" w:fill="FFFFFF"/>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66F3" w:rsidRDefault="00D966F3">
    <w:pPr>
      <w:pStyle w:val="Header"/>
    </w:pPr>
    <w:r>
      <w:rPr>
        <w:noProof/>
      </w:rPr>
      <mc:AlternateContent>
        <mc:Choice Requires="wps">
          <w:drawing>
            <wp:anchor distT="0" distB="0" distL="118745" distR="118745" simplePos="0" relativeHeight="251667456" behindDoc="1" locked="0" layoutInCell="1" allowOverlap="0" wp14:anchorId="4968A6F6" wp14:editId="4EDA16F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966F3" w:rsidRDefault="00FF11ED">
                          <w:pPr>
                            <w:pStyle w:val="Header"/>
                            <w:tabs>
                              <w:tab w:val="clear" w:pos="4680"/>
                              <w:tab w:val="clear" w:pos="9360"/>
                            </w:tabs>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r w:rsidR="00D966F3">
                                <w:rPr>
                                  <w:caps/>
                                  <w:color w:val="FFFFFF" w:themeColor="background1"/>
                                </w:rPr>
                                <w:t>Bank of China u.s. branches and combined operationS                                          Liquidity Stress Test Documentation</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3" style="position:absolute;margin-left:0;margin-top:0;width:468.5pt;height:21.3pt;z-index:-25164902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dc6900 [3204]" stroked="f" strokeweight="2pt">
              <v:textbox style="mso-fit-shape-to-text:t">
                <w:txbxContent>
                  <w:p w:rsidR="00847F41" w:rsidRDefault="00847F41">
                    <w:pPr>
                      <w:pStyle w:val="Header"/>
                      <w:tabs>
                        <w:tab w:val="clear" w:pos="4680"/>
                        <w:tab w:val="clear" w:pos="9360"/>
                      </w:tabs>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Bank of China u.s. branches and combined operationS                                          Liquidity Stress Test Documentation</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85AD5"/>
    <w:multiLevelType w:val="hybridMultilevel"/>
    <w:tmpl w:val="BC661D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525288"/>
    <w:multiLevelType w:val="hybridMultilevel"/>
    <w:tmpl w:val="321E366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CD73C73"/>
    <w:multiLevelType w:val="hybridMultilevel"/>
    <w:tmpl w:val="7278C552"/>
    <w:lvl w:ilvl="0" w:tplc="835E3E20">
      <w:start w:val="1"/>
      <w:numFmt w:val="bullet"/>
      <w:lvlText w:val="•"/>
      <w:lvlJc w:val="left"/>
      <w:pPr>
        <w:tabs>
          <w:tab w:val="num" w:pos="720"/>
        </w:tabs>
        <w:ind w:left="720" w:hanging="360"/>
      </w:pPr>
      <w:rPr>
        <w:rFonts w:ascii="Arial" w:hAnsi="Arial" w:hint="default"/>
      </w:rPr>
    </w:lvl>
    <w:lvl w:ilvl="1" w:tplc="A9082154">
      <w:start w:val="1"/>
      <w:numFmt w:val="bullet"/>
      <w:lvlText w:val="•"/>
      <w:lvlJc w:val="left"/>
      <w:pPr>
        <w:tabs>
          <w:tab w:val="num" w:pos="1440"/>
        </w:tabs>
        <w:ind w:left="1440" w:hanging="360"/>
      </w:pPr>
      <w:rPr>
        <w:rFonts w:ascii="Arial" w:hAnsi="Arial" w:hint="default"/>
      </w:rPr>
    </w:lvl>
    <w:lvl w:ilvl="2" w:tplc="EBC81C00" w:tentative="1">
      <w:start w:val="1"/>
      <w:numFmt w:val="bullet"/>
      <w:lvlText w:val="•"/>
      <w:lvlJc w:val="left"/>
      <w:pPr>
        <w:tabs>
          <w:tab w:val="num" w:pos="2160"/>
        </w:tabs>
        <w:ind w:left="2160" w:hanging="360"/>
      </w:pPr>
      <w:rPr>
        <w:rFonts w:ascii="Arial" w:hAnsi="Arial" w:hint="default"/>
      </w:rPr>
    </w:lvl>
    <w:lvl w:ilvl="3" w:tplc="AF9ED074" w:tentative="1">
      <w:start w:val="1"/>
      <w:numFmt w:val="bullet"/>
      <w:lvlText w:val="•"/>
      <w:lvlJc w:val="left"/>
      <w:pPr>
        <w:tabs>
          <w:tab w:val="num" w:pos="2880"/>
        </w:tabs>
        <w:ind w:left="2880" w:hanging="360"/>
      </w:pPr>
      <w:rPr>
        <w:rFonts w:ascii="Arial" w:hAnsi="Arial" w:hint="default"/>
      </w:rPr>
    </w:lvl>
    <w:lvl w:ilvl="4" w:tplc="8930752E" w:tentative="1">
      <w:start w:val="1"/>
      <w:numFmt w:val="bullet"/>
      <w:lvlText w:val="•"/>
      <w:lvlJc w:val="left"/>
      <w:pPr>
        <w:tabs>
          <w:tab w:val="num" w:pos="3600"/>
        </w:tabs>
        <w:ind w:left="3600" w:hanging="360"/>
      </w:pPr>
      <w:rPr>
        <w:rFonts w:ascii="Arial" w:hAnsi="Arial" w:hint="default"/>
      </w:rPr>
    </w:lvl>
    <w:lvl w:ilvl="5" w:tplc="DD3CD9D8" w:tentative="1">
      <w:start w:val="1"/>
      <w:numFmt w:val="bullet"/>
      <w:lvlText w:val="•"/>
      <w:lvlJc w:val="left"/>
      <w:pPr>
        <w:tabs>
          <w:tab w:val="num" w:pos="4320"/>
        </w:tabs>
        <w:ind w:left="4320" w:hanging="360"/>
      </w:pPr>
      <w:rPr>
        <w:rFonts w:ascii="Arial" w:hAnsi="Arial" w:hint="default"/>
      </w:rPr>
    </w:lvl>
    <w:lvl w:ilvl="6" w:tplc="DF7E6168" w:tentative="1">
      <w:start w:val="1"/>
      <w:numFmt w:val="bullet"/>
      <w:lvlText w:val="•"/>
      <w:lvlJc w:val="left"/>
      <w:pPr>
        <w:tabs>
          <w:tab w:val="num" w:pos="5040"/>
        </w:tabs>
        <w:ind w:left="5040" w:hanging="360"/>
      </w:pPr>
      <w:rPr>
        <w:rFonts w:ascii="Arial" w:hAnsi="Arial" w:hint="default"/>
      </w:rPr>
    </w:lvl>
    <w:lvl w:ilvl="7" w:tplc="4A561694" w:tentative="1">
      <w:start w:val="1"/>
      <w:numFmt w:val="bullet"/>
      <w:lvlText w:val="•"/>
      <w:lvlJc w:val="left"/>
      <w:pPr>
        <w:tabs>
          <w:tab w:val="num" w:pos="5760"/>
        </w:tabs>
        <w:ind w:left="5760" w:hanging="360"/>
      </w:pPr>
      <w:rPr>
        <w:rFonts w:ascii="Arial" w:hAnsi="Arial" w:hint="default"/>
      </w:rPr>
    </w:lvl>
    <w:lvl w:ilvl="8" w:tplc="90C44DE0" w:tentative="1">
      <w:start w:val="1"/>
      <w:numFmt w:val="bullet"/>
      <w:lvlText w:val="•"/>
      <w:lvlJc w:val="left"/>
      <w:pPr>
        <w:tabs>
          <w:tab w:val="num" w:pos="6480"/>
        </w:tabs>
        <w:ind w:left="6480" w:hanging="360"/>
      </w:pPr>
      <w:rPr>
        <w:rFonts w:ascii="Arial" w:hAnsi="Arial" w:hint="default"/>
      </w:rPr>
    </w:lvl>
  </w:abstractNum>
  <w:abstractNum w:abstractNumId="3">
    <w:nsid w:val="0DA535A4"/>
    <w:multiLevelType w:val="hybridMultilevel"/>
    <w:tmpl w:val="21B47A68"/>
    <w:lvl w:ilvl="0" w:tplc="4F5CE444">
      <w:start w:val="1"/>
      <w:numFmt w:val="bullet"/>
      <w:lvlText w:val="•"/>
      <w:lvlJc w:val="left"/>
      <w:pPr>
        <w:tabs>
          <w:tab w:val="num" w:pos="720"/>
        </w:tabs>
        <w:ind w:left="720" w:hanging="360"/>
      </w:pPr>
      <w:rPr>
        <w:rFonts w:ascii="Arial" w:hAnsi="Arial" w:hint="default"/>
      </w:rPr>
    </w:lvl>
    <w:lvl w:ilvl="1" w:tplc="CBD41546">
      <w:start w:val="1"/>
      <w:numFmt w:val="bullet"/>
      <w:lvlText w:val="•"/>
      <w:lvlJc w:val="left"/>
      <w:pPr>
        <w:tabs>
          <w:tab w:val="num" w:pos="1440"/>
        </w:tabs>
        <w:ind w:left="1440" w:hanging="360"/>
      </w:pPr>
      <w:rPr>
        <w:rFonts w:ascii="Arial" w:hAnsi="Arial" w:hint="default"/>
      </w:rPr>
    </w:lvl>
    <w:lvl w:ilvl="2" w:tplc="90D6FEDA" w:tentative="1">
      <w:start w:val="1"/>
      <w:numFmt w:val="bullet"/>
      <w:lvlText w:val="•"/>
      <w:lvlJc w:val="left"/>
      <w:pPr>
        <w:tabs>
          <w:tab w:val="num" w:pos="2160"/>
        </w:tabs>
        <w:ind w:left="2160" w:hanging="360"/>
      </w:pPr>
      <w:rPr>
        <w:rFonts w:ascii="Arial" w:hAnsi="Arial" w:hint="default"/>
      </w:rPr>
    </w:lvl>
    <w:lvl w:ilvl="3" w:tplc="BDDC5B8E" w:tentative="1">
      <w:start w:val="1"/>
      <w:numFmt w:val="bullet"/>
      <w:lvlText w:val="•"/>
      <w:lvlJc w:val="left"/>
      <w:pPr>
        <w:tabs>
          <w:tab w:val="num" w:pos="2880"/>
        </w:tabs>
        <w:ind w:left="2880" w:hanging="360"/>
      </w:pPr>
      <w:rPr>
        <w:rFonts w:ascii="Arial" w:hAnsi="Arial" w:hint="default"/>
      </w:rPr>
    </w:lvl>
    <w:lvl w:ilvl="4" w:tplc="BC9C42B0" w:tentative="1">
      <w:start w:val="1"/>
      <w:numFmt w:val="bullet"/>
      <w:lvlText w:val="•"/>
      <w:lvlJc w:val="left"/>
      <w:pPr>
        <w:tabs>
          <w:tab w:val="num" w:pos="3600"/>
        </w:tabs>
        <w:ind w:left="3600" w:hanging="360"/>
      </w:pPr>
      <w:rPr>
        <w:rFonts w:ascii="Arial" w:hAnsi="Arial" w:hint="default"/>
      </w:rPr>
    </w:lvl>
    <w:lvl w:ilvl="5" w:tplc="A8F67BF2" w:tentative="1">
      <w:start w:val="1"/>
      <w:numFmt w:val="bullet"/>
      <w:lvlText w:val="•"/>
      <w:lvlJc w:val="left"/>
      <w:pPr>
        <w:tabs>
          <w:tab w:val="num" w:pos="4320"/>
        </w:tabs>
        <w:ind w:left="4320" w:hanging="360"/>
      </w:pPr>
      <w:rPr>
        <w:rFonts w:ascii="Arial" w:hAnsi="Arial" w:hint="default"/>
      </w:rPr>
    </w:lvl>
    <w:lvl w:ilvl="6" w:tplc="93D6F366" w:tentative="1">
      <w:start w:val="1"/>
      <w:numFmt w:val="bullet"/>
      <w:lvlText w:val="•"/>
      <w:lvlJc w:val="left"/>
      <w:pPr>
        <w:tabs>
          <w:tab w:val="num" w:pos="5040"/>
        </w:tabs>
        <w:ind w:left="5040" w:hanging="360"/>
      </w:pPr>
      <w:rPr>
        <w:rFonts w:ascii="Arial" w:hAnsi="Arial" w:hint="default"/>
      </w:rPr>
    </w:lvl>
    <w:lvl w:ilvl="7" w:tplc="1F463002" w:tentative="1">
      <w:start w:val="1"/>
      <w:numFmt w:val="bullet"/>
      <w:lvlText w:val="•"/>
      <w:lvlJc w:val="left"/>
      <w:pPr>
        <w:tabs>
          <w:tab w:val="num" w:pos="5760"/>
        </w:tabs>
        <w:ind w:left="5760" w:hanging="360"/>
      </w:pPr>
      <w:rPr>
        <w:rFonts w:ascii="Arial" w:hAnsi="Arial" w:hint="default"/>
      </w:rPr>
    </w:lvl>
    <w:lvl w:ilvl="8" w:tplc="0742CBDE" w:tentative="1">
      <w:start w:val="1"/>
      <w:numFmt w:val="bullet"/>
      <w:lvlText w:val="•"/>
      <w:lvlJc w:val="left"/>
      <w:pPr>
        <w:tabs>
          <w:tab w:val="num" w:pos="6480"/>
        </w:tabs>
        <w:ind w:left="6480" w:hanging="360"/>
      </w:pPr>
      <w:rPr>
        <w:rFonts w:ascii="Arial" w:hAnsi="Arial" w:hint="default"/>
      </w:rPr>
    </w:lvl>
  </w:abstractNum>
  <w:abstractNum w:abstractNumId="4">
    <w:nsid w:val="0FB2537E"/>
    <w:multiLevelType w:val="hybridMultilevel"/>
    <w:tmpl w:val="A20636D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114B0D03"/>
    <w:multiLevelType w:val="hybridMultilevel"/>
    <w:tmpl w:val="B268BF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3D91213"/>
    <w:multiLevelType w:val="hybridMultilevel"/>
    <w:tmpl w:val="56127726"/>
    <w:lvl w:ilvl="0" w:tplc="8638B99E">
      <w:start w:val="3"/>
      <w:numFmt w:val="bullet"/>
      <w:lvlText w:val="-"/>
      <w:lvlJc w:val="left"/>
      <w:pPr>
        <w:ind w:left="720" w:hanging="360"/>
      </w:pPr>
      <w:rPr>
        <w:rFonts w:ascii="Georgia" w:eastAsiaTheme="minorEastAsia"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CF5BCB"/>
    <w:multiLevelType w:val="hybridMultilevel"/>
    <w:tmpl w:val="798E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7822EB"/>
    <w:multiLevelType w:val="hybridMultilevel"/>
    <w:tmpl w:val="99748BC6"/>
    <w:lvl w:ilvl="0" w:tplc="AE20A7BE">
      <w:start w:val="1"/>
      <w:numFmt w:val="bullet"/>
      <w:lvlText w:val="•"/>
      <w:lvlJc w:val="left"/>
      <w:pPr>
        <w:tabs>
          <w:tab w:val="num" w:pos="720"/>
        </w:tabs>
        <w:ind w:left="720" w:hanging="360"/>
      </w:pPr>
      <w:rPr>
        <w:rFonts w:ascii="Arial" w:hAnsi="Arial" w:hint="default"/>
      </w:rPr>
    </w:lvl>
    <w:lvl w:ilvl="1" w:tplc="B7CEE138" w:tentative="1">
      <w:start w:val="1"/>
      <w:numFmt w:val="bullet"/>
      <w:lvlText w:val="•"/>
      <w:lvlJc w:val="left"/>
      <w:pPr>
        <w:tabs>
          <w:tab w:val="num" w:pos="1440"/>
        </w:tabs>
        <w:ind w:left="1440" w:hanging="360"/>
      </w:pPr>
      <w:rPr>
        <w:rFonts w:ascii="Arial" w:hAnsi="Arial" w:hint="default"/>
      </w:rPr>
    </w:lvl>
    <w:lvl w:ilvl="2" w:tplc="C0E24FC4" w:tentative="1">
      <w:start w:val="1"/>
      <w:numFmt w:val="bullet"/>
      <w:lvlText w:val="•"/>
      <w:lvlJc w:val="left"/>
      <w:pPr>
        <w:tabs>
          <w:tab w:val="num" w:pos="2160"/>
        </w:tabs>
        <w:ind w:left="2160" w:hanging="360"/>
      </w:pPr>
      <w:rPr>
        <w:rFonts w:ascii="Arial" w:hAnsi="Arial" w:hint="default"/>
      </w:rPr>
    </w:lvl>
    <w:lvl w:ilvl="3" w:tplc="728E1374" w:tentative="1">
      <w:start w:val="1"/>
      <w:numFmt w:val="bullet"/>
      <w:lvlText w:val="•"/>
      <w:lvlJc w:val="left"/>
      <w:pPr>
        <w:tabs>
          <w:tab w:val="num" w:pos="2880"/>
        </w:tabs>
        <w:ind w:left="2880" w:hanging="360"/>
      </w:pPr>
      <w:rPr>
        <w:rFonts w:ascii="Arial" w:hAnsi="Arial" w:hint="default"/>
      </w:rPr>
    </w:lvl>
    <w:lvl w:ilvl="4" w:tplc="97D67226" w:tentative="1">
      <w:start w:val="1"/>
      <w:numFmt w:val="bullet"/>
      <w:lvlText w:val="•"/>
      <w:lvlJc w:val="left"/>
      <w:pPr>
        <w:tabs>
          <w:tab w:val="num" w:pos="3600"/>
        </w:tabs>
        <w:ind w:left="3600" w:hanging="360"/>
      </w:pPr>
      <w:rPr>
        <w:rFonts w:ascii="Arial" w:hAnsi="Arial" w:hint="default"/>
      </w:rPr>
    </w:lvl>
    <w:lvl w:ilvl="5" w:tplc="A03222C2" w:tentative="1">
      <w:start w:val="1"/>
      <w:numFmt w:val="bullet"/>
      <w:lvlText w:val="•"/>
      <w:lvlJc w:val="left"/>
      <w:pPr>
        <w:tabs>
          <w:tab w:val="num" w:pos="4320"/>
        </w:tabs>
        <w:ind w:left="4320" w:hanging="360"/>
      </w:pPr>
      <w:rPr>
        <w:rFonts w:ascii="Arial" w:hAnsi="Arial" w:hint="default"/>
      </w:rPr>
    </w:lvl>
    <w:lvl w:ilvl="6" w:tplc="F10E3DCE" w:tentative="1">
      <w:start w:val="1"/>
      <w:numFmt w:val="bullet"/>
      <w:lvlText w:val="•"/>
      <w:lvlJc w:val="left"/>
      <w:pPr>
        <w:tabs>
          <w:tab w:val="num" w:pos="5040"/>
        </w:tabs>
        <w:ind w:left="5040" w:hanging="360"/>
      </w:pPr>
      <w:rPr>
        <w:rFonts w:ascii="Arial" w:hAnsi="Arial" w:hint="default"/>
      </w:rPr>
    </w:lvl>
    <w:lvl w:ilvl="7" w:tplc="846EF028" w:tentative="1">
      <w:start w:val="1"/>
      <w:numFmt w:val="bullet"/>
      <w:lvlText w:val="•"/>
      <w:lvlJc w:val="left"/>
      <w:pPr>
        <w:tabs>
          <w:tab w:val="num" w:pos="5760"/>
        </w:tabs>
        <w:ind w:left="5760" w:hanging="360"/>
      </w:pPr>
      <w:rPr>
        <w:rFonts w:ascii="Arial" w:hAnsi="Arial" w:hint="default"/>
      </w:rPr>
    </w:lvl>
    <w:lvl w:ilvl="8" w:tplc="B470A438" w:tentative="1">
      <w:start w:val="1"/>
      <w:numFmt w:val="bullet"/>
      <w:lvlText w:val="•"/>
      <w:lvlJc w:val="left"/>
      <w:pPr>
        <w:tabs>
          <w:tab w:val="num" w:pos="6480"/>
        </w:tabs>
        <w:ind w:left="6480" w:hanging="360"/>
      </w:pPr>
      <w:rPr>
        <w:rFonts w:ascii="Arial" w:hAnsi="Arial" w:hint="default"/>
      </w:rPr>
    </w:lvl>
  </w:abstractNum>
  <w:abstractNum w:abstractNumId="9">
    <w:nsid w:val="20A811F3"/>
    <w:multiLevelType w:val="hybridMultilevel"/>
    <w:tmpl w:val="013EE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B642CD"/>
    <w:multiLevelType w:val="hybridMultilevel"/>
    <w:tmpl w:val="0E08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A34290"/>
    <w:multiLevelType w:val="hybridMultilevel"/>
    <w:tmpl w:val="BF16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F92F92"/>
    <w:multiLevelType w:val="hybridMultilevel"/>
    <w:tmpl w:val="2DFC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B95C8D"/>
    <w:multiLevelType w:val="hybridMultilevel"/>
    <w:tmpl w:val="83FCDC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3D966ECE"/>
    <w:multiLevelType w:val="hybridMultilevel"/>
    <w:tmpl w:val="5F828FCA"/>
    <w:lvl w:ilvl="0" w:tplc="AA7E1628">
      <w:start w:val="1"/>
      <w:numFmt w:val="bullet"/>
      <w:lvlText w:val="•"/>
      <w:lvlJc w:val="left"/>
      <w:pPr>
        <w:tabs>
          <w:tab w:val="num" w:pos="720"/>
        </w:tabs>
        <w:ind w:left="720" w:hanging="360"/>
      </w:pPr>
      <w:rPr>
        <w:rFonts w:ascii="Times New Roman" w:hAnsi="Times New Roman" w:hint="default"/>
      </w:rPr>
    </w:lvl>
    <w:lvl w:ilvl="1" w:tplc="46B62DD4" w:tentative="1">
      <w:start w:val="1"/>
      <w:numFmt w:val="bullet"/>
      <w:lvlText w:val="•"/>
      <w:lvlJc w:val="left"/>
      <w:pPr>
        <w:tabs>
          <w:tab w:val="num" w:pos="1440"/>
        </w:tabs>
        <w:ind w:left="1440" w:hanging="360"/>
      </w:pPr>
      <w:rPr>
        <w:rFonts w:ascii="Times New Roman" w:hAnsi="Times New Roman" w:hint="default"/>
      </w:rPr>
    </w:lvl>
    <w:lvl w:ilvl="2" w:tplc="737CFD10" w:tentative="1">
      <w:start w:val="1"/>
      <w:numFmt w:val="bullet"/>
      <w:lvlText w:val="•"/>
      <w:lvlJc w:val="left"/>
      <w:pPr>
        <w:tabs>
          <w:tab w:val="num" w:pos="2160"/>
        </w:tabs>
        <w:ind w:left="2160" w:hanging="360"/>
      </w:pPr>
      <w:rPr>
        <w:rFonts w:ascii="Times New Roman" w:hAnsi="Times New Roman" w:hint="default"/>
      </w:rPr>
    </w:lvl>
    <w:lvl w:ilvl="3" w:tplc="E1DA0034" w:tentative="1">
      <w:start w:val="1"/>
      <w:numFmt w:val="bullet"/>
      <w:lvlText w:val="•"/>
      <w:lvlJc w:val="left"/>
      <w:pPr>
        <w:tabs>
          <w:tab w:val="num" w:pos="2880"/>
        </w:tabs>
        <w:ind w:left="2880" w:hanging="360"/>
      </w:pPr>
      <w:rPr>
        <w:rFonts w:ascii="Times New Roman" w:hAnsi="Times New Roman" w:hint="default"/>
      </w:rPr>
    </w:lvl>
    <w:lvl w:ilvl="4" w:tplc="2EB091FE" w:tentative="1">
      <w:start w:val="1"/>
      <w:numFmt w:val="bullet"/>
      <w:lvlText w:val="•"/>
      <w:lvlJc w:val="left"/>
      <w:pPr>
        <w:tabs>
          <w:tab w:val="num" w:pos="3600"/>
        </w:tabs>
        <w:ind w:left="3600" w:hanging="360"/>
      </w:pPr>
      <w:rPr>
        <w:rFonts w:ascii="Times New Roman" w:hAnsi="Times New Roman" w:hint="default"/>
      </w:rPr>
    </w:lvl>
    <w:lvl w:ilvl="5" w:tplc="2882627E" w:tentative="1">
      <w:start w:val="1"/>
      <w:numFmt w:val="bullet"/>
      <w:lvlText w:val="•"/>
      <w:lvlJc w:val="left"/>
      <w:pPr>
        <w:tabs>
          <w:tab w:val="num" w:pos="4320"/>
        </w:tabs>
        <w:ind w:left="4320" w:hanging="360"/>
      </w:pPr>
      <w:rPr>
        <w:rFonts w:ascii="Times New Roman" w:hAnsi="Times New Roman" w:hint="default"/>
      </w:rPr>
    </w:lvl>
    <w:lvl w:ilvl="6" w:tplc="0FC679F2" w:tentative="1">
      <w:start w:val="1"/>
      <w:numFmt w:val="bullet"/>
      <w:lvlText w:val="•"/>
      <w:lvlJc w:val="left"/>
      <w:pPr>
        <w:tabs>
          <w:tab w:val="num" w:pos="5040"/>
        </w:tabs>
        <w:ind w:left="5040" w:hanging="360"/>
      </w:pPr>
      <w:rPr>
        <w:rFonts w:ascii="Times New Roman" w:hAnsi="Times New Roman" w:hint="default"/>
      </w:rPr>
    </w:lvl>
    <w:lvl w:ilvl="7" w:tplc="B5900DAC" w:tentative="1">
      <w:start w:val="1"/>
      <w:numFmt w:val="bullet"/>
      <w:lvlText w:val="•"/>
      <w:lvlJc w:val="left"/>
      <w:pPr>
        <w:tabs>
          <w:tab w:val="num" w:pos="5760"/>
        </w:tabs>
        <w:ind w:left="5760" w:hanging="360"/>
      </w:pPr>
      <w:rPr>
        <w:rFonts w:ascii="Times New Roman" w:hAnsi="Times New Roman" w:hint="default"/>
      </w:rPr>
    </w:lvl>
    <w:lvl w:ilvl="8" w:tplc="E14CE55C" w:tentative="1">
      <w:start w:val="1"/>
      <w:numFmt w:val="bullet"/>
      <w:lvlText w:val="•"/>
      <w:lvlJc w:val="left"/>
      <w:pPr>
        <w:tabs>
          <w:tab w:val="num" w:pos="6480"/>
        </w:tabs>
        <w:ind w:left="6480" w:hanging="360"/>
      </w:pPr>
      <w:rPr>
        <w:rFonts w:ascii="Times New Roman" w:hAnsi="Times New Roman" w:hint="default"/>
      </w:rPr>
    </w:lvl>
  </w:abstractNum>
  <w:abstractNum w:abstractNumId="15">
    <w:nsid w:val="43165D52"/>
    <w:multiLevelType w:val="hybridMultilevel"/>
    <w:tmpl w:val="E7A89ECA"/>
    <w:lvl w:ilvl="0" w:tplc="97A669B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62702CF"/>
    <w:multiLevelType w:val="hybridMultilevel"/>
    <w:tmpl w:val="CBEA7962"/>
    <w:lvl w:ilvl="0" w:tplc="04090001">
      <w:start w:val="1"/>
      <w:numFmt w:val="bullet"/>
      <w:lvlText w:val=""/>
      <w:lvlJc w:val="left"/>
      <w:pPr>
        <w:ind w:left="720" w:hanging="360"/>
      </w:pPr>
      <w:rPr>
        <w:rFonts w:ascii="Symbol" w:hAnsi="Symbol" w:hint="default"/>
      </w:rPr>
    </w:lvl>
    <w:lvl w:ilvl="1" w:tplc="37645AD6">
      <w:numFmt w:val="bullet"/>
      <w:lvlText w:val="-"/>
      <w:lvlJc w:val="left"/>
      <w:pPr>
        <w:ind w:left="1440" w:hanging="360"/>
      </w:pPr>
      <w:rPr>
        <w:rFonts w:ascii="Calibri" w:eastAsiaTheme="minorEastAsia" w:hAnsi="Calibri"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644ED1"/>
    <w:multiLevelType w:val="hybridMultilevel"/>
    <w:tmpl w:val="F538F9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2E55EB9"/>
    <w:multiLevelType w:val="hybridMultilevel"/>
    <w:tmpl w:val="5CA0E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745928"/>
    <w:multiLevelType w:val="hybridMultilevel"/>
    <w:tmpl w:val="2D4C1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3E7E1D"/>
    <w:multiLevelType w:val="hybridMultilevel"/>
    <w:tmpl w:val="FE92C992"/>
    <w:lvl w:ilvl="0" w:tplc="680C1C48">
      <w:start w:val="1"/>
      <w:numFmt w:val="bullet"/>
      <w:lvlText w:val="•"/>
      <w:lvlJc w:val="left"/>
      <w:pPr>
        <w:tabs>
          <w:tab w:val="num" w:pos="720"/>
        </w:tabs>
        <w:ind w:left="720" w:hanging="360"/>
      </w:pPr>
      <w:rPr>
        <w:rFonts w:ascii="Arial" w:hAnsi="Arial" w:hint="default"/>
      </w:rPr>
    </w:lvl>
    <w:lvl w:ilvl="1" w:tplc="65ECABC2">
      <w:start w:val="1"/>
      <w:numFmt w:val="bullet"/>
      <w:lvlText w:val="•"/>
      <w:lvlJc w:val="left"/>
      <w:pPr>
        <w:tabs>
          <w:tab w:val="num" w:pos="1440"/>
        </w:tabs>
        <w:ind w:left="1440" w:hanging="360"/>
      </w:pPr>
      <w:rPr>
        <w:rFonts w:ascii="Arial" w:hAnsi="Arial" w:hint="default"/>
      </w:rPr>
    </w:lvl>
    <w:lvl w:ilvl="2" w:tplc="C5A27642" w:tentative="1">
      <w:start w:val="1"/>
      <w:numFmt w:val="bullet"/>
      <w:lvlText w:val="•"/>
      <w:lvlJc w:val="left"/>
      <w:pPr>
        <w:tabs>
          <w:tab w:val="num" w:pos="2160"/>
        </w:tabs>
        <w:ind w:left="2160" w:hanging="360"/>
      </w:pPr>
      <w:rPr>
        <w:rFonts w:ascii="Arial" w:hAnsi="Arial" w:hint="default"/>
      </w:rPr>
    </w:lvl>
    <w:lvl w:ilvl="3" w:tplc="58A638C0" w:tentative="1">
      <w:start w:val="1"/>
      <w:numFmt w:val="bullet"/>
      <w:lvlText w:val="•"/>
      <w:lvlJc w:val="left"/>
      <w:pPr>
        <w:tabs>
          <w:tab w:val="num" w:pos="2880"/>
        </w:tabs>
        <w:ind w:left="2880" w:hanging="360"/>
      </w:pPr>
      <w:rPr>
        <w:rFonts w:ascii="Arial" w:hAnsi="Arial" w:hint="default"/>
      </w:rPr>
    </w:lvl>
    <w:lvl w:ilvl="4" w:tplc="8458BA24" w:tentative="1">
      <w:start w:val="1"/>
      <w:numFmt w:val="bullet"/>
      <w:lvlText w:val="•"/>
      <w:lvlJc w:val="left"/>
      <w:pPr>
        <w:tabs>
          <w:tab w:val="num" w:pos="3600"/>
        </w:tabs>
        <w:ind w:left="3600" w:hanging="360"/>
      </w:pPr>
      <w:rPr>
        <w:rFonts w:ascii="Arial" w:hAnsi="Arial" w:hint="default"/>
      </w:rPr>
    </w:lvl>
    <w:lvl w:ilvl="5" w:tplc="75F6D0C6" w:tentative="1">
      <w:start w:val="1"/>
      <w:numFmt w:val="bullet"/>
      <w:lvlText w:val="•"/>
      <w:lvlJc w:val="left"/>
      <w:pPr>
        <w:tabs>
          <w:tab w:val="num" w:pos="4320"/>
        </w:tabs>
        <w:ind w:left="4320" w:hanging="360"/>
      </w:pPr>
      <w:rPr>
        <w:rFonts w:ascii="Arial" w:hAnsi="Arial" w:hint="default"/>
      </w:rPr>
    </w:lvl>
    <w:lvl w:ilvl="6" w:tplc="DC30BE50" w:tentative="1">
      <w:start w:val="1"/>
      <w:numFmt w:val="bullet"/>
      <w:lvlText w:val="•"/>
      <w:lvlJc w:val="left"/>
      <w:pPr>
        <w:tabs>
          <w:tab w:val="num" w:pos="5040"/>
        </w:tabs>
        <w:ind w:left="5040" w:hanging="360"/>
      </w:pPr>
      <w:rPr>
        <w:rFonts w:ascii="Arial" w:hAnsi="Arial" w:hint="default"/>
      </w:rPr>
    </w:lvl>
    <w:lvl w:ilvl="7" w:tplc="B6B4BF78" w:tentative="1">
      <w:start w:val="1"/>
      <w:numFmt w:val="bullet"/>
      <w:lvlText w:val="•"/>
      <w:lvlJc w:val="left"/>
      <w:pPr>
        <w:tabs>
          <w:tab w:val="num" w:pos="5760"/>
        </w:tabs>
        <w:ind w:left="5760" w:hanging="360"/>
      </w:pPr>
      <w:rPr>
        <w:rFonts w:ascii="Arial" w:hAnsi="Arial" w:hint="default"/>
      </w:rPr>
    </w:lvl>
    <w:lvl w:ilvl="8" w:tplc="E3B88618" w:tentative="1">
      <w:start w:val="1"/>
      <w:numFmt w:val="bullet"/>
      <w:lvlText w:val="•"/>
      <w:lvlJc w:val="left"/>
      <w:pPr>
        <w:tabs>
          <w:tab w:val="num" w:pos="6480"/>
        </w:tabs>
        <w:ind w:left="6480" w:hanging="360"/>
      </w:pPr>
      <w:rPr>
        <w:rFonts w:ascii="Arial" w:hAnsi="Arial" w:hint="default"/>
      </w:rPr>
    </w:lvl>
  </w:abstractNum>
  <w:abstractNum w:abstractNumId="21">
    <w:nsid w:val="6A533CB6"/>
    <w:multiLevelType w:val="hybridMultilevel"/>
    <w:tmpl w:val="AD284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724ACD"/>
    <w:multiLevelType w:val="hybridMultilevel"/>
    <w:tmpl w:val="DEEA73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75495210"/>
    <w:multiLevelType w:val="hybridMultilevel"/>
    <w:tmpl w:val="CAB4F83C"/>
    <w:lvl w:ilvl="0" w:tplc="D814FB9C">
      <w:start w:val="1"/>
      <w:numFmt w:val="bullet"/>
      <w:lvlText w:val="•"/>
      <w:lvlJc w:val="left"/>
      <w:pPr>
        <w:tabs>
          <w:tab w:val="num" w:pos="720"/>
        </w:tabs>
        <w:ind w:left="720" w:hanging="360"/>
      </w:pPr>
      <w:rPr>
        <w:rFonts w:ascii="Arial" w:hAnsi="Arial" w:hint="default"/>
      </w:rPr>
    </w:lvl>
    <w:lvl w:ilvl="1" w:tplc="3E245F7E">
      <w:start w:val="1"/>
      <w:numFmt w:val="bullet"/>
      <w:lvlText w:val="•"/>
      <w:lvlJc w:val="left"/>
      <w:pPr>
        <w:tabs>
          <w:tab w:val="num" w:pos="1440"/>
        </w:tabs>
        <w:ind w:left="1440" w:hanging="360"/>
      </w:pPr>
      <w:rPr>
        <w:rFonts w:ascii="Arial" w:hAnsi="Arial" w:hint="default"/>
      </w:rPr>
    </w:lvl>
    <w:lvl w:ilvl="2" w:tplc="EB8A90AE" w:tentative="1">
      <w:start w:val="1"/>
      <w:numFmt w:val="bullet"/>
      <w:lvlText w:val="•"/>
      <w:lvlJc w:val="left"/>
      <w:pPr>
        <w:tabs>
          <w:tab w:val="num" w:pos="2160"/>
        </w:tabs>
        <w:ind w:left="2160" w:hanging="360"/>
      </w:pPr>
      <w:rPr>
        <w:rFonts w:ascii="Arial" w:hAnsi="Arial" w:hint="default"/>
      </w:rPr>
    </w:lvl>
    <w:lvl w:ilvl="3" w:tplc="006C657E" w:tentative="1">
      <w:start w:val="1"/>
      <w:numFmt w:val="bullet"/>
      <w:lvlText w:val="•"/>
      <w:lvlJc w:val="left"/>
      <w:pPr>
        <w:tabs>
          <w:tab w:val="num" w:pos="2880"/>
        </w:tabs>
        <w:ind w:left="2880" w:hanging="360"/>
      </w:pPr>
      <w:rPr>
        <w:rFonts w:ascii="Arial" w:hAnsi="Arial" w:hint="default"/>
      </w:rPr>
    </w:lvl>
    <w:lvl w:ilvl="4" w:tplc="0FB25F56" w:tentative="1">
      <w:start w:val="1"/>
      <w:numFmt w:val="bullet"/>
      <w:lvlText w:val="•"/>
      <w:lvlJc w:val="left"/>
      <w:pPr>
        <w:tabs>
          <w:tab w:val="num" w:pos="3600"/>
        </w:tabs>
        <w:ind w:left="3600" w:hanging="360"/>
      </w:pPr>
      <w:rPr>
        <w:rFonts w:ascii="Arial" w:hAnsi="Arial" w:hint="default"/>
      </w:rPr>
    </w:lvl>
    <w:lvl w:ilvl="5" w:tplc="ED5CA438" w:tentative="1">
      <w:start w:val="1"/>
      <w:numFmt w:val="bullet"/>
      <w:lvlText w:val="•"/>
      <w:lvlJc w:val="left"/>
      <w:pPr>
        <w:tabs>
          <w:tab w:val="num" w:pos="4320"/>
        </w:tabs>
        <w:ind w:left="4320" w:hanging="360"/>
      </w:pPr>
      <w:rPr>
        <w:rFonts w:ascii="Arial" w:hAnsi="Arial" w:hint="default"/>
      </w:rPr>
    </w:lvl>
    <w:lvl w:ilvl="6" w:tplc="99C21B1C" w:tentative="1">
      <w:start w:val="1"/>
      <w:numFmt w:val="bullet"/>
      <w:lvlText w:val="•"/>
      <w:lvlJc w:val="left"/>
      <w:pPr>
        <w:tabs>
          <w:tab w:val="num" w:pos="5040"/>
        </w:tabs>
        <w:ind w:left="5040" w:hanging="360"/>
      </w:pPr>
      <w:rPr>
        <w:rFonts w:ascii="Arial" w:hAnsi="Arial" w:hint="default"/>
      </w:rPr>
    </w:lvl>
    <w:lvl w:ilvl="7" w:tplc="80B047B0" w:tentative="1">
      <w:start w:val="1"/>
      <w:numFmt w:val="bullet"/>
      <w:lvlText w:val="•"/>
      <w:lvlJc w:val="left"/>
      <w:pPr>
        <w:tabs>
          <w:tab w:val="num" w:pos="5760"/>
        </w:tabs>
        <w:ind w:left="5760" w:hanging="360"/>
      </w:pPr>
      <w:rPr>
        <w:rFonts w:ascii="Arial" w:hAnsi="Arial" w:hint="default"/>
      </w:rPr>
    </w:lvl>
    <w:lvl w:ilvl="8" w:tplc="B2F62C4C" w:tentative="1">
      <w:start w:val="1"/>
      <w:numFmt w:val="bullet"/>
      <w:lvlText w:val="•"/>
      <w:lvlJc w:val="left"/>
      <w:pPr>
        <w:tabs>
          <w:tab w:val="num" w:pos="6480"/>
        </w:tabs>
        <w:ind w:left="6480" w:hanging="360"/>
      </w:pPr>
      <w:rPr>
        <w:rFonts w:ascii="Arial" w:hAnsi="Arial" w:hint="default"/>
      </w:rPr>
    </w:lvl>
  </w:abstractNum>
  <w:abstractNum w:abstractNumId="24">
    <w:nsid w:val="77930FF1"/>
    <w:multiLevelType w:val="hybridMultilevel"/>
    <w:tmpl w:val="60DC3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12"/>
  </w:num>
  <w:num w:numId="4">
    <w:abstractNumId w:val="5"/>
  </w:num>
  <w:num w:numId="5">
    <w:abstractNumId w:val="19"/>
  </w:num>
  <w:num w:numId="6">
    <w:abstractNumId w:val="21"/>
  </w:num>
  <w:num w:numId="7">
    <w:abstractNumId w:val="8"/>
  </w:num>
  <w:num w:numId="8">
    <w:abstractNumId w:val="23"/>
  </w:num>
  <w:num w:numId="9">
    <w:abstractNumId w:val="20"/>
  </w:num>
  <w:num w:numId="10">
    <w:abstractNumId w:val="3"/>
  </w:num>
  <w:num w:numId="11">
    <w:abstractNumId w:val="2"/>
  </w:num>
  <w:num w:numId="12">
    <w:abstractNumId w:val="11"/>
  </w:num>
  <w:num w:numId="13">
    <w:abstractNumId w:val="9"/>
  </w:num>
  <w:num w:numId="14">
    <w:abstractNumId w:val="6"/>
  </w:num>
  <w:num w:numId="15">
    <w:abstractNumId w:val="18"/>
  </w:num>
  <w:num w:numId="16">
    <w:abstractNumId w:val="24"/>
  </w:num>
  <w:num w:numId="17">
    <w:abstractNumId w:val="4"/>
  </w:num>
  <w:num w:numId="18">
    <w:abstractNumId w:val="0"/>
  </w:num>
  <w:num w:numId="19">
    <w:abstractNumId w:val="17"/>
  </w:num>
  <w:num w:numId="20">
    <w:abstractNumId w:val="13"/>
  </w:num>
  <w:num w:numId="21">
    <w:abstractNumId w:val="16"/>
  </w:num>
  <w:num w:numId="22">
    <w:abstractNumId w:val="10"/>
  </w:num>
  <w:num w:numId="23">
    <w:abstractNumId w:val="22"/>
  </w:num>
  <w:num w:numId="24">
    <w:abstractNumId w:val="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TEEAjNLcxNLExNzMyUdpeDU4uLM/DyQAiPDWgD/QOv0LQAAAA=="/>
    <w:docVar w:name="Smrt Headings Level" w:val="1"/>
  </w:docVars>
  <w:rsids>
    <w:rsidRoot w:val="00A96FA7"/>
    <w:rsid w:val="00000C9C"/>
    <w:rsid w:val="00003211"/>
    <w:rsid w:val="00003982"/>
    <w:rsid w:val="00004364"/>
    <w:rsid w:val="000055F3"/>
    <w:rsid w:val="000070B2"/>
    <w:rsid w:val="00007AE3"/>
    <w:rsid w:val="00010011"/>
    <w:rsid w:val="00010EFE"/>
    <w:rsid w:val="00011AD0"/>
    <w:rsid w:val="00012916"/>
    <w:rsid w:val="00012CF8"/>
    <w:rsid w:val="000130A0"/>
    <w:rsid w:val="00013A5F"/>
    <w:rsid w:val="00016250"/>
    <w:rsid w:val="00020827"/>
    <w:rsid w:val="0002183E"/>
    <w:rsid w:val="000250C0"/>
    <w:rsid w:val="00025FE9"/>
    <w:rsid w:val="00026883"/>
    <w:rsid w:val="00026981"/>
    <w:rsid w:val="000318D8"/>
    <w:rsid w:val="00031A41"/>
    <w:rsid w:val="000327B5"/>
    <w:rsid w:val="00033649"/>
    <w:rsid w:val="00034713"/>
    <w:rsid w:val="000354EA"/>
    <w:rsid w:val="00035E1B"/>
    <w:rsid w:val="00041168"/>
    <w:rsid w:val="00045497"/>
    <w:rsid w:val="000465A2"/>
    <w:rsid w:val="000557E2"/>
    <w:rsid w:val="00055BF1"/>
    <w:rsid w:val="00057981"/>
    <w:rsid w:val="00062B8A"/>
    <w:rsid w:val="000630A9"/>
    <w:rsid w:val="00065218"/>
    <w:rsid w:val="00065C57"/>
    <w:rsid w:val="00067395"/>
    <w:rsid w:val="00070A92"/>
    <w:rsid w:val="0007315A"/>
    <w:rsid w:val="00073187"/>
    <w:rsid w:val="000749C7"/>
    <w:rsid w:val="00077110"/>
    <w:rsid w:val="000771B3"/>
    <w:rsid w:val="000775FF"/>
    <w:rsid w:val="000777EB"/>
    <w:rsid w:val="0008023F"/>
    <w:rsid w:val="00083765"/>
    <w:rsid w:val="00086087"/>
    <w:rsid w:val="00086271"/>
    <w:rsid w:val="00087174"/>
    <w:rsid w:val="00087E24"/>
    <w:rsid w:val="00096475"/>
    <w:rsid w:val="000977AF"/>
    <w:rsid w:val="00097FDA"/>
    <w:rsid w:val="000A0635"/>
    <w:rsid w:val="000A1320"/>
    <w:rsid w:val="000A1666"/>
    <w:rsid w:val="000A3FC1"/>
    <w:rsid w:val="000B0338"/>
    <w:rsid w:val="000B4C15"/>
    <w:rsid w:val="000B4D4E"/>
    <w:rsid w:val="000B726D"/>
    <w:rsid w:val="000B73A2"/>
    <w:rsid w:val="000C03C7"/>
    <w:rsid w:val="000C0D1B"/>
    <w:rsid w:val="000C42F8"/>
    <w:rsid w:val="000C5B82"/>
    <w:rsid w:val="000C7092"/>
    <w:rsid w:val="000D0B6F"/>
    <w:rsid w:val="000D2420"/>
    <w:rsid w:val="000D4388"/>
    <w:rsid w:val="000D63D9"/>
    <w:rsid w:val="000D6559"/>
    <w:rsid w:val="000E0649"/>
    <w:rsid w:val="000E1C4F"/>
    <w:rsid w:val="000E3593"/>
    <w:rsid w:val="000E4348"/>
    <w:rsid w:val="000E4D30"/>
    <w:rsid w:val="000E5DE5"/>
    <w:rsid w:val="000E6306"/>
    <w:rsid w:val="000E77DE"/>
    <w:rsid w:val="000F0BF2"/>
    <w:rsid w:val="000F0C2B"/>
    <w:rsid w:val="000F547F"/>
    <w:rsid w:val="000F723B"/>
    <w:rsid w:val="000F7D7D"/>
    <w:rsid w:val="0010104A"/>
    <w:rsid w:val="00102266"/>
    <w:rsid w:val="001042A1"/>
    <w:rsid w:val="001068FB"/>
    <w:rsid w:val="00107ADC"/>
    <w:rsid w:val="001149D3"/>
    <w:rsid w:val="00114CCB"/>
    <w:rsid w:val="00114CDB"/>
    <w:rsid w:val="00115BF4"/>
    <w:rsid w:val="00122753"/>
    <w:rsid w:val="001229D2"/>
    <w:rsid w:val="00130042"/>
    <w:rsid w:val="001315B6"/>
    <w:rsid w:val="0013270A"/>
    <w:rsid w:val="00132CE5"/>
    <w:rsid w:val="00134B93"/>
    <w:rsid w:val="001402A6"/>
    <w:rsid w:val="00140368"/>
    <w:rsid w:val="00141494"/>
    <w:rsid w:val="00141D22"/>
    <w:rsid w:val="00141D27"/>
    <w:rsid w:val="00142539"/>
    <w:rsid w:val="001448EE"/>
    <w:rsid w:val="001473FC"/>
    <w:rsid w:val="00153B5A"/>
    <w:rsid w:val="00153DD0"/>
    <w:rsid w:val="00155511"/>
    <w:rsid w:val="00155DA6"/>
    <w:rsid w:val="001560DF"/>
    <w:rsid w:val="001564E6"/>
    <w:rsid w:val="00156AA5"/>
    <w:rsid w:val="00157896"/>
    <w:rsid w:val="001578E0"/>
    <w:rsid w:val="0016016A"/>
    <w:rsid w:val="0016050C"/>
    <w:rsid w:val="0016059C"/>
    <w:rsid w:val="00164471"/>
    <w:rsid w:val="00167665"/>
    <w:rsid w:val="00167836"/>
    <w:rsid w:val="001678B7"/>
    <w:rsid w:val="00172C0A"/>
    <w:rsid w:val="001737BD"/>
    <w:rsid w:val="001761B0"/>
    <w:rsid w:val="00177C8D"/>
    <w:rsid w:val="00183AB2"/>
    <w:rsid w:val="00185C5E"/>
    <w:rsid w:val="00194A42"/>
    <w:rsid w:val="00194FB8"/>
    <w:rsid w:val="001A0302"/>
    <w:rsid w:val="001A05D0"/>
    <w:rsid w:val="001A07DE"/>
    <w:rsid w:val="001A0C00"/>
    <w:rsid w:val="001A126A"/>
    <w:rsid w:val="001A1874"/>
    <w:rsid w:val="001A34AD"/>
    <w:rsid w:val="001A3C0D"/>
    <w:rsid w:val="001A4416"/>
    <w:rsid w:val="001A56B1"/>
    <w:rsid w:val="001A57B3"/>
    <w:rsid w:val="001A5AF0"/>
    <w:rsid w:val="001A6270"/>
    <w:rsid w:val="001B0F93"/>
    <w:rsid w:val="001B1120"/>
    <w:rsid w:val="001B1BD1"/>
    <w:rsid w:val="001B3D87"/>
    <w:rsid w:val="001B4295"/>
    <w:rsid w:val="001B5126"/>
    <w:rsid w:val="001B5657"/>
    <w:rsid w:val="001B6342"/>
    <w:rsid w:val="001C143A"/>
    <w:rsid w:val="001C3200"/>
    <w:rsid w:val="001C3AD9"/>
    <w:rsid w:val="001C677F"/>
    <w:rsid w:val="001C6A9B"/>
    <w:rsid w:val="001D0A78"/>
    <w:rsid w:val="001D0D9F"/>
    <w:rsid w:val="001D1902"/>
    <w:rsid w:val="001D217B"/>
    <w:rsid w:val="001D2291"/>
    <w:rsid w:val="001D4069"/>
    <w:rsid w:val="001D5490"/>
    <w:rsid w:val="001E4644"/>
    <w:rsid w:val="001E47AB"/>
    <w:rsid w:val="001E5774"/>
    <w:rsid w:val="001E62B2"/>
    <w:rsid w:val="001E6758"/>
    <w:rsid w:val="001E7BBF"/>
    <w:rsid w:val="001F3C23"/>
    <w:rsid w:val="001F3CC9"/>
    <w:rsid w:val="001F4AC3"/>
    <w:rsid w:val="001F52C2"/>
    <w:rsid w:val="001F5C7F"/>
    <w:rsid w:val="001F70FC"/>
    <w:rsid w:val="001F7C62"/>
    <w:rsid w:val="00200031"/>
    <w:rsid w:val="00200212"/>
    <w:rsid w:val="00202D84"/>
    <w:rsid w:val="00202EF8"/>
    <w:rsid w:val="00207C36"/>
    <w:rsid w:val="002112E6"/>
    <w:rsid w:val="002173E4"/>
    <w:rsid w:val="00217EA8"/>
    <w:rsid w:val="0022265B"/>
    <w:rsid w:val="00226C22"/>
    <w:rsid w:val="00232E91"/>
    <w:rsid w:val="002345B5"/>
    <w:rsid w:val="002348B8"/>
    <w:rsid w:val="002359EE"/>
    <w:rsid w:val="00235E19"/>
    <w:rsid w:val="002411F9"/>
    <w:rsid w:val="0024429F"/>
    <w:rsid w:val="002442FE"/>
    <w:rsid w:val="0024526B"/>
    <w:rsid w:val="002472E8"/>
    <w:rsid w:val="002522FB"/>
    <w:rsid w:val="0025617A"/>
    <w:rsid w:val="00260722"/>
    <w:rsid w:val="002613A9"/>
    <w:rsid w:val="00262319"/>
    <w:rsid w:val="002629D4"/>
    <w:rsid w:val="0026362F"/>
    <w:rsid w:val="002638A1"/>
    <w:rsid w:val="00266C74"/>
    <w:rsid w:val="00267EB8"/>
    <w:rsid w:val="00273077"/>
    <w:rsid w:val="00273416"/>
    <w:rsid w:val="002762B8"/>
    <w:rsid w:val="0027636A"/>
    <w:rsid w:val="002764D6"/>
    <w:rsid w:val="00276620"/>
    <w:rsid w:val="00276765"/>
    <w:rsid w:val="00277A64"/>
    <w:rsid w:val="0028208D"/>
    <w:rsid w:val="0028224B"/>
    <w:rsid w:val="0028388C"/>
    <w:rsid w:val="00285C5B"/>
    <w:rsid w:val="00290BC7"/>
    <w:rsid w:val="00290E33"/>
    <w:rsid w:val="00290EC6"/>
    <w:rsid w:val="00293D54"/>
    <w:rsid w:val="0029462F"/>
    <w:rsid w:val="002957A7"/>
    <w:rsid w:val="00297397"/>
    <w:rsid w:val="002A2837"/>
    <w:rsid w:val="002A54C5"/>
    <w:rsid w:val="002B06E5"/>
    <w:rsid w:val="002B2031"/>
    <w:rsid w:val="002B6B63"/>
    <w:rsid w:val="002B6EC3"/>
    <w:rsid w:val="002B7AED"/>
    <w:rsid w:val="002B7F6B"/>
    <w:rsid w:val="002C057C"/>
    <w:rsid w:val="002C0A29"/>
    <w:rsid w:val="002C2DF6"/>
    <w:rsid w:val="002C3D80"/>
    <w:rsid w:val="002C6021"/>
    <w:rsid w:val="002C63DA"/>
    <w:rsid w:val="002C64E8"/>
    <w:rsid w:val="002D023C"/>
    <w:rsid w:val="002D1544"/>
    <w:rsid w:val="002D1816"/>
    <w:rsid w:val="002D2BD7"/>
    <w:rsid w:val="002D3B01"/>
    <w:rsid w:val="002D54F2"/>
    <w:rsid w:val="002D7045"/>
    <w:rsid w:val="002E0BE2"/>
    <w:rsid w:val="002E1610"/>
    <w:rsid w:val="002E1989"/>
    <w:rsid w:val="002E43A2"/>
    <w:rsid w:val="002E5DD9"/>
    <w:rsid w:val="002E67C7"/>
    <w:rsid w:val="002E765C"/>
    <w:rsid w:val="002E767A"/>
    <w:rsid w:val="002E799E"/>
    <w:rsid w:val="002F11F9"/>
    <w:rsid w:val="002F3555"/>
    <w:rsid w:val="002F40EB"/>
    <w:rsid w:val="002F4771"/>
    <w:rsid w:val="002F62FE"/>
    <w:rsid w:val="0030051D"/>
    <w:rsid w:val="0030271C"/>
    <w:rsid w:val="0030356A"/>
    <w:rsid w:val="00303CA6"/>
    <w:rsid w:val="003056A6"/>
    <w:rsid w:val="003059DB"/>
    <w:rsid w:val="00306D04"/>
    <w:rsid w:val="00307DCA"/>
    <w:rsid w:val="00310578"/>
    <w:rsid w:val="00312777"/>
    <w:rsid w:val="003131B6"/>
    <w:rsid w:val="003131F8"/>
    <w:rsid w:val="0031466A"/>
    <w:rsid w:val="00314FD6"/>
    <w:rsid w:val="00316AEB"/>
    <w:rsid w:val="003174F7"/>
    <w:rsid w:val="00321558"/>
    <w:rsid w:val="00324544"/>
    <w:rsid w:val="003313B5"/>
    <w:rsid w:val="0033653D"/>
    <w:rsid w:val="00337913"/>
    <w:rsid w:val="0033795E"/>
    <w:rsid w:val="00340234"/>
    <w:rsid w:val="00341123"/>
    <w:rsid w:val="00341843"/>
    <w:rsid w:val="00341B76"/>
    <w:rsid w:val="00342F05"/>
    <w:rsid w:val="00344A74"/>
    <w:rsid w:val="00346F44"/>
    <w:rsid w:val="003503C2"/>
    <w:rsid w:val="00350854"/>
    <w:rsid w:val="00350B75"/>
    <w:rsid w:val="0035128E"/>
    <w:rsid w:val="00351371"/>
    <w:rsid w:val="00351C10"/>
    <w:rsid w:val="003520E7"/>
    <w:rsid w:val="00352313"/>
    <w:rsid w:val="003532F9"/>
    <w:rsid w:val="00353F97"/>
    <w:rsid w:val="003567C6"/>
    <w:rsid w:val="00361B2C"/>
    <w:rsid w:val="0036326B"/>
    <w:rsid w:val="00364A40"/>
    <w:rsid w:val="00364E4C"/>
    <w:rsid w:val="00365B75"/>
    <w:rsid w:val="00367000"/>
    <w:rsid w:val="003675DB"/>
    <w:rsid w:val="00370457"/>
    <w:rsid w:val="003726B4"/>
    <w:rsid w:val="003728C4"/>
    <w:rsid w:val="00372A17"/>
    <w:rsid w:val="00373BBE"/>
    <w:rsid w:val="003756F4"/>
    <w:rsid w:val="003762C4"/>
    <w:rsid w:val="00377295"/>
    <w:rsid w:val="0037748D"/>
    <w:rsid w:val="00383406"/>
    <w:rsid w:val="003849FD"/>
    <w:rsid w:val="003904BA"/>
    <w:rsid w:val="00390AF3"/>
    <w:rsid w:val="00391580"/>
    <w:rsid w:val="00395315"/>
    <w:rsid w:val="00395DE5"/>
    <w:rsid w:val="00396A54"/>
    <w:rsid w:val="00396D5C"/>
    <w:rsid w:val="0039798C"/>
    <w:rsid w:val="00397EED"/>
    <w:rsid w:val="003A02CB"/>
    <w:rsid w:val="003A1A42"/>
    <w:rsid w:val="003A1B38"/>
    <w:rsid w:val="003A1BCF"/>
    <w:rsid w:val="003A3B11"/>
    <w:rsid w:val="003A423F"/>
    <w:rsid w:val="003A7E59"/>
    <w:rsid w:val="003B0C80"/>
    <w:rsid w:val="003B1C09"/>
    <w:rsid w:val="003B2916"/>
    <w:rsid w:val="003B3B92"/>
    <w:rsid w:val="003B56E4"/>
    <w:rsid w:val="003B5861"/>
    <w:rsid w:val="003B5E40"/>
    <w:rsid w:val="003B71D5"/>
    <w:rsid w:val="003C3D3D"/>
    <w:rsid w:val="003C4D84"/>
    <w:rsid w:val="003C5255"/>
    <w:rsid w:val="003C7A6A"/>
    <w:rsid w:val="003D01FF"/>
    <w:rsid w:val="003D043B"/>
    <w:rsid w:val="003D0696"/>
    <w:rsid w:val="003D08FB"/>
    <w:rsid w:val="003D1968"/>
    <w:rsid w:val="003D246A"/>
    <w:rsid w:val="003D44D0"/>
    <w:rsid w:val="003D771A"/>
    <w:rsid w:val="003D7E87"/>
    <w:rsid w:val="003E1D06"/>
    <w:rsid w:val="003E1F26"/>
    <w:rsid w:val="003E47EB"/>
    <w:rsid w:val="003E6E95"/>
    <w:rsid w:val="003F292B"/>
    <w:rsid w:val="003F2B77"/>
    <w:rsid w:val="003F7FEB"/>
    <w:rsid w:val="00400097"/>
    <w:rsid w:val="00401579"/>
    <w:rsid w:val="00401BB6"/>
    <w:rsid w:val="00402235"/>
    <w:rsid w:val="004059E2"/>
    <w:rsid w:val="00407792"/>
    <w:rsid w:val="00407F32"/>
    <w:rsid w:val="00407FD6"/>
    <w:rsid w:val="00411890"/>
    <w:rsid w:val="00413D1F"/>
    <w:rsid w:val="00413E1F"/>
    <w:rsid w:val="004157AC"/>
    <w:rsid w:val="00415DB3"/>
    <w:rsid w:val="00421767"/>
    <w:rsid w:val="00422956"/>
    <w:rsid w:val="00422D26"/>
    <w:rsid w:val="00422D3F"/>
    <w:rsid w:val="00422EFB"/>
    <w:rsid w:val="00423817"/>
    <w:rsid w:val="0042406B"/>
    <w:rsid w:val="004264F2"/>
    <w:rsid w:val="00427388"/>
    <w:rsid w:val="004275D6"/>
    <w:rsid w:val="00430197"/>
    <w:rsid w:val="00432884"/>
    <w:rsid w:val="004333A3"/>
    <w:rsid w:val="00434B00"/>
    <w:rsid w:val="00434E48"/>
    <w:rsid w:val="00435669"/>
    <w:rsid w:val="0043586D"/>
    <w:rsid w:val="00436284"/>
    <w:rsid w:val="00441735"/>
    <w:rsid w:val="00442791"/>
    <w:rsid w:val="00443CA9"/>
    <w:rsid w:val="00443F5C"/>
    <w:rsid w:val="00447D26"/>
    <w:rsid w:val="004515A8"/>
    <w:rsid w:val="0045241C"/>
    <w:rsid w:val="0045308E"/>
    <w:rsid w:val="00454301"/>
    <w:rsid w:val="00456E6F"/>
    <w:rsid w:val="00457B6F"/>
    <w:rsid w:val="00460C1B"/>
    <w:rsid w:val="00461738"/>
    <w:rsid w:val="00462564"/>
    <w:rsid w:val="0046688A"/>
    <w:rsid w:val="00467B34"/>
    <w:rsid w:val="00467F02"/>
    <w:rsid w:val="00471115"/>
    <w:rsid w:val="004727DA"/>
    <w:rsid w:val="004730A6"/>
    <w:rsid w:val="0047329D"/>
    <w:rsid w:val="00473541"/>
    <w:rsid w:val="004749D2"/>
    <w:rsid w:val="00474D28"/>
    <w:rsid w:val="0047641F"/>
    <w:rsid w:val="00476488"/>
    <w:rsid w:val="004767CE"/>
    <w:rsid w:val="00477094"/>
    <w:rsid w:val="00477238"/>
    <w:rsid w:val="004779E6"/>
    <w:rsid w:val="00482A76"/>
    <w:rsid w:val="00482E3F"/>
    <w:rsid w:val="0048381B"/>
    <w:rsid w:val="004862BA"/>
    <w:rsid w:val="0048700C"/>
    <w:rsid w:val="0048740C"/>
    <w:rsid w:val="00491597"/>
    <w:rsid w:val="00491B6D"/>
    <w:rsid w:val="00492E42"/>
    <w:rsid w:val="00494CF2"/>
    <w:rsid w:val="004A0809"/>
    <w:rsid w:val="004A1973"/>
    <w:rsid w:val="004A2B02"/>
    <w:rsid w:val="004A302C"/>
    <w:rsid w:val="004A4488"/>
    <w:rsid w:val="004A470F"/>
    <w:rsid w:val="004A5BD8"/>
    <w:rsid w:val="004A6EC0"/>
    <w:rsid w:val="004B1915"/>
    <w:rsid w:val="004B1C8E"/>
    <w:rsid w:val="004B1E9A"/>
    <w:rsid w:val="004B23D5"/>
    <w:rsid w:val="004B242E"/>
    <w:rsid w:val="004B2FCB"/>
    <w:rsid w:val="004B4C7E"/>
    <w:rsid w:val="004B7951"/>
    <w:rsid w:val="004C0943"/>
    <w:rsid w:val="004C6B8D"/>
    <w:rsid w:val="004D1C8D"/>
    <w:rsid w:val="004D4AE3"/>
    <w:rsid w:val="004D658F"/>
    <w:rsid w:val="004D6F32"/>
    <w:rsid w:val="004E1296"/>
    <w:rsid w:val="004E7BBC"/>
    <w:rsid w:val="004F139C"/>
    <w:rsid w:val="004F18D8"/>
    <w:rsid w:val="004F1FBB"/>
    <w:rsid w:val="004F2661"/>
    <w:rsid w:val="004F3E44"/>
    <w:rsid w:val="004F57EF"/>
    <w:rsid w:val="004F725E"/>
    <w:rsid w:val="00500555"/>
    <w:rsid w:val="005022FD"/>
    <w:rsid w:val="00502D33"/>
    <w:rsid w:val="00503D1C"/>
    <w:rsid w:val="0050446E"/>
    <w:rsid w:val="005048E4"/>
    <w:rsid w:val="00504BA0"/>
    <w:rsid w:val="0050697F"/>
    <w:rsid w:val="00511726"/>
    <w:rsid w:val="0051190C"/>
    <w:rsid w:val="00511D50"/>
    <w:rsid w:val="005150E4"/>
    <w:rsid w:val="005173D8"/>
    <w:rsid w:val="005174B5"/>
    <w:rsid w:val="00522DAB"/>
    <w:rsid w:val="00523A03"/>
    <w:rsid w:val="005253E0"/>
    <w:rsid w:val="00526349"/>
    <w:rsid w:val="005266C6"/>
    <w:rsid w:val="00527284"/>
    <w:rsid w:val="00527D9A"/>
    <w:rsid w:val="00531BFB"/>
    <w:rsid w:val="00532758"/>
    <w:rsid w:val="00535510"/>
    <w:rsid w:val="00540277"/>
    <w:rsid w:val="005425A4"/>
    <w:rsid w:val="005438C1"/>
    <w:rsid w:val="00546B4B"/>
    <w:rsid w:val="005477C4"/>
    <w:rsid w:val="00551BF1"/>
    <w:rsid w:val="00562D0C"/>
    <w:rsid w:val="00564542"/>
    <w:rsid w:val="00564CCD"/>
    <w:rsid w:val="00566AFB"/>
    <w:rsid w:val="0056711B"/>
    <w:rsid w:val="00567E54"/>
    <w:rsid w:val="0057017C"/>
    <w:rsid w:val="00571CA6"/>
    <w:rsid w:val="005725F6"/>
    <w:rsid w:val="00572FF8"/>
    <w:rsid w:val="00576809"/>
    <w:rsid w:val="00576E2C"/>
    <w:rsid w:val="005804AC"/>
    <w:rsid w:val="0058138E"/>
    <w:rsid w:val="00581456"/>
    <w:rsid w:val="00590181"/>
    <w:rsid w:val="00591913"/>
    <w:rsid w:val="0059406F"/>
    <w:rsid w:val="0059767F"/>
    <w:rsid w:val="00597861"/>
    <w:rsid w:val="0059789A"/>
    <w:rsid w:val="00597BF6"/>
    <w:rsid w:val="005A16A7"/>
    <w:rsid w:val="005A16CF"/>
    <w:rsid w:val="005A28AE"/>
    <w:rsid w:val="005A5075"/>
    <w:rsid w:val="005A5772"/>
    <w:rsid w:val="005B2A2E"/>
    <w:rsid w:val="005B2A53"/>
    <w:rsid w:val="005B2B8C"/>
    <w:rsid w:val="005B3090"/>
    <w:rsid w:val="005B3381"/>
    <w:rsid w:val="005B54F5"/>
    <w:rsid w:val="005B73FC"/>
    <w:rsid w:val="005B7A50"/>
    <w:rsid w:val="005C2041"/>
    <w:rsid w:val="005C25A5"/>
    <w:rsid w:val="005C2E2F"/>
    <w:rsid w:val="005C329B"/>
    <w:rsid w:val="005C70A4"/>
    <w:rsid w:val="005D09FD"/>
    <w:rsid w:val="005D1034"/>
    <w:rsid w:val="005D14C0"/>
    <w:rsid w:val="005D4142"/>
    <w:rsid w:val="005D5CCA"/>
    <w:rsid w:val="005D6B53"/>
    <w:rsid w:val="005E2214"/>
    <w:rsid w:val="005E2239"/>
    <w:rsid w:val="005E3EE5"/>
    <w:rsid w:val="005E7070"/>
    <w:rsid w:val="005E7D74"/>
    <w:rsid w:val="005F2865"/>
    <w:rsid w:val="005F3895"/>
    <w:rsid w:val="005F39C5"/>
    <w:rsid w:val="005F71C2"/>
    <w:rsid w:val="00600402"/>
    <w:rsid w:val="00602628"/>
    <w:rsid w:val="00602E01"/>
    <w:rsid w:val="006031C9"/>
    <w:rsid w:val="006040FF"/>
    <w:rsid w:val="006051B8"/>
    <w:rsid w:val="006056C1"/>
    <w:rsid w:val="00614078"/>
    <w:rsid w:val="006143B3"/>
    <w:rsid w:val="0061483B"/>
    <w:rsid w:val="00617E53"/>
    <w:rsid w:val="006222DC"/>
    <w:rsid w:val="0062549E"/>
    <w:rsid w:val="00626471"/>
    <w:rsid w:val="00633BBF"/>
    <w:rsid w:val="00635278"/>
    <w:rsid w:val="0063616A"/>
    <w:rsid w:val="00640C9E"/>
    <w:rsid w:val="00641238"/>
    <w:rsid w:val="00641314"/>
    <w:rsid w:val="00641D8C"/>
    <w:rsid w:val="00643D3C"/>
    <w:rsid w:val="00644241"/>
    <w:rsid w:val="006442E4"/>
    <w:rsid w:val="00644659"/>
    <w:rsid w:val="00644E5F"/>
    <w:rsid w:val="006451FB"/>
    <w:rsid w:val="006459F4"/>
    <w:rsid w:val="00645DBE"/>
    <w:rsid w:val="00647721"/>
    <w:rsid w:val="00647DC3"/>
    <w:rsid w:val="00647EF0"/>
    <w:rsid w:val="00653C50"/>
    <w:rsid w:val="00654B34"/>
    <w:rsid w:val="0065503B"/>
    <w:rsid w:val="006615AD"/>
    <w:rsid w:val="00665008"/>
    <w:rsid w:val="006657E4"/>
    <w:rsid w:val="0066609A"/>
    <w:rsid w:val="00666C5F"/>
    <w:rsid w:val="00670EAF"/>
    <w:rsid w:val="0067169D"/>
    <w:rsid w:val="0067551B"/>
    <w:rsid w:val="006765FF"/>
    <w:rsid w:val="00676936"/>
    <w:rsid w:val="00680EFB"/>
    <w:rsid w:val="00684BDD"/>
    <w:rsid w:val="00686260"/>
    <w:rsid w:val="0068699A"/>
    <w:rsid w:val="00690A70"/>
    <w:rsid w:val="00692C66"/>
    <w:rsid w:val="00692E60"/>
    <w:rsid w:val="0069570B"/>
    <w:rsid w:val="00696D7D"/>
    <w:rsid w:val="0069771A"/>
    <w:rsid w:val="006A0121"/>
    <w:rsid w:val="006A1FFC"/>
    <w:rsid w:val="006A2CE1"/>
    <w:rsid w:val="006A5164"/>
    <w:rsid w:val="006B4A86"/>
    <w:rsid w:val="006B5207"/>
    <w:rsid w:val="006B6127"/>
    <w:rsid w:val="006B7149"/>
    <w:rsid w:val="006C06DA"/>
    <w:rsid w:val="006C0B14"/>
    <w:rsid w:val="006C111B"/>
    <w:rsid w:val="006C2B9F"/>
    <w:rsid w:val="006C5490"/>
    <w:rsid w:val="006C61AA"/>
    <w:rsid w:val="006D059A"/>
    <w:rsid w:val="006D21A5"/>
    <w:rsid w:val="006D38FE"/>
    <w:rsid w:val="006D5A2C"/>
    <w:rsid w:val="006D5D54"/>
    <w:rsid w:val="006D67D8"/>
    <w:rsid w:val="006D768D"/>
    <w:rsid w:val="006E1F44"/>
    <w:rsid w:val="006E746E"/>
    <w:rsid w:val="006E7AD6"/>
    <w:rsid w:val="006F1AEC"/>
    <w:rsid w:val="006F2C30"/>
    <w:rsid w:val="0070045D"/>
    <w:rsid w:val="00703EC1"/>
    <w:rsid w:val="007047BF"/>
    <w:rsid w:val="00706107"/>
    <w:rsid w:val="0071087B"/>
    <w:rsid w:val="00711A84"/>
    <w:rsid w:val="007126F3"/>
    <w:rsid w:val="00713D45"/>
    <w:rsid w:val="00716D61"/>
    <w:rsid w:val="00717B56"/>
    <w:rsid w:val="00717E00"/>
    <w:rsid w:val="0072087F"/>
    <w:rsid w:val="00723F69"/>
    <w:rsid w:val="0072438D"/>
    <w:rsid w:val="007261EF"/>
    <w:rsid w:val="0072678D"/>
    <w:rsid w:val="00730448"/>
    <w:rsid w:val="0073068D"/>
    <w:rsid w:val="0073098D"/>
    <w:rsid w:val="00730DF4"/>
    <w:rsid w:val="00735FCA"/>
    <w:rsid w:val="007366B7"/>
    <w:rsid w:val="00736CD0"/>
    <w:rsid w:val="00736EDC"/>
    <w:rsid w:val="00743056"/>
    <w:rsid w:val="00743614"/>
    <w:rsid w:val="0074428D"/>
    <w:rsid w:val="0074477F"/>
    <w:rsid w:val="00745AC6"/>
    <w:rsid w:val="00746F81"/>
    <w:rsid w:val="007501BE"/>
    <w:rsid w:val="00750A74"/>
    <w:rsid w:val="00751B48"/>
    <w:rsid w:val="00751BC3"/>
    <w:rsid w:val="00754C23"/>
    <w:rsid w:val="00757332"/>
    <w:rsid w:val="00761CE8"/>
    <w:rsid w:val="00763041"/>
    <w:rsid w:val="007631B5"/>
    <w:rsid w:val="00763C4A"/>
    <w:rsid w:val="0076424D"/>
    <w:rsid w:val="0076433D"/>
    <w:rsid w:val="007643DA"/>
    <w:rsid w:val="007651FF"/>
    <w:rsid w:val="00766C6C"/>
    <w:rsid w:val="00767360"/>
    <w:rsid w:val="00772C5E"/>
    <w:rsid w:val="00775838"/>
    <w:rsid w:val="0077697D"/>
    <w:rsid w:val="00777F3D"/>
    <w:rsid w:val="007809FB"/>
    <w:rsid w:val="007810F5"/>
    <w:rsid w:val="00781767"/>
    <w:rsid w:val="007817DA"/>
    <w:rsid w:val="00783216"/>
    <w:rsid w:val="0078504D"/>
    <w:rsid w:val="00791AEC"/>
    <w:rsid w:val="007925A2"/>
    <w:rsid w:val="00794448"/>
    <w:rsid w:val="00795CE5"/>
    <w:rsid w:val="00797624"/>
    <w:rsid w:val="007A17FC"/>
    <w:rsid w:val="007A1A08"/>
    <w:rsid w:val="007A35F3"/>
    <w:rsid w:val="007A4E4E"/>
    <w:rsid w:val="007A693F"/>
    <w:rsid w:val="007B0647"/>
    <w:rsid w:val="007B07C7"/>
    <w:rsid w:val="007B0D25"/>
    <w:rsid w:val="007B14DA"/>
    <w:rsid w:val="007B31DF"/>
    <w:rsid w:val="007B3D48"/>
    <w:rsid w:val="007B65EE"/>
    <w:rsid w:val="007B7596"/>
    <w:rsid w:val="007C1462"/>
    <w:rsid w:val="007C2AC5"/>
    <w:rsid w:val="007C2FD3"/>
    <w:rsid w:val="007C32F6"/>
    <w:rsid w:val="007C45C7"/>
    <w:rsid w:val="007C4B77"/>
    <w:rsid w:val="007C5557"/>
    <w:rsid w:val="007C6CE0"/>
    <w:rsid w:val="007D01A4"/>
    <w:rsid w:val="007D2451"/>
    <w:rsid w:val="007D2DB9"/>
    <w:rsid w:val="007D3108"/>
    <w:rsid w:val="007D344A"/>
    <w:rsid w:val="007D420F"/>
    <w:rsid w:val="007D787B"/>
    <w:rsid w:val="007E0E1B"/>
    <w:rsid w:val="007E130B"/>
    <w:rsid w:val="007E5BB6"/>
    <w:rsid w:val="007E710B"/>
    <w:rsid w:val="007E7B90"/>
    <w:rsid w:val="007E7E60"/>
    <w:rsid w:val="007F1CB9"/>
    <w:rsid w:val="007F20FD"/>
    <w:rsid w:val="007F3846"/>
    <w:rsid w:val="007F3F8E"/>
    <w:rsid w:val="007F4E87"/>
    <w:rsid w:val="00800932"/>
    <w:rsid w:val="00803DFB"/>
    <w:rsid w:val="00806F63"/>
    <w:rsid w:val="008076DF"/>
    <w:rsid w:val="00807B54"/>
    <w:rsid w:val="00807B9A"/>
    <w:rsid w:val="00810044"/>
    <w:rsid w:val="00810346"/>
    <w:rsid w:val="00810522"/>
    <w:rsid w:val="00810732"/>
    <w:rsid w:val="00813175"/>
    <w:rsid w:val="00814768"/>
    <w:rsid w:val="0081637C"/>
    <w:rsid w:val="0082098D"/>
    <w:rsid w:val="00821531"/>
    <w:rsid w:val="00822E8D"/>
    <w:rsid w:val="008241A0"/>
    <w:rsid w:val="0082566E"/>
    <w:rsid w:val="00826CC5"/>
    <w:rsid w:val="00826F2E"/>
    <w:rsid w:val="008278C6"/>
    <w:rsid w:val="00830503"/>
    <w:rsid w:val="00831506"/>
    <w:rsid w:val="0083311E"/>
    <w:rsid w:val="00833174"/>
    <w:rsid w:val="00834483"/>
    <w:rsid w:val="00835149"/>
    <w:rsid w:val="00835765"/>
    <w:rsid w:val="00840295"/>
    <w:rsid w:val="00841EE8"/>
    <w:rsid w:val="00842795"/>
    <w:rsid w:val="008439BD"/>
    <w:rsid w:val="00843C88"/>
    <w:rsid w:val="0084561E"/>
    <w:rsid w:val="00845A1C"/>
    <w:rsid w:val="00847DA9"/>
    <w:rsid w:val="00847F41"/>
    <w:rsid w:val="008506AA"/>
    <w:rsid w:val="00852C33"/>
    <w:rsid w:val="0085349A"/>
    <w:rsid w:val="00853872"/>
    <w:rsid w:val="00853D65"/>
    <w:rsid w:val="00854502"/>
    <w:rsid w:val="008556A0"/>
    <w:rsid w:val="00855D49"/>
    <w:rsid w:val="00856348"/>
    <w:rsid w:val="008570D7"/>
    <w:rsid w:val="00860AE0"/>
    <w:rsid w:val="00860F99"/>
    <w:rsid w:val="00861124"/>
    <w:rsid w:val="008613F4"/>
    <w:rsid w:val="008623DA"/>
    <w:rsid w:val="00863549"/>
    <w:rsid w:val="00863688"/>
    <w:rsid w:val="0086600D"/>
    <w:rsid w:val="008700CA"/>
    <w:rsid w:val="008716EE"/>
    <w:rsid w:val="00871BB1"/>
    <w:rsid w:val="00873163"/>
    <w:rsid w:val="00873C0E"/>
    <w:rsid w:val="00874631"/>
    <w:rsid w:val="00877A56"/>
    <w:rsid w:val="00880E3F"/>
    <w:rsid w:val="0088383B"/>
    <w:rsid w:val="00892567"/>
    <w:rsid w:val="0089353E"/>
    <w:rsid w:val="00893EEC"/>
    <w:rsid w:val="00894362"/>
    <w:rsid w:val="00894EB9"/>
    <w:rsid w:val="0089572B"/>
    <w:rsid w:val="008A1B4A"/>
    <w:rsid w:val="008A2A5B"/>
    <w:rsid w:val="008A4FBC"/>
    <w:rsid w:val="008A6239"/>
    <w:rsid w:val="008A77CD"/>
    <w:rsid w:val="008B0A4D"/>
    <w:rsid w:val="008B2E3B"/>
    <w:rsid w:val="008B7174"/>
    <w:rsid w:val="008B7257"/>
    <w:rsid w:val="008C0533"/>
    <w:rsid w:val="008C176E"/>
    <w:rsid w:val="008C18DF"/>
    <w:rsid w:val="008C26AA"/>
    <w:rsid w:val="008C6537"/>
    <w:rsid w:val="008C68EE"/>
    <w:rsid w:val="008D0976"/>
    <w:rsid w:val="008D1F13"/>
    <w:rsid w:val="008D2634"/>
    <w:rsid w:val="008D29D7"/>
    <w:rsid w:val="008D366C"/>
    <w:rsid w:val="008D52F5"/>
    <w:rsid w:val="008D5328"/>
    <w:rsid w:val="008D691E"/>
    <w:rsid w:val="008E0816"/>
    <w:rsid w:val="008E25B7"/>
    <w:rsid w:val="008E3B3F"/>
    <w:rsid w:val="008E506A"/>
    <w:rsid w:val="008E6122"/>
    <w:rsid w:val="008E7159"/>
    <w:rsid w:val="008E7663"/>
    <w:rsid w:val="008E79B5"/>
    <w:rsid w:val="008F22CD"/>
    <w:rsid w:val="008F4AE7"/>
    <w:rsid w:val="0090508C"/>
    <w:rsid w:val="009054B8"/>
    <w:rsid w:val="00905624"/>
    <w:rsid w:val="00907298"/>
    <w:rsid w:val="00907C96"/>
    <w:rsid w:val="00911274"/>
    <w:rsid w:val="00911C8A"/>
    <w:rsid w:val="00911D46"/>
    <w:rsid w:val="009151C9"/>
    <w:rsid w:val="00916CA5"/>
    <w:rsid w:val="009205E2"/>
    <w:rsid w:val="00922065"/>
    <w:rsid w:val="00922341"/>
    <w:rsid w:val="00926211"/>
    <w:rsid w:val="00927526"/>
    <w:rsid w:val="00931E5C"/>
    <w:rsid w:val="00931ED0"/>
    <w:rsid w:val="0093361A"/>
    <w:rsid w:val="00934AE6"/>
    <w:rsid w:val="00935A33"/>
    <w:rsid w:val="00935C1A"/>
    <w:rsid w:val="00936B24"/>
    <w:rsid w:val="00936C2A"/>
    <w:rsid w:val="0093726C"/>
    <w:rsid w:val="00942E25"/>
    <w:rsid w:val="00945528"/>
    <w:rsid w:val="0094577D"/>
    <w:rsid w:val="0094681C"/>
    <w:rsid w:val="00946BBD"/>
    <w:rsid w:val="00947CF2"/>
    <w:rsid w:val="009501BA"/>
    <w:rsid w:val="009516E0"/>
    <w:rsid w:val="0095265B"/>
    <w:rsid w:val="00952F08"/>
    <w:rsid w:val="0095497E"/>
    <w:rsid w:val="00956CE4"/>
    <w:rsid w:val="00960512"/>
    <w:rsid w:val="00960CAC"/>
    <w:rsid w:val="00961C4B"/>
    <w:rsid w:val="00962287"/>
    <w:rsid w:val="00962A38"/>
    <w:rsid w:val="00964658"/>
    <w:rsid w:val="009657E4"/>
    <w:rsid w:val="00965C00"/>
    <w:rsid w:val="009661CF"/>
    <w:rsid w:val="009669D0"/>
    <w:rsid w:val="00966B06"/>
    <w:rsid w:val="00970B7E"/>
    <w:rsid w:val="00971211"/>
    <w:rsid w:val="00972D1B"/>
    <w:rsid w:val="0097369C"/>
    <w:rsid w:val="009749D0"/>
    <w:rsid w:val="00976087"/>
    <w:rsid w:val="00976909"/>
    <w:rsid w:val="00977510"/>
    <w:rsid w:val="00977B8F"/>
    <w:rsid w:val="00977D50"/>
    <w:rsid w:val="00982F95"/>
    <w:rsid w:val="00984E75"/>
    <w:rsid w:val="009853CE"/>
    <w:rsid w:val="009874A4"/>
    <w:rsid w:val="00987960"/>
    <w:rsid w:val="00992140"/>
    <w:rsid w:val="009926A8"/>
    <w:rsid w:val="00996C3F"/>
    <w:rsid w:val="009974CE"/>
    <w:rsid w:val="009A1ED3"/>
    <w:rsid w:val="009A2528"/>
    <w:rsid w:val="009A6A5E"/>
    <w:rsid w:val="009B43F8"/>
    <w:rsid w:val="009B4C49"/>
    <w:rsid w:val="009B4D80"/>
    <w:rsid w:val="009B5607"/>
    <w:rsid w:val="009B7738"/>
    <w:rsid w:val="009B7A71"/>
    <w:rsid w:val="009B7BCA"/>
    <w:rsid w:val="009C1D4E"/>
    <w:rsid w:val="009C2C5B"/>
    <w:rsid w:val="009C4AB2"/>
    <w:rsid w:val="009C5238"/>
    <w:rsid w:val="009C75E3"/>
    <w:rsid w:val="009D0702"/>
    <w:rsid w:val="009D1213"/>
    <w:rsid w:val="009D15AC"/>
    <w:rsid w:val="009D1946"/>
    <w:rsid w:val="009D281F"/>
    <w:rsid w:val="009D5614"/>
    <w:rsid w:val="009E0098"/>
    <w:rsid w:val="009E27D0"/>
    <w:rsid w:val="009E3149"/>
    <w:rsid w:val="009E3736"/>
    <w:rsid w:val="009E377B"/>
    <w:rsid w:val="009E37F9"/>
    <w:rsid w:val="009E3E3A"/>
    <w:rsid w:val="009E5145"/>
    <w:rsid w:val="009E718F"/>
    <w:rsid w:val="009E7301"/>
    <w:rsid w:val="009E7587"/>
    <w:rsid w:val="009E7C5F"/>
    <w:rsid w:val="009F2713"/>
    <w:rsid w:val="009F2870"/>
    <w:rsid w:val="009F3F60"/>
    <w:rsid w:val="009F4347"/>
    <w:rsid w:val="00A02E20"/>
    <w:rsid w:val="00A036B5"/>
    <w:rsid w:val="00A03B5C"/>
    <w:rsid w:val="00A07213"/>
    <w:rsid w:val="00A0751A"/>
    <w:rsid w:val="00A1024D"/>
    <w:rsid w:val="00A10400"/>
    <w:rsid w:val="00A10809"/>
    <w:rsid w:val="00A1292A"/>
    <w:rsid w:val="00A13C27"/>
    <w:rsid w:val="00A17B0E"/>
    <w:rsid w:val="00A20E9A"/>
    <w:rsid w:val="00A23A43"/>
    <w:rsid w:val="00A27178"/>
    <w:rsid w:val="00A30746"/>
    <w:rsid w:val="00A31E1B"/>
    <w:rsid w:val="00A3482F"/>
    <w:rsid w:val="00A407E6"/>
    <w:rsid w:val="00A40BD5"/>
    <w:rsid w:val="00A41D4E"/>
    <w:rsid w:val="00A439A2"/>
    <w:rsid w:val="00A43A23"/>
    <w:rsid w:val="00A43E0A"/>
    <w:rsid w:val="00A44C01"/>
    <w:rsid w:val="00A4520C"/>
    <w:rsid w:val="00A46524"/>
    <w:rsid w:val="00A50439"/>
    <w:rsid w:val="00A5113D"/>
    <w:rsid w:val="00A522F7"/>
    <w:rsid w:val="00A52832"/>
    <w:rsid w:val="00A54CD3"/>
    <w:rsid w:val="00A5618D"/>
    <w:rsid w:val="00A60A6B"/>
    <w:rsid w:val="00A60F9C"/>
    <w:rsid w:val="00A61715"/>
    <w:rsid w:val="00A636B8"/>
    <w:rsid w:val="00A661B1"/>
    <w:rsid w:val="00A66586"/>
    <w:rsid w:val="00A71F95"/>
    <w:rsid w:val="00A80859"/>
    <w:rsid w:val="00A8146F"/>
    <w:rsid w:val="00A8383D"/>
    <w:rsid w:val="00A83A8C"/>
    <w:rsid w:val="00A8473D"/>
    <w:rsid w:val="00A85CDD"/>
    <w:rsid w:val="00A8691B"/>
    <w:rsid w:val="00A946AD"/>
    <w:rsid w:val="00A94710"/>
    <w:rsid w:val="00A96FA7"/>
    <w:rsid w:val="00AA11D8"/>
    <w:rsid w:val="00AA1A70"/>
    <w:rsid w:val="00AA257C"/>
    <w:rsid w:val="00AA3FE3"/>
    <w:rsid w:val="00AA42AE"/>
    <w:rsid w:val="00AA48BD"/>
    <w:rsid w:val="00AA5211"/>
    <w:rsid w:val="00AB038A"/>
    <w:rsid w:val="00AB2B80"/>
    <w:rsid w:val="00AB3F0B"/>
    <w:rsid w:val="00AB549A"/>
    <w:rsid w:val="00AB63C0"/>
    <w:rsid w:val="00AB65E3"/>
    <w:rsid w:val="00AB7CBB"/>
    <w:rsid w:val="00AC0A5B"/>
    <w:rsid w:val="00AC0D1C"/>
    <w:rsid w:val="00AC13DF"/>
    <w:rsid w:val="00AC2126"/>
    <w:rsid w:val="00AC2AA4"/>
    <w:rsid w:val="00AC53B3"/>
    <w:rsid w:val="00AC749D"/>
    <w:rsid w:val="00AC7501"/>
    <w:rsid w:val="00AD4146"/>
    <w:rsid w:val="00AD4AE9"/>
    <w:rsid w:val="00AD679A"/>
    <w:rsid w:val="00AE050F"/>
    <w:rsid w:val="00AE0755"/>
    <w:rsid w:val="00AE0FA9"/>
    <w:rsid w:val="00AE1E50"/>
    <w:rsid w:val="00AF10B0"/>
    <w:rsid w:val="00AF16C7"/>
    <w:rsid w:val="00AF177C"/>
    <w:rsid w:val="00AF1EFC"/>
    <w:rsid w:val="00AF39B8"/>
    <w:rsid w:val="00AF5E36"/>
    <w:rsid w:val="00AF72D4"/>
    <w:rsid w:val="00AF7314"/>
    <w:rsid w:val="00AF7E3B"/>
    <w:rsid w:val="00AF7FD7"/>
    <w:rsid w:val="00B04771"/>
    <w:rsid w:val="00B04B99"/>
    <w:rsid w:val="00B051E6"/>
    <w:rsid w:val="00B1095B"/>
    <w:rsid w:val="00B10CBD"/>
    <w:rsid w:val="00B1133E"/>
    <w:rsid w:val="00B12485"/>
    <w:rsid w:val="00B134B0"/>
    <w:rsid w:val="00B14E72"/>
    <w:rsid w:val="00B150E9"/>
    <w:rsid w:val="00B15FB6"/>
    <w:rsid w:val="00B16B56"/>
    <w:rsid w:val="00B17128"/>
    <w:rsid w:val="00B17CB4"/>
    <w:rsid w:val="00B211CD"/>
    <w:rsid w:val="00B213CB"/>
    <w:rsid w:val="00B256A6"/>
    <w:rsid w:val="00B25A11"/>
    <w:rsid w:val="00B30162"/>
    <w:rsid w:val="00B31BD4"/>
    <w:rsid w:val="00B32B20"/>
    <w:rsid w:val="00B33DDA"/>
    <w:rsid w:val="00B350F4"/>
    <w:rsid w:val="00B41907"/>
    <w:rsid w:val="00B43829"/>
    <w:rsid w:val="00B52C97"/>
    <w:rsid w:val="00B56D00"/>
    <w:rsid w:val="00B60163"/>
    <w:rsid w:val="00B60A36"/>
    <w:rsid w:val="00B627C6"/>
    <w:rsid w:val="00B62CCA"/>
    <w:rsid w:val="00B634A3"/>
    <w:rsid w:val="00B70DA7"/>
    <w:rsid w:val="00B805ED"/>
    <w:rsid w:val="00B80E59"/>
    <w:rsid w:val="00B82EC3"/>
    <w:rsid w:val="00B8484D"/>
    <w:rsid w:val="00B848C0"/>
    <w:rsid w:val="00BA53FB"/>
    <w:rsid w:val="00BA6E7E"/>
    <w:rsid w:val="00BB0D32"/>
    <w:rsid w:val="00BB2B9D"/>
    <w:rsid w:val="00BB3D5E"/>
    <w:rsid w:val="00BB44C6"/>
    <w:rsid w:val="00BB48E2"/>
    <w:rsid w:val="00BB52E0"/>
    <w:rsid w:val="00BC03E4"/>
    <w:rsid w:val="00BC22C8"/>
    <w:rsid w:val="00BC26E8"/>
    <w:rsid w:val="00BC4E02"/>
    <w:rsid w:val="00BD353C"/>
    <w:rsid w:val="00BD3688"/>
    <w:rsid w:val="00BD39BA"/>
    <w:rsid w:val="00BD5CFA"/>
    <w:rsid w:val="00BD7780"/>
    <w:rsid w:val="00BD7850"/>
    <w:rsid w:val="00BE1824"/>
    <w:rsid w:val="00BE27B4"/>
    <w:rsid w:val="00BE28BC"/>
    <w:rsid w:val="00BE2C97"/>
    <w:rsid w:val="00BE49EB"/>
    <w:rsid w:val="00BE4F54"/>
    <w:rsid w:val="00BE5453"/>
    <w:rsid w:val="00BE5528"/>
    <w:rsid w:val="00BF0714"/>
    <w:rsid w:val="00BF23E4"/>
    <w:rsid w:val="00BF3EAD"/>
    <w:rsid w:val="00BF5FAD"/>
    <w:rsid w:val="00BF6379"/>
    <w:rsid w:val="00BF7017"/>
    <w:rsid w:val="00BF7166"/>
    <w:rsid w:val="00BF7A47"/>
    <w:rsid w:val="00C00E1C"/>
    <w:rsid w:val="00C03784"/>
    <w:rsid w:val="00C05223"/>
    <w:rsid w:val="00C06047"/>
    <w:rsid w:val="00C064B4"/>
    <w:rsid w:val="00C07712"/>
    <w:rsid w:val="00C10BEB"/>
    <w:rsid w:val="00C10F97"/>
    <w:rsid w:val="00C11862"/>
    <w:rsid w:val="00C132AA"/>
    <w:rsid w:val="00C13DEE"/>
    <w:rsid w:val="00C15371"/>
    <w:rsid w:val="00C15891"/>
    <w:rsid w:val="00C15D1D"/>
    <w:rsid w:val="00C20952"/>
    <w:rsid w:val="00C22E2C"/>
    <w:rsid w:val="00C230C8"/>
    <w:rsid w:val="00C24A2D"/>
    <w:rsid w:val="00C2698A"/>
    <w:rsid w:val="00C3063C"/>
    <w:rsid w:val="00C31E89"/>
    <w:rsid w:val="00C337E3"/>
    <w:rsid w:val="00C351EF"/>
    <w:rsid w:val="00C367BE"/>
    <w:rsid w:val="00C3781B"/>
    <w:rsid w:val="00C40413"/>
    <w:rsid w:val="00C41726"/>
    <w:rsid w:val="00C41E7A"/>
    <w:rsid w:val="00C439D2"/>
    <w:rsid w:val="00C506CE"/>
    <w:rsid w:val="00C509E6"/>
    <w:rsid w:val="00C53E04"/>
    <w:rsid w:val="00C545F5"/>
    <w:rsid w:val="00C56B62"/>
    <w:rsid w:val="00C56E67"/>
    <w:rsid w:val="00C57223"/>
    <w:rsid w:val="00C63755"/>
    <w:rsid w:val="00C6393A"/>
    <w:rsid w:val="00C7062F"/>
    <w:rsid w:val="00C74C4C"/>
    <w:rsid w:val="00C76294"/>
    <w:rsid w:val="00C76C51"/>
    <w:rsid w:val="00C80131"/>
    <w:rsid w:val="00C8140F"/>
    <w:rsid w:val="00C81C7D"/>
    <w:rsid w:val="00C83A82"/>
    <w:rsid w:val="00C86D19"/>
    <w:rsid w:val="00C87697"/>
    <w:rsid w:val="00C87FA7"/>
    <w:rsid w:val="00C90294"/>
    <w:rsid w:val="00C90DBA"/>
    <w:rsid w:val="00C9129B"/>
    <w:rsid w:val="00C91383"/>
    <w:rsid w:val="00C92354"/>
    <w:rsid w:val="00C9297C"/>
    <w:rsid w:val="00C9484E"/>
    <w:rsid w:val="00C94B87"/>
    <w:rsid w:val="00C96CB0"/>
    <w:rsid w:val="00C97341"/>
    <w:rsid w:val="00CA04DC"/>
    <w:rsid w:val="00CA05D3"/>
    <w:rsid w:val="00CA0A26"/>
    <w:rsid w:val="00CA191A"/>
    <w:rsid w:val="00CA1A2A"/>
    <w:rsid w:val="00CA2970"/>
    <w:rsid w:val="00CA41C8"/>
    <w:rsid w:val="00CA57E1"/>
    <w:rsid w:val="00CA5A3F"/>
    <w:rsid w:val="00CB08EC"/>
    <w:rsid w:val="00CB15EE"/>
    <w:rsid w:val="00CB1A76"/>
    <w:rsid w:val="00CB22CC"/>
    <w:rsid w:val="00CB3017"/>
    <w:rsid w:val="00CB3DDA"/>
    <w:rsid w:val="00CB411C"/>
    <w:rsid w:val="00CB4F36"/>
    <w:rsid w:val="00CC2079"/>
    <w:rsid w:val="00CC21DA"/>
    <w:rsid w:val="00CC2520"/>
    <w:rsid w:val="00CC283F"/>
    <w:rsid w:val="00CC31E3"/>
    <w:rsid w:val="00CC4E51"/>
    <w:rsid w:val="00CD0BE6"/>
    <w:rsid w:val="00CD29FC"/>
    <w:rsid w:val="00CD341A"/>
    <w:rsid w:val="00CD5CC4"/>
    <w:rsid w:val="00CD5E37"/>
    <w:rsid w:val="00CE265B"/>
    <w:rsid w:val="00CE29B2"/>
    <w:rsid w:val="00CE3797"/>
    <w:rsid w:val="00CE3BDB"/>
    <w:rsid w:val="00CE3DDC"/>
    <w:rsid w:val="00CE48ED"/>
    <w:rsid w:val="00CE4C82"/>
    <w:rsid w:val="00CE4C8B"/>
    <w:rsid w:val="00CE5A3D"/>
    <w:rsid w:val="00D02103"/>
    <w:rsid w:val="00D022C1"/>
    <w:rsid w:val="00D023BE"/>
    <w:rsid w:val="00D04813"/>
    <w:rsid w:val="00D11824"/>
    <w:rsid w:val="00D139A1"/>
    <w:rsid w:val="00D16BD3"/>
    <w:rsid w:val="00D17E3C"/>
    <w:rsid w:val="00D211AD"/>
    <w:rsid w:val="00D2149C"/>
    <w:rsid w:val="00D21772"/>
    <w:rsid w:val="00D21A46"/>
    <w:rsid w:val="00D23064"/>
    <w:rsid w:val="00D24307"/>
    <w:rsid w:val="00D24CD7"/>
    <w:rsid w:val="00D26696"/>
    <w:rsid w:val="00D27340"/>
    <w:rsid w:val="00D34691"/>
    <w:rsid w:val="00D347DA"/>
    <w:rsid w:val="00D36366"/>
    <w:rsid w:val="00D36940"/>
    <w:rsid w:val="00D370DE"/>
    <w:rsid w:val="00D42DFC"/>
    <w:rsid w:val="00D43F48"/>
    <w:rsid w:val="00D44857"/>
    <w:rsid w:val="00D457D6"/>
    <w:rsid w:val="00D45A0E"/>
    <w:rsid w:val="00D47AC6"/>
    <w:rsid w:val="00D50713"/>
    <w:rsid w:val="00D50C4C"/>
    <w:rsid w:val="00D523B0"/>
    <w:rsid w:val="00D52997"/>
    <w:rsid w:val="00D54ED9"/>
    <w:rsid w:val="00D56B1D"/>
    <w:rsid w:val="00D619ED"/>
    <w:rsid w:val="00D61C15"/>
    <w:rsid w:val="00D62CE4"/>
    <w:rsid w:val="00D63463"/>
    <w:rsid w:val="00D653C5"/>
    <w:rsid w:val="00D6607E"/>
    <w:rsid w:val="00D66E73"/>
    <w:rsid w:val="00D67AA7"/>
    <w:rsid w:val="00D720A9"/>
    <w:rsid w:val="00D738E3"/>
    <w:rsid w:val="00D7455B"/>
    <w:rsid w:val="00D757CA"/>
    <w:rsid w:val="00D77AC3"/>
    <w:rsid w:val="00D77EE4"/>
    <w:rsid w:val="00D80F73"/>
    <w:rsid w:val="00D86882"/>
    <w:rsid w:val="00D87062"/>
    <w:rsid w:val="00D87273"/>
    <w:rsid w:val="00D91CE8"/>
    <w:rsid w:val="00D91FF6"/>
    <w:rsid w:val="00D925FB"/>
    <w:rsid w:val="00D931BF"/>
    <w:rsid w:val="00D966F3"/>
    <w:rsid w:val="00D97728"/>
    <w:rsid w:val="00D97C99"/>
    <w:rsid w:val="00D97CFC"/>
    <w:rsid w:val="00DA449F"/>
    <w:rsid w:val="00DA63FC"/>
    <w:rsid w:val="00DA6581"/>
    <w:rsid w:val="00DA78B5"/>
    <w:rsid w:val="00DB0937"/>
    <w:rsid w:val="00DB19DB"/>
    <w:rsid w:val="00DB1AB9"/>
    <w:rsid w:val="00DB2CD5"/>
    <w:rsid w:val="00DB2D08"/>
    <w:rsid w:val="00DC1CE5"/>
    <w:rsid w:val="00DC22AC"/>
    <w:rsid w:val="00DC42BE"/>
    <w:rsid w:val="00DC4A4C"/>
    <w:rsid w:val="00DC6BD2"/>
    <w:rsid w:val="00DC6E10"/>
    <w:rsid w:val="00DD16AB"/>
    <w:rsid w:val="00DD2E96"/>
    <w:rsid w:val="00DD2EEB"/>
    <w:rsid w:val="00DD4FE5"/>
    <w:rsid w:val="00DD58B2"/>
    <w:rsid w:val="00DD5EB2"/>
    <w:rsid w:val="00DD6441"/>
    <w:rsid w:val="00DD722D"/>
    <w:rsid w:val="00DD727B"/>
    <w:rsid w:val="00DE0919"/>
    <w:rsid w:val="00DE1036"/>
    <w:rsid w:val="00DE542A"/>
    <w:rsid w:val="00DE7D3F"/>
    <w:rsid w:val="00DF2008"/>
    <w:rsid w:val="00DF3A2F"/>
    <w:rsid w:val="00DF734B"/>
    <w:rsid w:val="00E0013C"/>
    <w:rsid w:val="00E00F8F"/>
    <w:rsid w:val="00E01787"/>
    <w:rsid w:val="00E0365B"/>
    <w:rsid w:val="00E03EDE"/>
    <w:rsid w:val="00E049CA"/>
    <w:rsid w:val="00E11D46"/>
    <w:rsid w:val="00E129A8"/>
    <w:rsid w:val="00E14D04"/>
    <w:rsid w:val="00E14F47"/>
    <w:rsid w:val="00E16CAB"/>
    <w:rsid w:val="00E202CD"/>
    <w:rsid w:val="00E21738"/>
    <w:rsid w:val="00E2276C"/>
    <w:rsid w:val="00E26016"/>
    <w:rsid w:val="00E307F5"/>
    <w:rsid w:val="00E3421B"/>
    <w:rsid w:val="00E35109"/>
    <w:rsid w:val="00E354FB"/>
    <w:rsid w:val="00E3562D"/>
    <w:rsid w:val="00E3577F"/>
    <w:rsid w:val="00E35886"/>
    <w:rsid w:val="00E378DF"/>
    <w:rsid w:val="00E4002F"/>
    <w:rsid w:val="00E40E5A"/>
    <w:rsid w:val="00E40E97"/>
    <w:rsid w:val="00E41C4E"/>
    <w:rsid w:val="00E500E6"/>
    <w:rsid w:val="00E50546"/>
    <w:rsid w:val="00E50679"/>
    <w:rsid w:val="00E50842"/>
    <w:rsid w:val="00E52728"/>
    <w:rsid w:val="00E54755"/>
    <w:rsid w:val="00E57CD4"/>
    <w:rsid w:val="00E6246C"/>
    <w:rsid w:val="00E63212"/>
    <w:rsid w:val="00E63AED"/>
    <w:rsid w:val="00E63DAC"/>
    <w:rsid w:val="00E64872"/>
    <w:rsid w:val="00E64B49"/>
    <w:rsid w:val="00E64BB6"/>
    <w:rsid w:val="00E66ABD"/>
    <w:rsid w:val="00E70217"/>
    <w:rsid w:val="00E70643"/>
    <w:rsid w:val="00E73DA2"/>
    <w:rsid w:val="00E743CF"/>
    <w:rsid w:val="00E747F2"/>
    <w:rsid w:val="00E76AE1"/>
    <w:rsid w:val="00E8071E"/>
    <w:rsid w:val="00E841C6"/>
    <w:rsid w:val="00E842CF"/>
    <w:rsid w:val="00E8441B"/>
    <w:rsid w:val="00E93243"/>
    <w:rsid w:val="00E93E7D"/>
    <w:rsid w:val="00E93FE7"/>
    <w:rsid w:val="00E9421B"/>
    <w:rsid w:val="00E94B87"/>
    <w:rsid w:val="00E9763C"/>
    <w:rsid w:val="00E97FD6"/>
    <w:rsid w:val="00EA30F8"/>
    <w:rsid w:val="00EA3864"/>
    <w:rsid w:val="00EA56C6"/>
    <w:rsid w:val="00EB2CAB"/>
    <w:rsid w:val="00EB3516"/>
    <w:rsid w:val="00EB5DFE"/>
    <w:rsid w:val="00EB6BF5"/>
    <w:rsid w:val="00EB736A"/>
    <w:rsid w:val="00EC2CE1"/>
    <w:rsid w:val="00EC5E03"/>
    <w:rsid w:val="00EC6C57"/>
    <w:rsid w:val="00EC7CD5"/>
    <w:rsid w:val="00ED0B3F"/>
    <w:rsid w:val="00ED1446"/>
    <w:rsid w:val="00ED1E43"/>
    <w:rsid w:val="00ED4467"/>
    <w:rsid w:val="00ED5272"/>
    <w:rsid w:val="00ED5925"/>
    <w:rsid w:val="00ED5AAC"/>
    <w:rsid w:val="00ED6C01"/>
    <w:rsid w:val="00EE6154"/>
    <w:rsid w:val="00EE65E8"/>
    <w:rsid w:val="00EE785A"/>
    <w:rsid w:val="00EF07D8"/>
    <w:rsid w:val="00EF3B68"/>
    <w:rsid w:val="00EF6881"/>
    <w:rsid w:val="00EF7A8F"/>
    <w:rsid w:val="00F01760"/>
    <w:rsid w:val="00F01859"/>
    <w:rsid w:val="00F01F27"/>
    <w:rsid w:val="00F07305"/>
    <w:rsid w:val="00F123F7"/>
    <w:rsid w:val="00F14CB7"/>
    <w:rsid w:val="00F27218"/>
    <w:rsid w:val="00F274CB"/>
    <w:rsid w:val="00F27FCA"/>
    <w:rsid w:val="00F31D49"/>
    <w:rsid w:val="00F324BC"/>
    <w:rsid w:val="00F32596"/>
    <w:rsid w:val="00F3546C"/>
    <w:rsid w:val="00F376B7"/>
    <w:rsid w:val="00F40238"/>
    <w:rsid w:val="00F41742"/>
    <w:rsid w:val="00F44852"/>
    <w:rsid w:val="00F44E34"/>
    <w:rsid w:val="00F45924"/>
    <w:rsid w:val="00F45DFC"/>
    <w:rsid w:val="00F47167"/>
    <w:rsid w:val="00F4757F"/>
    <w:rsid w:val="00F477BD"/>
    <w:rsid w:val="00F503E2"/>
    <w:rsid w:val="00F50E36"/>
    <w:rsid w:val="00F51CC8"/>
    <w:rsid w:val="00F52108"/>
    <w:rsid w:val="00F5327D"/>
    <w:rsid w:val="00F537FA"/>
    <w:rsid w:val="00F57878"/>
    <w:rsid w:val="00F61735"/>
    <w:rsid w:val="00F620E1"/>
    <w:rsid w:val="00F6255F"/>
    <w:rsid w:val="00F625AE"/>
    <w:rsid w:val="00F65498"/>
    <w:rsid w:val="00F6579E"/>
    <w:rsid w:val="00F65ADF"/>
    <w:rsid w:val="00F70D4D"/>
    <w:rsid w:val="00F744B9"/>
    <w:rsid w:val="00F75BE1"/>
    <w:rsid w:val="00F80A65"/>
    <w:rsid w:val="00F85020"/>
    <w:rsid w:val="00F85042"/>
    <w:rsid w:val="00F85E33"/>
    <w:rsid w:val="00F85EBB"/>
    <w:rsid w:val="00F91074"/>
    <w:rsid w:val="00F91F7B"/>
    <w:rsid w:val="00F926A4"/>
    <w:rsid w:val="00F97642"/>
    <w:rsid w:val="00FA0079"/>
    <w:rsid w:val="00FA44D2"/>
    <w:rsid w:val="00FA74E1"/>
    <w:rsid w:val="00FB1E30"/>
    <w:rsid w:val="00FB2FA4"/>
    <w:rsid w:val="00FB364B"/>
    <w:rsid w:val="00FB3E72"/>
    <w:rsid w:val="00FB4E1B"/>
    <w:rsid w:val="00FB54B0"/>
    <w:rsid w:val="00FB602B"/>
    <w:rsid w:val="00FC15EC"/>
    <w:rsid w:val="00FC4B79"/>
    <w:rsid w:val="00FC5148"/>
    <w:rsid w:val="00FC61BF"/>
    <w:rsid w:val="00FD027F"/>
    <w:rsid w:val="00FD0EC2"/>
    <w:rsid w:val="00FD40F9"/>
    <w:rsid w:val="00FD48AA"/>
    <w:rsid w:val="00FD54BF"/>
    <w:rsid w:val="00FD5E1D"/>
    <w:rsid w:val="00FD619C"/>
    <w:rsid w:val="00FE02A5"/>
    <w:rsid w:val="00FE2C70"/>
    <w:rsid w:val="00FE39D1"/>
    <w:rsid w:val="00FE3D40"/>
    <w:rsid w:val="00FE4542"/>
    <w:rsid w:val="00FE4C0E"/>
    <w:rsid w:val="00FE5BBF"/>
    <w:rsid w:val="00FE5E59"/>
    <w:rsid w:val="00FE60C6"/>
    <w:rsid w:val="00FF11ED"/>
    <w:rsid w:val="00FF1B18"/>
    <w:rsid w:val="00FF2819"/>
    <w:rsid w:val="00FF4D77"/>
    <w:rsid w:val="00FF6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eorgia" w:eastAsiaTheme="minorEastAsia" w:hAnsi="Georgia" w:cstheme="minorBidi"/>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4"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561E"/>
    <w:rPr>
      <w:sz w:val="22"/>
    </w:rPr>
  </w:style>
  <w:style w:type="paragraph" w:styleId="Heading1">
    <w:name w:val="heading 1"/>
    <w:basedOn w:val="Normal"/>
    <w:next w:val="Normal"/>
    <w:link w:val="Heading1Char"/>
    <w:uiPriority w:val="9"/>
    <w:qFormat/>
    <w:rsid w:val="00907C96"/>
    <w:pPr>
      <w:keepNext/>
      <w:keepLines/>
      <w:spacing w:before="240" w:after="0"/>
      <w:outlineLvl w:val="0"/>
    </w:pPr>
    <w:rPr>
      <w:rFonts w:asciiTheme="majorHAnsi" w:eastAsiaTheme="majorEastAsia" w:hAnsiTheme="majorHAnsi" w:cstheme="majorBidi"/>
      <w:color w:val="A44E00" w:themeColor="accent1" w:themeShade="BF"/>
      <w:sz w:val="32"/>
      <w:szCs w:val="32"/>
    </w:rPr>
  </w:style>
  <w:style w:type="paragraph" w:styleId="Heading2">
    <w:name w:val="heading 2"/>
    <w:basedOn w:val="Normal"/>
    <w:next w:val="Normal"/>
    <w:link w:val="Heading2Char"/>
    <w:uiPriority w:val="9"/>
    <w:unhideWhenUsed/>
    <w:qFormat/>
    <w:rsid w:val="004059E2"/>
    <w:pPr>
      <w:keepNext/>
      <w:keepLines/>
      <w:spacing w:before="40" w:after="0"/>
      <w:outlineLvl w:val="1"/>
    </w:pPr>
    <w:rPr>
      <w:rFonts w:asciiTheme="majorHAnsi" w:eastAsiaTheme="majorEastAsia" w:hAnsiTheme="majorHAnsi" w:cstheme="majorBidi"/>
      <w:color w:val="A44E00" w:themeColor="accent1" w:themeShade="BF"/>
      <w:sz w:val="26"/>
      <w:szCs w:val="26"/>
    </w:rPr>
  </w:style>
  <w:style w:type="paragraph" w:styleId="Heading3">
    <w:name w:val="heading 3"/>
    <w:basedOn w:val="Normal"/>
    <w:next w:val="Normal"/>
    <w:link w:val="Heading3Char"/>
    <w:uiPriority w:val="9"/>
    <w:unhideWhenUsed/>
    <w:qFormat/>
    <w:rsid w:val="00500555"/>
    <w:pPr>
      <w:keepNext/>
      <w:keepLines/>
      <w:spacing w:before="40" w:after="0"/>
      <w:outlineLvl w:val="2"/>
    </w:pPr>
    <w:rPr>
      <w:rFonts w:asciiTheme="majorHAnsi" w:eastAsiaTheme="majorEastAsia" w:hAnsiTheme="majorHAnsi" w:cstheme="majorBidi"/>
      <w:color w:val="6D3300" w:themeColor="accent1" w:themeShade="7F"/>
      <w:sz w:val="24"/>
      <w:szCs w:val="24"/>
    </w:rPr>
  </w:style>
  <w:style w:type="paragraph" w:styleId="Heading4">
    <w:name w:val="heading 4"/>
    <w:basedOn w:val="Normal"/>
    <w:next w:val="Normal"/>
    <w:link w:val="Heading4Char"/>
    <w:uiPriority w:val="9"/>
    <w:unhideWhenUsed/>
    <w:qFormat/>
    <w:rsid w:val="000D6559"/>
    <w:pPr>
      <w:keepNext/>
      <w:keepLines/>
      <w:spacing w:before="40" w:after="0"/>
      <w:outlineLvl w:val="3"/>
    </w:pPr>
    <w:rPr>
      <w:rFonts w:asciiTheme="majorHAnsi" w:eastAsiaTheme="majorEastAsia" w:hAnsiTheme="majorHAnsi" w:cstheme="majorBidi"/>
      <w:i/>
      <w:iCs/>
      <w:color w:val="A44E00" w:themeColor="accent1" w:themeShade="BF"/>
    </w:rPr>
  </w:style>
  <w:style w:type="paragraph" w:styleId="Heading5">
    <w:name w:val="heading 5"/>
    <w:basedOn w:val="Normal"/>
    <w:next w:val="Normal"/>
    <w:link w:val="Heading5Char"/>
    <w:uiPriority w:val="14"/>
    <w:unhideWhenUsed/>
    <w:qFormat/>
    <w:rsid w:val="007D420F"/>
    <w:pPr>
      <w:keepNext/>
      <w:keepLines/>
      <w:spacing w:before="200" w:after="0" w:line="276" w:lineRule="auto"/>
      <w:outlineLvl w:val="4"/>
    </w:pPr>
    <w:rPr>
      <w:rFonts w:asciiTheme="majorHAnsi" w:eastAsiaTheme="majorEastAsia" w:hAnsiTheme="majorHAnsi" w:cstheme="majorBidi"/>
      <w:color w:val="A44E00"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RP Table Format"/>
    <w:basedOn w:val="TableNormal"/>
    <w:uiPriority w:val="39"/>
    <w:rsid w:val="00985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
    <w:name w:val="Grid Table 4 Accent 5"/>
    <w:basedOn w:val="TableNormal"/>
    <w:uiPriority w:val="49"/>
    <w:rsid w:val="009853CE"/>
    <w:pPr>
      <w:spacing w:after="0" w:line="240" w:lineRule="auto"/>
    </w:pPr>
    <w:tblPr>
      <w:tblStyleRowBandSize w:val="1"/>
      <w:tblStyleColBandSize w:val="1"/>
      <w:tblBorders>
        <w:top w:val="single" w:sz="4" w:space="0" w:color="E06161" w:themeColor="accent5" w:themeTint="99"/>
        <w:left w:val="single" w:sz="4" w:space="0" w:color="E06161" w:themeColor="accent5" w:themeTint="99"/>
        <w:bottom w:val="single" w:sz="4" w:space="0" w:color="E06161" w:themeColor="accent5" w:themeTint="99"/>
        <w:right w:val="single" w:sz="4" w:space="0" w:color="E06161" w:themeColor="accent5" w:themeTint="99"/>
        <w:insideH w:val="single" w:sz="4" w:space="0" w:color="E06161" w:themeColor="accent5" w:themeTint="99"/>
        <w:insideV w:val="single" w:sz="4" w:space="0" w:color="E06161" w:themeColor="accent5" w:themeTint="99"/>
      </w:tblBorders>
    </w:tblPr>
    <w:tblStylePr w:type="firstRow">
      <w:rPr>
        <w:b/>
        <w:bCs/>
        <w:color w:val="FFFFFF" w:themeColor="background1"/>
      </w:rPr>
      <w:tblPr/>
      <w:tcPr>
        <w:tcBorders>
          <w:top w:val="single" w:sz="4" w:space="0" w:color="A32020" w:themeColor="accent5"/>
          <w:left w:val="single" w:sz="4" w:space="0" w:color="A32020" w:themeColor="accent5"/>
          <w:bottom w:val="single" w:sz="4" w:space="0" w:color="A32020" w:themeColor="accent5"/>
          <w:right w:val="single" w:sz="4" w:space="0" w:color="A32020" w:themeColor="accent5"/>
          <w:insideH w:val="nil"/>
          <w:insideV w:val="nil"/>
        </w:tcBorders>
        <w:shd w:val="clear" w:color="auto" w:fill="A32020" w:themeFill="accent5"/>
      </w:tcPr>
    </w:tblStylePr>
    <w:tblStylePr w:type="lastRow">
      <w:rPr>
        <w:b/>
        <w:bCs/>
      </w:rPr>
      <w:tblPr/>
      <w:tcPr>
        <w:tcBorders>
          <w:top w:val="double" w:sz="4" w:space="0" w:color="A32020" w:themeColor="accent5"/>
        </w:tcBorders>
      </w:tcPr>
    </w:tblStylePr>
    <w:tblStylePr w:type="firstCol">
      <w:rPr>
        <w:b/>
        <w:bCs/>
      </w:rPr>
    </w:tblStylePr>
    <w:tblStylePr w:type="lastCol">
      <w:rPr>
        <w:b/>
        <w:bCs/>
      </w:rPr>
    </w:tblStylePr>
    <w:tblStylePr w:type="band1Vert">
      <w:tblPr/>
      <w:tcPr>
        <w:shd w:val="clear" w:color="auto" w:fill="F4CACA" w:themeFill="accent5" w:themeFillTint="33"/>
      </w:tcPr>
    </w:tblStylePr>
    <w:tblStylePr w:type="band1Horz">
      <w:tblPr/>
      <w:tcPr>
        <w:shd w:val="clear" w:color="auto" w:fill="F4CACA" w:themeFill="accent5" w:themeFillTint="33"/>
      </w:tcPr>
    </w:tblStylePr>
  </w:style>
  <w:style w:type="table" w:customStyle="1" w:styleId="GridTable5DarkAccent1">
    <w:name w:val="Grid Table 5 Dark Accent 1"/>
    <w:basedOn w:val="TableNormal"/>
    <w:uiPriority w:val="50"/>
    <w:rsid w:val="00F75B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0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C69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C69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C69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C6900" w:themeFill="accent1"/>
      </w:tcPr>
    </w:tblStylePr>
    <w:tblStylePr w:type="band1Vert">
      <w:tblPr/>
      <w:tcPr>
        <w:shd w:val="clear" w:color="auto" w:fill="FFC28B" w:themeFill="accent1" w:themeFillTint="66"/>
      </w:tcPr>
    </w:tblStylePr>
    <w:tblStylePr w:type="band1Horz">
      <w:tblPr/>
      <w:tcPr>
        <w:shd w:val="clear" w:color="auto" w:fill="FFC28B" w:themeFill="accent1" w:themeFillTint="66"/>
      </w:tcPr>
    </w:tblStylePr>
  </w:style>
  <w:style w:type="paragraph" w:styleId="NormalWeb">
    <w:name w:val="Normal (Web)"/>
    <w:basedOn w:val="Normal"/>
    <w:uiPriority w:val="99"/>
    <w:unhideWhenUsed/>
    <w:rsid w:val="00982F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14"/>
    <w:rsid w:val="007D420F"/>
    <w:rPr>
      <w:rFonts w:asciiTheme="majorHAnsi" w:eastAsiaTheme="majorEastAsia" w:hAnsiTheme="majorHAnsi" w:cstheme="majorBidi"/>
      <w:color w:val="A44E00" w:themeColor="accent1" w:themeShade="BF"/>
      <w:sz w:val="22"/>
      <w:lang w:eastAsia="en-US"/>
    </w:rPr>
  </w:style>
  <w:style w:type="paragraph" w:styleId="BalloonText">
    <w:name w:val="Balloon Text"/>
    <w:basedOn w:val="Normal"/>
    <w:link w:val="BalloonTextChar"/>
    <w:uiPriority w:val="99"/>
    <w:semiHidden/>
    <w:unhideWhenUsed/>
    <w:rsid w:val="00763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1B5"/>
    <w:rPr>
      <w:rFonts w:ascii="Segoe UI" w:hAnsi="Segoe UI" w:cs="Segoe UI"/>
      <w:sz w:val="18"/>
      <w:szCs w:val="18"/>
    </w:rPr>
  </w:style>
  <w:style w:type="paragraph" w:styleId="Header">
    <w:name w:val="header"/>
    <w:basedOn w:val="Normal"/>
    <w:link w:val="HeaderChar"/>
    <w:uiPriority w:val="99"/>
    <w:unhideWhenUsed/>
    <w:rsid w:val="00551B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BF1"/>
  </w:style>
  <w:style w:type="paragraph" w:styleId="Footer">
    <w:name w:val="footer"/>
    <w:basedOn w:val="Normal"/>
    <w:link w:val="FooterChar"/>
    <w:uiPriority w:val="99"/>
    <w:unhideWhenUsed/>
    <w:rsid w:val="00551B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BF1"/>
  </w:style>
  <w:style w:type="table" w:customStyle="1" w:styleId="GridTable6ColorfulAccent5">
    <w:name w:val="Grid Table 6 Colorful Accent 5"/>
    <w:basedOn w:val="TableNormal"/>
    <w:uiPriority w:val="51"/>
    <w:rsid w:val="005E2214"/>
    <w:pPr>
      <w:spacing w:after="0" w:line="240" w:lineRule="auto"/>
    </w:pPr>
    <w:rPr>
      <w:color w:val="7A1818" w:themeColor="accent5" w:themeShade="BF"/>
    </w:rPr>
    <w:tblPr>
      <w:tblStyleRowBandSize w:val="1"/>
      <w:tblStyleColBandSize w:val="1"/>
      <w:tblBorders>
        <w:top w:val="single" w:sz="4" w:space="0" w:color="E06161" w:themeColor="accent5" w:themeTint="99"/>
        <w:left w:val="single" w:sz="4" w:space="0" w:color="E06161" w:themeColor="accent5" w:themeTint="99"/>
        <w:bottom w:val="single" w:sz="4" w:space="0" w:color="E06161" w:themeColor="accent5" w:themeTint="99"/>
        <w:right w:val="single" w:sz="4" w:space="0" w:color="E06161" w:themeColor="accent5" w:themeTint="99"/>
        <w:insideH w:val="single" w:sz="4" w:space="0" w:color="E06161" w:themeColor="accent5" w:themeTint="99"/>
        <w:insideV w:val="single" w:sz="4" w:space="0" w:color="E06161" w:themeColor="accent5" w:themeTint="99"/>
      </w:tblBorders>
    </w:tblPr>
    <w:tblStylePr w:type="firstRow">
      <w:rPr>
        <w:b/>
        <w:bCs/>
      </w:rPr>
      <w:tblPr/>
      <w:tcPr>
        <w:tcBorders>
          <w:bottom w:val="single" w:sz="12" w:space="0" w:color="E06161" w:themeColor="accent5" w:themeTint="99"/>
        </w:tcBorders>
      </w:tcPr>
    </w:tblStylePr>
    <w:tblStylePr w:type="lastRow">
      <w:rPr>
        <w:b/>
        <w:bCs/>
      </w:rPr>
      <w:tblPr/>
      <w:tcPr>
        <w:tcBorders>
          <w:top w:val="double" w:sz="4" w:space="0" w:color="E06161" w:themeColor="accent5" w:themeTint="99"/>
        </w:tcBorders>
      </w:tcPr>
    </w:tblStylePr>
    <w:tblStylePr w:type="firstCol">
      <w:rPr>
        <w:b/>
        <w:bCs/>
      </w:rPr>
    </w:tblStylePr>
    <w:tblStylePr w:type="lastCol">
      <w:rPr>
        <w:b/>
        <w:bCs/>
      </w:rPr>
    </w:tblStylePr>
    <w:tblStylePr w:type="band1Vert">
      <w:tblPr/>
      <w:tcPr>
        <w:shd w:val="clear" w:color="auto" w:fill="F4CACA" w:themeFill="accent5" w:themeFillTint="33"/>
      </w:tcPr>
    </w:tblStylePr>
    <w:tblStylePr w:type="band1Horz">
      <w:tblPr/>
      <w:tcPr>
        <w:shd w:val="clear" w:color="auto" w:fill="F4CACA" w:themeFill="accent5" w:themeFillTint="33"/>
      </w:tcPr>
    </w:tblStylePr>
  </w:style>
  <w:style w:type="paragraph" w:styleId="ListParagraph">
    <w:name w:val="List Paragraph"/>
    <w:basedOn w:val="Normal"/>
    <w:link w:val="ListParagraphChar"/>
    <w:uiPriority w:val="34"/>
    <w:qFormat/>
    <w:rsid w:val="000D6559"/>
    <w:pPr>
      <w:spacing w:after="200" w:line="276" w:lineRule="auto"/>
      <w:ind w:left="720"/>
      <w:contextualSpacing/>
    </w:pPr>
    <w:rPr>
      <w:rFonts w:asciiTheme="minorHAnsi" w:hAnsiTheme="minorHAnsi"/>
      <w:lang w:eastAsia="en-US"/>
    </w:rPr>
  </w:style>
  <w:style w:type="character" w:customStyle="1" w:styleId="Heading4Char">
    <w:name w:val="Heading 4 Char"/>
    <w:basedOn w:val="DefaultParagraphFont"/>
    <w:link w:val="Heading4"/>
    <w:uiPriority w:val="14"/>
    <w:rsid w:val="000D6559"/>
    <w:rPr>
      <w:rFonts w:asciiTheme="majorHAnsi" w:eastAsiaTheme="majorEastAsia" w:hAnsiTheme="majorHAnsi" w:cstheme="majorBidi"/>
      <w:i/>
      <w:iCs/>
      <w:color w:val="A44E00" w:themeColor="accent1" w:themeShade="BF"/>
    </w:rPr>
  </w:style>
  <w:style w:type="character" w:styleId="FootnoteReference">
    <w:name w:val="footnote reference"/>
    <w:aliases w:val="12"/>
    <w:uiPriority w:val="99"/>
    <w:qFormat/>
    <w:rsid w:val="003D08FB"/>
    <w:rPr>
      <w:vertAlign w:val="superscript"/>
      <w:lang w:val="en-US"/>
    </w:rPr>
  </w:style>
  <w:style w:type="paragraph" w:styleId="FootnoteText">
    <w:name w:val="footnote text"/>
    <w:aliases w:val="Car"/>
    <w:basedOn w:val="Normal"/>
    <w:link w:val="FootnoteTextChar"/>
    <w:uiPriority w:val="99"/>
    <w:qFormat/>
    <w:rsid w:val="003D08FB"/>
    <w:pPr>
      <w:spacing w:before="120" w:after="200" w:line="276" w:lineRule="auto"/>
      <w:ind w:left="720" w:hanging="720"/>
    </w:pPr>
    <w:rPr>
      <w:rFonts w:asciiTheme="minorHAnsi" w:hAnsiTheme="minorHAnsi"/>
      <w:lang w:eastAsia="en-US"/>
    </w:rPr>
  </w:style>
  <w:style w:type="character" w:customStyle="1" w:styleId="FootnoteTextChar">
    <w:name w:val="Footnote Text Char"/>
    <w:aliases w:val="Car Char"/>
    <w:basedOn w:val="DefaultParagraphFont"/>
    <w:link w:val="FootnoteText"/>
    <w:uiPriority w:val="99"/>
    <w:rsid w:val="003D08FB"/>
    <w:rPr>
      <w:rFonts w:asciiTheme="minorHAnsi" w:hAnsiTheme="minorHAnsi"/>
      <w:sz w:val="22"/>
      <w:lang w:eastAsia="en-US"/>
    </w:rPr>
  </w:style>
  <w:style w:type="character" w:customStyle="1" w:styleId="Heading1Char">
    <w:name w:val="Heading 1 Char"/>
    <w:basedOn w:val="DefaultParagraphFont"/>
    <w:link w:val="Heading1"/>
    <w:uiPriority w:val="9"/>
    <w:rsid w:val="00907C96"/>
    <w:rPr>
      <w:rFonts w:asciiTheme="majorHAnsi" w:eastAsiaTheme="majorEastAsia" w:hAnsiTheme="majorHAnsi" w:cstheme="majorBidi"/>
      <w:color w:val="A44E00" w:themeColor="accent1" w:themeShade="BF"/>
      <w:sz w:val="32"/>
      <w:szCs w:val="32"/>
    </w:rPr>
  </w:style>
  <w:style w:type="character" w:customStyle="1" w:styleId="Heading3Char">
    <w:name w:val="Heading 3 Char"/>
    <w:basedOn w:val="DefaultParagraphFont"/>
    <w:link w:val="Heading3"/>
    <w:uiPriority w:val="9"/>
    <w:rsid w:val="00500555"/>
    <w:rPr>
      <w:rFonts w:asciiTheme="majorHAnsi" w:eastAsiaTheme="majorEastAsia" w:hAnsiTheme="majorHAnsi" w:cstheme="majorBidi"/>
      <w:color w:val="6D3300" w:themeColor="accent1" w:themeShade="7F"/>
      <w:sz w:val="24"/>
      <w:szCs w:val="24"/>
    </w:rPr>
  </w:style>
  <w:style w:type="character" w:styleId="Hyperlink">
    <w:name w:val="Hyperlink"/>
    <w:basedOn w:val="DefaultParagraphFont"/>
    <w:uiPriority w:val="99"/>
    <w:unhideWhenUsed/>
    <w:rsid w:val="00500555"/>
    <w:rPr>
      <w:color w:val="0000FF"/>
      <w:u w:val="single"/>
    </w:rPr>
  </w:style>
  <w:style w:type="paragraph" w:styleId="TOC1">
    <w:name w:val="toc 1"/>
    <w:basedOn w:val="Normal"/>
    <w:next w:val="Normal"/>
    <w:autoRedefine/>
    <w:uiPriority w:val="39"/>
    <w:unhideWhenUsed/>
    <w:qFormat/>
    <w:rsid w:val="00DA6581"/>
    <w:pPr>
      <w:tabs>
        <w:tab w:val="right" w:leader="dot" w:pos="9350"/>
      </w:tabs>
      <w:spacing w:after="0" w:line="480" w:lineRule="auto"/>
    </w:pPr>
    <w:rPr>
      <w:rFonts w:ascii="Times New Roman" w:hAnsi="Times New Roman" w:cs="Times New Roman"/>
      <w:b/>
      <w:noProof/>
      <w:sz w:val="28"/>
      <w:lang w:eastAsia="en-US"/>
    </w:rPr>
  </w:style>
  <w:style w:type="paragraph" w:styleId="TOC2">
    <w:name w:val="toc 2"/>
    <w:basedOn w:val="Normal"/>
    <w:next w:val="Normal"/>
    <w:autoRedefine/>
    <w:uiPriority w:val="39"/>
    <w:unhideWhenUsed/>
    <w:qFormat/>
    <w:rsid w:val="000055F3"/>
    <w:pPr>
      <w:tabs>
        <w:tab w:val="right" w:leader="dot" w:pos="9350"/>
      </w:tabs>
      <w:spacing w:after="120" w:line="480" w:lineRule="auto"/>
    </w:pPr>
    <w:rPr>
      <w:rFonts w:ascii="Times New Roman" w:hAnsi="Times New Roman" w:cs="Times New Roman"/>
      <w:i/>
      <w:lang w:eastAsia="en-US"/>
    </w:rPr>
  </w:style>
  <w:style w:type="character" w:styleId="CommentReference">
    <w:name w:val="annotation reference"/>
    <w:basedOn w:val="DefaultParagraphFont"/>
    <w:uiPriority w:val="99"/>
    <w:semiHidden/>
    <w:unhideWhenUsed/>
    <w:rsid w:val="00945528"/>
    <w:rPr>
      <w:sz w:val="16"/>
      <w:szCs w:val="16"/>
    </w:rPr>
  </w:style>
  <w:style w:type="paragraph" w:styleId="CommentText">
    <w:name w:val="annotation text"/>
    <w:basedOn w:val="Normal"/>
    <w:link w:val="CommentTextChar"/>
    <w:uiPriority w:val="99"/>
    <w:semiHidden/>
    <w:unhideWhenUsed/>
    <w:rsid w:val="00945528"/>
    <w:pPr>
      <w:spacing w:line="240" w:lineRule="auto"/>
    </w:pPr>
    <w:rPr>
      <w:szCs w:val="20"/>
    </w:rPr>
  </w:style>
  <w:style w:type="character" w:customStyle="1" w:styleId="CommentTextChar">
    <w:name w:val="Comment Text Char"/>
    <w:basedOn w:val="DefaultParagraphFont"/>
    <w:link w:val="CommentText"/>
    <w:uiPriority w:val="99"/>
    <w:semiHidden/>
    <w:rsid w:val="00945528"/>
    <w:rPr>
      <w:szCs w:val="20"/>
    </w:rPr>
  </w:style>
  <w:style w:type="paragraph" w:styleId="CommentSubject">
    <w:name w:val="annotation subject"/>
    <w:basedOn w:val="CommentText"/>
    <w:next w:val="CommentText"/>
    <w:link w:val="CommentSubjectChar"/>
    <w:uiPriority w:val="99"/>
    <w:semiHidden/>
    <w:unhideWhenUsed/>
    <w:rsid w:val="00945528"/>
    <w:rPr>
      <w:b/>
      <w:bCs/>
    </w:rPr>
  </w:style>
  <w:style w:type="character" w:customStyle="1" w:styleId="CommentSubjectChar">
    <w:name w:val="Comment Subject Char"/>
    <w:basedOn w:val="CommentTextChar"/>
    <w:link w:val="CommentSubject"/>
    <w:uiPriority w:val="99"/>
    <w:semiHidden/>
    <w:rsid w:val="00945528"/>
    <w:rPr>
      <w:b/>
      <w:bCs/>
      <w:szCs w:val="20"/>
    </w:rPr>
  </w:style>
  <w:style w:type="table" w:customStyle="1" w:styleId="TableGrid1">
    <w:name w:val="Table Grid1"/>
    <w:basedOn w:val="TableNormal"/>
    <w:next w:val="TableGrid"/>
    <w:uiPriority w:val="39"/>
    <w:rsid w:val="0095497E"/>
    <w:pPr>
      <w:spacing w:after="0" w:line="240" w:lineRule="auto"/>
    </w:pPr>
    <w:rPr>
      <w:rFonts w:ascii="Calibri" w:eastAsia="Calibri" w:hAnsi="Calibr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4">
    <w:name w:val="Grid Table 5 Dark Accent 4"/>
    <w:basedOn w:val="TableNormal"/>
    <w:uiPriority w:val="50"/>
    <w:rsid w:val="001D21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3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2758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2758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2758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27588" w:themeFill="accent4"/>
      </w:tcPr>
    </w:tblStylePr>
    <w:tblStylePr w:type="band1Vert">
      <w:tblPr/>
      <w:tcPr>
        <w:shd w:val="clear" w:color="auto" w:fill="F3C7CF" w:themeFill="accent4" w:themeFillTint="66"/>
      </w:tcPr>
    </w:tblStylePr>
    <w:tblStylePr w:type="band1Horz">
      <w:tblPr/>
      <w:tcPr>
        <w:shd w:val="clear" w:color="auto" w:fill="F3C7CF" w:themeFill="accent4" w:themeFillTint="66"/>
      </w:tcPr>
    </w:tblStylePr>
  </w:style>
  <w:style w:type="table" w:customStyle="1" w:styleId="RPTableFormat1">
    <w:name w:val="RP Table Format1"/>
    <w:basedOn w:val="TableNormal"/>
    <w:next w:val="TableGrid"/>
    <w:uiPriority w:val="59"/>
    <w:rsid w:val="002764D6"/>
    <w:pPr>
      <w:spacing w:after="0" w:line="240" w:lineRule="auto"/>
    </w:pPr>
    <w:rPr>
      <w:rFonts w:ascii="Calibri" w:hAnsi="Calibri"/>
      <w:sz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4">
    <w:name w:val="Grid Table 4 Accent 4"/>
    <w:basedOn w:val="TableNormal"/>
    <w:uiPriority w:val="49"/>
    <w:rsid w:val="00DD722D"/>
    <w:pPr>
      <w:spacing w:after="0" w:line="240" w:lineRule="auto"/>
    </w:pPr>
    <w:tblPr>
      <w:tblStyleRowBandSize w:val="1"/>
      <w:tblStyleColBandSize w:val="1"/>
      <w:tblBorders>
        <w:top w:val="single" w:sz="4" w:space="0" w:color="EDACB7" w:themeColor="accent4" w:themeTint="99"/>
        <w:left w:val="single" w:sz="4" w:space="0" w:color="EDACB7" w:themeColor="accent4" w:themeTint="99"/>
        <w:bottom w:val="single" w:sz="4" w:space="0" w:color="EDACB7" w:themeColor="accent4" w:themeTint="99"/>
        <w:right w:val="single" w:sz="4" w:space="0" w:color="EDACB7" w:themeColor="accent4" w:themeTint="99"/>
        <w:insideH w:val="single" w:sz="4" w:space="0" w:color="EDACB7" w:themeColor="accent4" w:themeTint="99"/>
        <w:insideV w:val="single" w:sz="4" w:space="0" w:color="EDACB7" w:themeColor="accent4" w:themeTint="99"/>
      </w:tblBorders>
    </w:tblPr>
    <w:tblStylePr w:type="firstRow">
      <w:rPr>
        <w:b/>
        <w:bCs/>
        <w:color w:val="FFFFFF" w:themeColor="background1"/>
      </w:rPr>
      <w:tblPr/>
      <w:tcPr>
        <w:tcBorders>
          <w:top w:val="single" w:sz="4" w:space="0" w:color="E27588" w:themeColor="accent4"/>
          <w:left w:val="single" w:sz="4" w:space="0" w:color="E27588" w:themeColor="accent4"/>
          <w:bottom w:val="single" w:sz="4" w:space="0" w:color="E27588" w:themeColor="accent4"/>
          <w:right w:val="single" w:sz="4" w:space="0" w:color="E27588" w:themeColor="accent4"/>
          <w:insideH w:val="nil"/>
          <w:insideV w:val="nil"/>
        </w:tcBorders>
        <w:shd w:val="clear" w:color="auto" w:fill="E27588" w:themeFill="accent4"/>
      </w:tcPr>
    </w:tblStylePr>
    <w:tblStylePr w:type="lastRow">
      <w:rPr>
        <w:b/>
        <w:bCs/>
      </w:rPr>
      <w:tblPr/>
      <w:tcPr>
        <w:tcBorders>
          <w:top w:val="double" w:sz="4" w:space="0" w:color="E27588" w:themeColor="accent4"/>
        </w:tcBorders>
      </w:tcPr>
    </w:tblStylePr>
    <w:tblStylePr w:type="firstCol">
      <w:rPr>
        <w:b/>
        <w:bCs/>
      </w:rPr>
    </w:tblStylePr>
    <w:tblStylePr w:type="lastCol">
      <w:rPr>
        <w:b/>
        <w:bCs/>
      </w:rPr>
    </w:tblStylePr>
    <w:tblStylePr w:type="band1Vert">
      <w:tblPr/>
      <w:tcPr>
        <w:shd w:val="clear" w:color="auto" w:fill="F9E3E6" w:themeFill="accent4" w:themeFillTint="33"/>
      </w:tcPr>
    </w:tblStylePr>
    <w:tblStylePr w:type="band1Horz">
      <w:tblPr/>
      <w:tcPr>
        <w:shd w:val="clear" w:color="auto" w:fill="F9E3E6" w:themeFill="accent4" w:themeFillTint="33"/>
      </w:tcPr>
    </w:tblStylePr>
  </w:style>
  <w:style w:type="paragraph" w:customStyle="1" w:styleId="Style1">
    <w:name w:val="Style1"/>
    <w:basedOn w:val="Heading1"/>
    <w:qFormat/>
    <w:rsid w:val="004059E2"/>
    <w:rPr>
      <w:sz w:val="28"/>
    </w:rPr>
  </w:style>
  <w:style w:type="character" w:customStyle="1" w:styleId="Heading2Char">
    <w:name w:val="Heading 2 Char"/>
    <w:basedOn w:val="DefaultParagraphFont"/>
    <w:link w:val="Heading2"/>
    <w:uiPriority w:val="9"/>
    <w:rsid w:val="004059E2"/>
    <w:rPr>
      <w:rFonts w:asciiTheme="majorHAnsi" w:eastAsiaTheme="majorEastAsia" w:hAnsiTheme="majorHAnsi" w:cstheme="majorBidi"/>
      <w:color w:val="A44E00" w:themeColor="accent1" w:themeShade="BF"/>
      <w:sz w:val="26"/>
      <w:szCs w:val="26"/>
    </w:rPr>
  </w:style>
  <w:style w:type="paragraph" w:customStyle="1" w:styleId="Style2">
    <w:name w:val="Style2"/>
    <w:basedOn w:val="Heading1"/>
    <w:autoRedefine/>
    <w:qFormat/>
    <w:rsid w:val="00E93243"/>
    <w:rPr>
      <w:sz w:val="28"/>
    </w:rPr>
  </w:style>
  <w:style w:type="paragraph" w:customStyle="1" w:styleId="Style3">
    <w:name w:val="Style3"/>
    <w:basedOn w:val="Heading1"/>
    <w:autoRedefine/>
    <w:qFormat/>
    <w:rsid w:val="00E93243"/>
    <w:rPr>
      <w:sz w:val="28"/>
    </w:rPr>
  </w:style>
  <w:style w:type="paragraph" w:customStyle="1" w:styleId="Style4">
    <w:name w:val="Style4"/>
    <w:basedOn w:val="Heading1"/>
    <w:autoRedefine/>
    <w:qFormat/>
    <w:rsid w:val="00B62CCA"/>
    <w:rPr>
      <w:sz w:val="28"/>
    </w:rPr>
  </w:style>
  <w:style w:type="paragraph" w:styleId="TOCHeading">
    <w:name w:val="TOC Heading"/>
    <w:basedOn w:val="Heading1"/>
    <w:next w:val="Normal"/>
    <w:uiPriority w:val="39"/>
    <w:unhideWhenUsed/>
    <w:qFormat/>
    <w:rsid w:val="00F85E33"/>
    <w:pPr>
      <w:outlineLvl w:val="9"/>
    </w:pPr>
    <w:rPr>
      <w:lang w:eastAsia="en-US"/>
    </w:rPr>
  </w:style>
  <w:style w:type="character" w:styleId="HTMLTypewriter">
    <w:name w:val="HTML Typewriter"/>
    <w:basedOn w:val="DefaultParagraphFont"/>
    <w:uiPriority w:val="99"/>
    <w:semiHidden/>
    <w:unhideWhenUsed/>
    <w:rsid w:val="0093726C"/>
    <w:rPr>
      <w:rFonts w:ascii="Courier New" w:eastAsia="Times New Roman" w:hAnsi="Courier New" w:cs="Courier New"/>
      <w:sz w:val="20"/>
      <w:szCs w:val="20"/>
    </w:rPr>
  </w:style>
  <w:style w:type="paragraph" w:customStyle="1" w:styleId="Default">
    <w:name w:val="Default"/>
    <w:rsid w:val="007E7E60"/>
    <w:pPr>
      <w:autoSpaceDE w:val="0"/>
      <w:autoSpaceDN w:val="0"/>
      <w:adjustRightInd w:val="0"/>
      <w:spacing w:after="0" w:line="240" w:lineRule="auto"/>
    </w:pPr>
    <w:rPr>
      <w:rFonts w:ascii="Calibri" w:hAnsi="Calibri" w:cs="Calibri"/>
      <w:color w:val="000000"/>
      <w:sz w:val="24"/>
      <w:szCs w:val="24"/>
    </w:rPr>
  </w:style>
  <w:style w:type="character" w:customStyle="1" w:styleId="ListParagraphChar">
    <w:name w:val="List Paragraph Char"/>
    <w:link w:val="ListParagraph"/>
    <w:uiPriority w:val="34"/>
    <w:rsid w:val="0033653D"/>
    <w:rPr>
      <w:rFonts w:asciiTheme="minorHAnsi" w:hAnsiTheme="minorHAnsi"/>
      <w:sz w:val="22"/>
      <w:lang w:eastAsia="en-US"/>
    </w:rPr>
  </w:style>
  <w:style w:type="paragraph" w:styleId="Revision">
    <w:name w:val="Revision"/>
    <w:hidden/>
    <w:uiPriority w:val="99"/>
    <w:semiHidden/>
    <w:rsid w:val="00576E2C"/>
    <w:pPr>
      <w:spacing w:after="0" w:line="240" w:lineRule="auto"/>
    </w:pPr>
  </w:style>
  <w:style w:type="paragraph" w:styleId="TOC3">
    <w:name w:val="toc 3"/>
    <w:basedOn w:val="Normal"/>
    <w:next w:val="Normal"/>
    <w:autoRedefine/>
    <w:uiPriority w:val="39"/>
    <w:unhideWhenUsed/>
    <w:rsid w:val="003B3B92"/>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eorgia" w:eastAsiaTheme="minorEastAsia" w:hAnsi="Georgia" w:cstheme="minorBidi"/>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14"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561E"/>
    <w:rPr>
      <w:sz w:val="22"/>
    </w:rPr>
  </w:style>
  <w:style w:type="paragraph" w:styleId="Heading1">
    <w:name w:val="heading 1"/>
    <w:basedOn w:val="Normal"/>
    <w:next w:val="Normal"/>
    <w:link w:val="Heading1Char"/>
    <w:uiPriority w:val="9"/>
    <w:qFormat/>
    <w:rsid w:val="00907C96"/>
    <w:pPr>
      <w:keepNext/>
      <w:keepLines/>
      <w:spacing w:before="240" w:after="0"/>
      <w:outlineLvl w:val="0"/>
    </w:pPr>
    <w:rPr>
      <w:rFonts w:asciiTheme="majorHAnsi" w:eastAsiaTheme="majorEastAsia" w:hAnsiTheme="majorHAnsi" w:cstheme="majorBidi"/>
      <w:color w:val="A44E00" w:themeColor="accent1" w:themeShade="BF"/>
      <w:sz w:val="32"/>
      <w:szCs w:val="32"/>
    </w:rPr>
  </w:style>
  <w:style w:type="paragraph" w:styleId="Heading2">
    <w:name w:val="heading 2"/>
    <w:basedOn w:val="Normal"/>
    <w:next w:val="Normal"/>
    <w:link w:val="Heading2Char"/>
    <w:uiPriority w:val="9"/>
    <w:unhideWhenUsed/>
    <w:qFormat/>
    <w:rsid w:val="004059E2"/>
    <w:pPr>
      <w:keepNext/>
      <w:keepLines/>
      <w:spacing w:before="40" w:after="0"/>
      <w:outlineLvl w:val="1"/>
    </w:pPr>
    <w:rPr>
      <w:rFonts w:asciiTheme="majorHAnsi" w:eastAsiaTheme="majorEastAsia" w:hAnsiTheme="majorHAnsi" w:cstheme="majorBidi"/>
      <w:color w:val="A44E00" w:themeColor="accent1" w:themeShade="BF"/>
      <w:sz w:val="26"/>
      <w:szCs w:val="26"/>
    </w:rPr>
  </w:style>
  <w:style w:type="paragraph" w:styleId="Heading3">
    <w:name w:val="heading 3"/>
    <w:basedOn w:val="Normal"/>
    <w:next w:val="Normal"/>
    <w:link w:val="Heading3Char"/>
    <w:uiPriority w:val="9"/>
    <w:unhideWhenUsed/>
    <w:qFormat/>
    <w:rsid w:val="00500555"/>
    <w:pPr>
      <w:keepNext/>
      <w:keepLines/>
      <w:spacing w:before="40" w:after="0"/>
      <w:outlineLvl w:val="2"/>
    </w:pPr>
    <w:rPr>
      <w:rFonts w:asciiTheme="majorHAnsi" w:eastAsiaTheme="majorEastAsia" w:hAnsiTheme="majorHAnsi" w:cstheme="majorBidi"/>
      <w:color w:val="6D3300" w:themeColor="accent1" w:themeShade="7F"/>
      <w:sz w:val="24"/>
      <w:szCs w:val="24"/>
    </w:rPr>
  </w:style>
  <w:style w:type="paragraph" w:styleId="Heading4">
    <w:name w:val="heading 4"/>
    <w:basedOn w:val="Normal"/>
    <w:next w:val="Normal"/>
    <w:link w:val="Heading4Char"/>
    <w:uiPriority w:val="9"/>
    <w:unhideWhenUsed/>
    <w:qFormat/>
    <w:rsid w:val="000D6559"/>
    <w:pPr>
      <w:keepNext/>
      <w:keepLines/>
      <w:spacing w:before="40" w:after="0"/>
      <w:outlineLvl w:val="3"/>
    </w:pPr>
    <w:rPr>
      <w:rFonts w:asciiTheme="majorHAnsi" w:eastAsiaTheme="majorEastAsia" w:hAnsiTheme="majorHAnsi" w:cstheme="majorBidi"/>
      <w:i/>
      <w:iCs/>
      <w:color w:val="A44E00" w:themeColor="accent1" w:themeShade="BF"/>
    </w:rPr>
  </w:style>
  <w:style w:type="paragraph" w:styleId="Heading5">
    <w:name w:val="heading 5"/>
    <w:basedOn w:val="Normal"/>
    <w:next w:val="Normal"/>
    <w:link w:val="Heading5Char"/>
    <w:uiPriority w:val="14"/>
    <w:unhideWhenUsed/>
    <w:qFormat/>
    <w:rsid w:val="007D420F"/>
    <w:pPr>
      <w:keepNext/>
      <w:keepLines/>
      <w:spacing w:before="200" w:after="0" w:line="276" w:lineRule="auto"/>
      <w:outlineLvl w:val="4"/>
    </w:pPr>
    <w:rPr>
      <w:rFonts w:asciiTheme="majorHAnsi" w:eastAsiaTheme="majorEastAsia" w:hAnsiTheme="majorHAnsi" w:cstheme="majorBidi"/>
      <w:color w:val="A44E00" w:themeColor="accent1" w:themeShade="B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RP Table Format"/>
    <w:basedOn w:val="TableNormal"/>
    <w:uiPriority w:val="39"/>
    <w:rsid w:val="009853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
    <w:name w:val="Grid Table 4 Accent 5"/>
    <w:basedOn w:val="TableNormal"/>
    <w:uiPriority w:val="49"/>
    <w:rsid w:val="009853CE"/>
    <w:pPr>
      <w:spacing w:after="0" w:line="240" w:lineRule="auto"/>
    </w:pPr>
    <w:tblPr>
      <w:tblStyleRowBandSize w:val="1"/>
      <w:tblStyleColBandSize w:val="1"/>
      <w:tblBorders>
        <w:top w:val="single" w:sz="4" w:space="0" w:color="E06161" w:themeColor="accent5" w:themeTint="99"/>
        <w:left w:val="single" w:sz="4" w:space="0" w:color="E06161" w:themeColor="accent5" w:themeTint="99"/>
        <w:bottom w:val="single" w:sz="4" w:space="0" w:color="E06161" w:themeColor="accent5" w:themeTint="99"/>
        <w:right w:val="single" w:sz="4" w:space="0" w:color="E06161" w:themeColor="accent5" w:themeTint="99"/>
        <w:insideH w:val="single" w:sz="4" w:space="0" w:color="E06161" w:themeColor="accent5" w:themeTint="99"/>
        <w:insideV w:val="single" w:sz="4" w:space="0" w:color="E06161" w:themeColor="accent5" w:themeTint="99"/>
      </w:tblBorders>
    </w:tblPr>
    <w:tblStylePr w:type="firstRow">
      <w:rPr>
        <w:b/>
        <w:bCs/>
        <w:color w:val="FFFFFF" w:themeColor="background1"/>
      </w:rPr>
      <w:tblPr/>
      <w:tcPr>
        <w:tcBorders>
          <w:top w:val="single" w:sz="4" w:space="0" w:color="A32020" w:themeColor="accent5"/>
          <w:left w:val="single" w:sz="4" w:space="0" w:color="A32020" w:themeColor="accent5"/>
          <w:bottom w:val="single" w:sz="4" w:space="0" w:color="A32020" w:themeColor="accent5"/>
          <w:right w:val="single" w:sz="4" w:space="0" w:color="A32020" w:themeColor="accent5"/>
          <w:insideH w:val="nil"/>
          <w:insideV w:val="nil"/>
        </w:tcBorders>
        <w:shd w:val="clear" w:color="auto" w:fill="A32020" w:themeFill="accent5"/>
      </w:tcPr>
    </w:tblStylePr>
    <w:tblStylePr w:type="lastRow">
      <w:rPr>
        <w:b/>
        <w:bCs/>
      </w:rPr>
      <w:tblPr/>
      <w:tcPr>
        <w:tcBorders>
          <w:top w:val="double" w:sz="4" w:space="0" w:color="A32020" w:themeColor="accent5"/>
        </w:tcBorders>
      </w:tcPr>
    </w:tblStylePr>
    <w:tblStylePr w:type="firstCol">
      <w:rPr>
        <w:b/>
        <w:bCs/>
      </w:rPr>
    </w:tblStylePr>
    <w:tblStylePr w:type="lastCol">
      <w:rPr>
        <w:b/>
        <w:bCs/>
      </w:rPr>
    </w:tblStylePr>
    <w:tblStylePr w:type="band1Vert">
      <w:tblPr/>
      <w:tcPr>
        <w:shd w:val="clear" w:color="auto" w:fill="F4CACA" w:themeFill="accent5" w:themeFillTint="33"/>
      </w:tcPr>
    </w:tblStylePr>
    <w:tblStylePr w:type="band1Horz">
      <w:tblPr/>
      <w:tcPr>
        <w:shd w:val="clear" w:color="auto" w:fill="F4CACA" w:themeFill="accent5" w:themeFillTint="33"/>
      </w:tcPr>
    </w:tblStylePr>
  </w:style>
  <w:style w:type="table" w:customStyle="1" w:styleId="GridTable5DarkAccent1">
    <w:name w:val="Grid Table 5 Dark Accent 1"/>
    <w:basedOn w:val="TableNormal"/>
    <w:uiPriority w:val="50"/>
    <w:rsid w:val="00F75B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0C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C69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C69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C69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C6900" w:themeFill="accent1"/>
      </w:tcPr>
    </w:tblStylePr>
    <w:tblStylePr w:type="band1Vert">
      <w:tblPr/>
      <w:tcPr>
        <w:shd w:val="clear" w:color="auto" w:fill="FFC28B" w:themeFill="accent1" w:themeFillTint="66"/>
      </w:tcPr>
    </w:tblStylePr>
    <w:tblStylePr w:type="band1Horz">
      <w:tblPr/>
      <w:tcPr>
        <w:shd w:val="clear" w:color="auto" w:fill="FFC28B" w:themeFill="accent1" w:themeFillTint="66"/>
      </w:tcPr>
    </w:tblStylePr>
  </w:style>
  <w:style w:type="paragraph" w:styleId="NormalWeb">
    <w:name w:val="Normal (Web)"/>
    <w:basedOn w:val="Normal"/>
    <w:uiPriority w:val="99"/>
    <w:unhideWhenUsed/>
    <w:rsid w:val="00982F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14"/>
    <w:rsid w:val="007D420F"/>
    <w:rPr>
      <w:rFonts w:asciiTheme="majorHAnsi" w:eastAsiaTheme="majorEastAsia" w:hAnsiTheme="majorHAnsi" w:cstheme="majorBidi"/>
      <w:color w:val="A44E00" w:themeColor="accent1" w:themeShade="BF"/>
      <w:sz w:val="22"/>
      <w:lang w:eastAsia="en-US"/>
    </w:rPr>
  </w:style>
  <w:style w:type="paragraph" w:styleId="BalloonText">
    <w:name w:val="Balloon Text"/>
    <w:basedOn w:val="Normal"/>
    <w:link w:val="BalloonTextChar"/>
    <w:uiPriority w:val="99"/>
    <w:semiHidden/>
    <w:unhideWhenUsed/>
    <w:rsid w:val="00763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1B5"/>
    <w:rPr>
      <w:rFonts w:ascii="Segoe UI" w:hAnsi="Segoe UI" w:cs="Segoe UI"/>
      <w:sz w:val="18"/>
      <w:szCs w:val="18"/>
    </w:rPr>
  </w:style>
  <w:style w:type="paragraph" w:styleId="Header">
    <w:name w:val="header"/>
    <w:basedOn w:val="Normal"/>
    <w:link w:val="HeaderChar"/>
    <w:uiPriority w:val="99"/>
    <w:unhideWhenUsed/>
    <w:rsid w:val="00551B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BF1"/>
  </w:style>
  <w:style w:type="paragraph" w:styleId="Footer">
    <w:name w:val="footer"/>
    <w:basedOn w:val="Normal"/>
    <w:link w:val="FooterChar"/>
    <w:uiPriority w:val="99"/>
    <w:unhideWhenUsed/>
    <w:rsid w:val="00551B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BF1"/>
  </w:style>
  <w:style w:type="table" w:customStyle="1" w:styleId="GridTable6ColorfulAccent5">
    <w:name w:val="Grid Table 6 Colorful Accent 5"/>
    <w:basedOn w:val="TableNormal"/>
    <w:uiPriority w:val="51"/>
    <w:rsid w:val="005E2214"/>
    <w:pPr>
      <w:spacing w:after="0" w:line="240" w:lineRule="auto"/>
    </w:pPr>
    <w:rPr>
      <w:color w:val="7A1818" w:themeColor="accent5" w:themeShade="BF"/>
    </w:rPr>
    <w:tblPr>
      <w:tblStyleRowBandSize w:val="1"/>
      <w:tblStyleColBandSize w:val="1"/>
      <w:tblBorders>
        <w:top w:val="single" w:sz="4" w:space="0" w:color="E06161" w:themeColor="accent5" w:themeTint="99"/>
        <w:left w:val="single" w:sz="4" w:space="0" w:color="E06161" w:themeColor="accent5" w:themeTint="99"/>
        <w:bottom w:val="single" w:sz="4" w:space="0" w:color="E06161" w:themeColor="accent5" w:themeTint="99"/>
        <w:right w:val="single" w:sz="4" w:space="0" w:color="E06161" w:themeColor="accent5" w:themeTint="99"/>
        <w:insideH w:val="single" w:sz="4" w:space="0" w:color="E06161" w:themeColor="accent5" w:themeTint="99"/>
        <w:insideV w:val="single" w:sz="4" w:space="0" w:color="E06161" w:themeColor="accent5" w:themeTint="99"/>
      </w:tblBorders>
    </w:tblPr>
    <w:tblStylePr w:type="firstRow">
      <w:rPr>
        <w:b/>
        <w:bCs/>
      </w:rPr>
      <w:tblPr/>
      <w:tcPr>
        <w:tcBorders>
          <w:bottom w:val="single" w:sz="12" w:space="0" w:color="E06161" w:themeColor="accent5" w:themeTint="99"/>
        </w:tcBorders>
      </w:tcPr>
    </w:tblStylePr>
    <w:tblStylePr w:type="lastRow">
      <w:rPr>
        <w:b/>
        <w:bCs/>
      </w:rPr>
      <w:tblPr/>
      <w:tcPr>
        <w:tcBorders>
          <w:top w:val="double" w:sz="4" w:space="0" w:color="E06161" w:themeColor="accent5" w:themeTint="99"/>
        </w:tcBorders>
      </w:tcPr>
    </w:tblStylePr>
    <w:tblStylePr w:type="firstCol">
      <w:rPr>
        <w:b/>
        <w:bCs/>
      </w:rPr>
    </w:tblStylePr>
    <w:tblStylePr w:type="lastCol">
      <w:rPr>
        <w:b/>
        <w:bCs/>
      </w:rPr>
    </w:tblStylePr>
    <w:tblStylePr w:type="band1Vert">
      <w:tblPr/>
      <w:tcPr>
        <w:shd w:val="clear" w:color="auto" w:fill="F4CACA" w:themeFill="accent5" w:themeFillTint="33"/>
      </w:tcPr>
    </w:tblStylePr>
    <w:tblStylePr w:type="band1Horz">
      <w:tblPr/>
      <w:tcPr>
        <w:shd w:val="clear" w:color="auto" w:fill="F4CACA" w:themeFill="accent5" w:themeFillTint="33"/>
      </w:tcPr>
    </w:tblStylePr>
  </w:style>
  <w:style w:type="paragraph" w:styleId="ListParagraph">
    <w:name w:val="List Paragraph"/>
    <w:basedOn w:val="Normal"/>
    <w:link w:val="ListParagraphChar"/>
    <w:uiPriority w:val="34"/>
    <w:qFormat/>
    <w:rsid w:val="000D6559"/>
    <w:pPr>
      <w:spacing w:after="200" w:line="276" w:lineRule="auto"/>
      <w:ind w:left="720"/>
      <w:contextualSpacing/>
    </w:pPr>
    <w:rPr>
      <w:rFonts w:asciiTheme="minorHAnsi" w:hAnsiTheme="minorHAnsi"/>
      <w:lang w:eastAsia="en-US"/>
    </w:rPr>
  </w:style>
  <w:style w:type="character" w:customStyle="1" w:styleId="Heading4Char">
    <w:name w:val="Heading 4 Char"/>
    <w:basedOn w:val="DefaultParagraphFont"/>
    <w:link w:val="Heading4"/>
    <w:uiPriority w:val="14"/>
    <w:rsid w:val="000D6559"/>
    <w:rPr>
      <w:rFonts w:asciiTheme="majorHAnsi" w:eastAsiaTheme="majorEastAsia" w:hAnsiTheme="majorHAnsi" w:cstheme="majorBidi"/>
      <w:i/>
      <w:iCs/>
      <w:color w:val="A44E00" w:themeColor="accent1" w:themeShade="BF"/>
    </w:rPr>
  </w:style>
  <w:style w:type="character" w:styleId="FootnoteReference">
    <w:name w:val="footnote reference"/>
    <w:aliases w:val="12"/>
    <w:uiPriority w:val="99"/>
    <w:qFormat/>
    <w:rsid w:val="003D08FB"/>
    <w:rPr>
      <w:vertAlign w:val="superscript"/>
      <w:lang w:val="en-US"/>
    </w:rPr>
  </w:style>
  <w:style w:type="paragraph" w:styleId="FootnoteText">
    <w:name w:val="footnote text"/>
    <w:aliases w:val="Car"/>
    <w:basedOn w:val="Normal"/>
    <w:link w:val="FootnoteTextChar"/>
    <w:uiPriority w:val="99"/>
    <w:qFormat/>
    <w:rsid w:val="003D08FB"/>
    <w:pPr>
      <w:spacing w:before="120" w:after="200" w:line="276" w:lineRule="auto"/>
      <w:ind w:left="720" w:hanging="720"/>
    </w:pPr>
    <w:rPr>
      <w:rFonts w:asciiTheme="minorHAnsi" w:hAnsiTheme="minorHAnsi"/>
      <w:lang w:eastAsia="en-US"/>
    </w:rPr>
  </w:style>
  <w:style w:type="character" w:customStyle="1" w:styleId="FootnoteTextChar">
    <w:name w:val="Footnote Text Char"/>
    <w:aliases w:val="Car Char"/>
    <w:basedOn w:val="DefaultParagraphFont"/>
    <w:link w:val="FootnoteText"/>
    <w:uiPriority w:val="99"/>
    <w:rsid w:val="003D08FB"/>
    <w:rPr>
      <w:rFonts w:asciiTheme="minorHAnsi" w:hAnsiTheme="minorHAnsi"/>
      <w:sz w:val="22"/>
      <w:lang w:eastAsia="en-US"/>
    </w:rPr>
  </w:style>
  <w:style w:type="character" w:customStyle="1" w:styleId="Heading1Char">
    <w:name w:val="Heading 1 Char"/>
    <w:basedOn w:val="DefaultParagraphFont"/>
    <w:link w:val="Heading1"/>
    <w:uiPriority w:val="9"/>
    <w:rsid w:val="00907C96"/>
    <w:rPr>
      <w:rFonts w:asciiTheme="majorHAnsi" w:eastAsiaTheme="majorEastAsia" w:hAnsiTheme="majorHAnsi" w:cstheme="majorBidi"/>
      <w:color w:val="A44E00" w:themeColor="accent1" w:themeShade="BF"/>
      <w:sz w:val="32"/>
      <w:szCs w:val="32"/>
    </w:rPr>
  </w:style>
  <w:style w:type="character" w:customStyle="1" w:styleId="Heading3Char">
    <w:name w:val="Heading 3 Char"/>
    <w:basedOn w:val="DefaultParagraphFont"/>
    <w:link w:val="Heading3"/>
    <w:uiPriority w:val="9"/>
    <w:rsid w:val="00500555"/>
    <w:rPr>
      <w:rFonts w:asciiTheme="majorHAnsi" w:eastAsiaTheme="majorEastAsia" w:hAnsiTheme="majorHAnsi" w:cstheme="majorBidi"/>
      <w:color w:val="6D3300" w:themeColor="accent1" w:themeShade="7F"/>
      <w:sz w:val="24"/>
      <w:szCs w:val="24"/>
    </w:rPr>
  </w:style>
  <w:style w:type="character" w:styleId="Hyperlink">
    <w:name w:val="Hyperlink"/>
    <w:basedOn w:val="DefaultParagraphFont"/>
    <w:uiPriority w:val="99"/>
    <w:unhideWhenUsed/>
    <w:rsid w:val="00500555"/>
    <w:rPr>
      <w:color w:val="0000FF"/>
      <w:u w:val="single"/>
    </w:rPr>
  </w:style>
  <w:style w:type="paragraph" w:styleId="TOC1">
    <w:name w:val="toc 1"/>
    <w:basedOn w:val="Normal"/>
    <w:next w:val="Normal"/>
    <w:autoRedefine/>
    <w:uiPriority w:val="39"/>
    <w:unhideWhenUsed/>
    <w:qFormat/>
    <w:rsid w:val="00DA6581"/>
    <w:pPr>
      <w:tabs>
        <w:tab w:val="right" w:leader="dot" w:pos="9350"/>
      </w:tabs>
      <w:spacing w:after="0" w:line="480" w:lineRule="auto"/>
    </w:pPr>
    <w:rPr>
      <w:rFonts w:ascii="Times New Roman" w:hAnsi="Times New Roman" w:cs="Times New Roman"/>
      <w:b/>
      <w:noProof/>
      <w:sz w:val="28"/>
      <w:lang w:eastAsia="en-US"/>
    </w:rPr>
  </w:style>
  <w:style w:type="paragraph" w:styleId="TOC2">
    <w:name w:val="toc 2"/>
    <w:basedOn w:val="Normal"/>
    <w:next w:val="Normal"/>
    <w:autoRedefine/>
    <w:uiPriority w:val="39"/>
    <w:unhideWhenUsed/>
    <w:qFormat/>
    <w:rsid w:val="000055F3"/>
    <w:pPr>
      <w:tabs>
        <w:tab w:val="right" w:leader="dot" w:pos="9350"/>
      </w:tabs>
      <w:spacing w:after="120" w:line="480" w:lineRule="auto"/>
    </w:pPr>
    <w:rPr>
      <w:rFonts w:ascii="Times New Roman" w:hAnsi="Times New Roman" w:cs="Times New Roman"/>
      <w:i/>
      <w:lang w:eastAsia="en-US"/>
    </w:rPr>
  </w:style>
  <w:style w:type="character" w:styleId="CommentReference">
    <w:name w:val="annotation reference"/>
    <w:basedOn w:val="DefaultParagraphFont"/>
    <w:uiPriority w:val="99"/>
    <w:semiHidden/>
    <w:unhideWhenUsed/>
    <w:rsid w:val="00945528"/>
    <w:rPr>
      <w:sz w:val="16"/>
      <w:szCs w:val="16"/>
    </w:rPr>
  </w:style>
  <w:style w:type="paragraph" w:styleId="CommentText">
    <w:name w:val="annotation text"/>
    <w:basedOn w:val="Normal"/>
    <w:link w:val="CommentTextChar"/>
    <w:uiPriority w:val="99"/>
    <w:semiHidden/>
    <w:unhideWhenUsed/>
    <w:rsid w:val="00945528"/>
    <w:pPr>
      <w:spacing w:line="240" w:lineRule="auto"/>
    </w:pPr>
    <w:rPr>
      <w:szCs w:val="20"/>
    </w:rPr>
  </w:style>
  <w:style w:type="character" w:customStyle="1" w:styleId="CommentTextChar">
    <w:name w:val="Comment Text Char"/>
    <w:basedOn w:val="DefaultParagraphFont"/>
    <w:link w:val="CommentText"/>
    <w:uiPriority w:val="99"/>
    <w:semiHidden/>
    <w:rsid w:val="00945528"/>
    <w:rPr>
      <w:szCs w:val="20"/>
    </w:rPr>
  </w:style>
  <w:style w:type="paragraph" w:styleId="CommentSubject">
    <w:name w:val="annotation subject"/>
    <w:basedOn w:val="CommentText"/>
    <w:next w:val="CommentText"/>
    <w:link w:val="CommentSubjectChar"/>
    <w:uiPriority w:val="99"/>
    <w:semiHidden/>
    <w:unhideWhenUsed/>
    <w:rsid w:val="00945528"/>
    <w:rPr>
      <w:b/>
      <w:bCs/>
    </w:rPr>
  </w:style>
  <w:style w:type="character" w:customStyle="1" w:styleId="CommentSubjectChar">
    <w:name w:val="Comment Subject Char"/>
    <w:basedOn w:val="CommentTextChar"/>
    <w:link w:val="CommentSubject"/>
    <w:uiPriority w:val="99"/>
    <w:semiHidden/>
    <w:rsid w:val="00945528"/>
    <w:rPr>
      <w:b/>
      <w:bCs/>
      <w:szCs w:val="20"/>
    </w:rPr>
  </w:style>
  <w:style w:type="table" w:customStyle="1" w:styleId="TableGrid1">
    <w:name w:val="Table Grid1"/>
    <w:basedOn w:val="TableNormal"/>
    <w:next w:val="TableGrid"/>
    <w:uiPriority w:val="39"/>
    <w:rsid w:val="0095497E"/>
    <w:pPr>
      <w:spacing w:after="0" w:line="240" w:lineRule="auto"/>
    </w:pPr>
    <w:rPr>
      <w:rFonts w:ascii="Calibri" w:eastAsia="Calibri" w:hAnsi="Calibr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4">
    <w:name w:val="Grid Table 5 Dark Accent 4"/>
    <w:basedOn w:val="TableNormal"/>
    <w:uiPriority w:val="50"/>
    <w:rsid w:val="001D21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E3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27588"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27588"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27588"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27588" w:themeFill="accent4"/>
      </w:tcPr>
    </w:tblStylePr>
    <w:tblStylePr w:type="band1Vert">
      <w:tblPr/>
      <w:tcPr>
        <w:shd w:val="clear" w:color="auto" w:fill="F3C7CF" w:themeFill="accent4" w:themeFillTint="66"/>
      </w:tcPr>
    </w:tblStylePr>
    <w:tblStylePr w:type="band1Horz">
      <w:tblPr/>
      <w:tcPr>
        <w:shd w:val="clear" w:color="auto" w:fill="F3C7CF" w:themeFill="accent4" w:themeFillTint="66"/>
      </w:tcPr>
    </w:tblStylePr>
  </w:style>
  <w:style w:type="table" w:customStyle="1" w:styleId="RPTableFormat1">
    <w:name w:val="RP Table Format1"/>
    <w:basedOn w:val="TableNormal"/>
    <w:next w:val="TableGrid"/>
    <w:uiPriority w:val="59"/>
    <w:rsid w:val="002764D6"/>
    <w:pPr>
      <w:spacing w:after="0" w:line="240" w:lineRule="auto"/>
    </w:pPr>
    <w:rPr>
      <w:rFonts w:ascii="Calibri" w:hAnsi="Calibri"/>
      <w:sz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dTable4Accent4">
    <w:name w:val="Grid Table 4 Accent 4"/>
    <w:basedOn w:val="TableNormal"/>
    <w:uiPriority w:val="49"/>
    <w:rsid w:val="00DD722D"/>
    <w:pPr>
      <w:spacing w:after="0" w:line="240" w:lineRule="auto"/>
    </w:pPr>
    <w:tblPr>
      <w:tblStyleRowBandSize w:val="1"/>
      <w:tblStyleColBandSize w:val="1"/>
      <w:tblBorders>
        <w:top w:val="single" w:sz="4" w:space="0" w:color="EDACB7" w:themeColor="accent4" w:themeTint="99"/>
        <w:left w:val="single" w:sz="4" w:space="0" w:color="EDACB7" w:themeColor="accent4" w:themeTint="99"/>
        <w:bottom w:val="single" w:sz="4" w:space="0" w:color="EDACB7" w:themeColor="accent4" w:themeTint="99"/>
        <w:right w:val="single" w:sz="4" w:space="0" w:color="EDACB7" w:themeColor="accent4" w:themeTint="99"/>
        <w:insideH w:val="single" w:sz="4" w:space="0" w:color="EDACB7" w:themeColor="accent4" w:themeTint="99"/>
        <w:insideV w:val="single" w:sz="4" w:space="0" w:color="EDACB7" w:themeColor="accent4" w:themeTint="99"/>
      </w:tblBorders>
    </w:tblPr>
    <w:tblStylePr w:type="firstRow">
      <w:rPr>
        <w:b/>
        <w:bCs/>
        <w:color w:val="FFFFFF" w:themeColor="background1"/>
      </w:rPr>
      <w:tblPr/>
      <w:tcPr>
        <w:tcBorders>
          <w:top w:val="single" w:sz="4" w:space="0" w:color="E27588" w:themeColor="accent4"/>
          <w:left w:val="single" w:sz="4" w:space="0" w:color="E27588" w:themeColor="accent4"/>
          <w:bottom w:val="single" w:sz="4" w:space="0" w:color="E27588" w:themeColor="accent4"/>
          <w:right w:val="single" w:sz="4" w:space="0" w:color="E27588" w:themeColor="accent4"/>
          <w:insideH w:val="nil"/>
          <w:insideV w:val="nil"/>
        </w:tcBorders>
        <w:shd w:val="clear" w:color="auto" w:fill="E27588" w:themeFill="accent4"/>
      </w:tcPr>
    </w:tblStylePr>
    <w:tblStylePr w:type="lastRow">
      <w:rPr>
        <w:b/>
        <w:bCs/>
      </w:rPr>
      <w:tblPr/>
      <w:tcPr>
        <w:tcBorders>
          <w:top w:val="double" w:sz="4" w:space="0" w:color="E27588" w:themeColor="accent4"/>
        </w:tcBorders>
      </w:tcPr>
    </w:tblStylePr>
    <w:tblStylePr w:type="firstCol">
      <w:rPr>
        <w:b/>
        <w:bCs/>
      </w:rPr>
    </w:tblStylePr>
    <w:tblStylePr w:type="lastCol">
      <w:rPr>
        <w:b/>
        <w:bCs/>
      </w:rPr>
    </w:tblStylePr>
    <w:tblStylePr w:type="band1Vert">
      <w:tblPr/>
      <w:tcPr>
        <w:shd w:val="clear" w:color="auto" w:fill="F9E3E6" w:themeFill="accent4" w:themeFillTint="33"/>
      </w:tcPr>
    </w:tblStylePr>
    <w:tblStylePr w:type="band1Horz">
      <w:tblPr/>
      <w:tcPr>
        <w:shd w:val="clear" w:color="auto" w:fill="F9E3E6" w:themeFill="accent4" w:themeFillTint="33"/>
      </w:tcPr>
    </w:tblStylePr>
  </w:style>
  <w:style w:type="paragraph" w:customStyle="1" w:styleId="Style1">
    <w:name w:val="Style1"/>
    <w:basedOn w:val="Heading1"/>
    <w:qFormat/>
    <w:rsid w:val="004059E2"/>
    <w:rPr>
      <w:sz w:val="28"/>
    </w:rPr>
  </w:style>
  <w:style w:type="character" w:customStyle="1" w:styleId="Heading2Char">
    <w:name w:val="Heading 2 Char"/>
    <w:basedOn w:val="DefaultParagraphFont"/>
    <w:link w:val="Heading2"/>
    <w:uiPriority w:val="9"/>
    <w:rsid w:val="004059E2"/>
    <w:rPr>
      <w:rFonts w:asciiTheme="majorHAnsi" w:eastAsiaTheme="majorEastAsia" w:hAnsiTheme="majorHAnsi" w:cstheme="majorBidi"/>
      <w:color w:val="A44E00" w:themeColor="accent1" w:themeShade="BF"/>
      <w:sz w:val="26"/>
      <w:szCs w:val="26"/>
    </w:rPr>
  </w:style>
  <w:style w:type="paragraph" w:customStyle="1" w:styleId="Style2">
    <w:name w:val="Style2"/>
    <w:basedOn w:val="Heading1"/>
    <w:autoRedefine/>
    <w:qFormat/>
    <w:rsid w:val="00E93243"/>
    <w:rPr>
      <w:sz w:val="28"/>
    </w:rPr>
  </w:style>
  <w:style w:type="paragraph" w:customStyle="1" w:styleId="Style3">
    <w:name w:val="Style3"/>
    <w:basedOn w:val="Heading1"/>
    <w:autoRedefine/>
    <w:qFormat/>
    <w:rsid w:val="00E93243"/>
    <w:rPr>
      <w:sz w:val="28"/>
    </w:rPr>
  </w:style>
  <w:style w:type="paragraph" w:customStyle="1" w:styleId="Style4">
    <w:name w:val="Style4"/>
    <w:basedOn w:val="Heading1"/>
    <w:autoRedefine/>
    <w:qFormat/>
    <w:rsid w:val="00B62CCA"/>
    <w:rPr>
      <w:sz w:val="28"/>
    </w:rPr>
  </w:style>
  <w:style w:type="paragraph" w:styleId="TOCHeading">
    <w:name w:val="TOC Heading"/>
    <w:basedOn w:val="Heading1"/>
    <w:next w:val="Normal"/>
    <w:uiPriority w:val="39"/>
    <w:unhideWhenUsed/>
    <w:qFormat/>
    <w:rsid w:val="00F85E33"/>
    <w:pPr>
      <w:outlineLvl w:val="9"/>
    </w:pPr>
    <w:rPr>
      <w:lang w:eastAsia="en-US"/>
    </w:rPr>
  </w:style>
  <w:style w:type="character" w:styleId="HTMLTypewriter">
    <w:name w:val="HTML Typewriter"/>
    <w:basedOn w:val="DefaultParagraphFont"/>
    <w:uiPriority w:val="99"/>
    <w:semiHidden/>
    <w:unhideWhenUsed/>
    <w:rsid w:val="0093726C"/>
    <w:rPr>
      <w:rFonts w:ascii="Courier New" w:eastAsia="Times New Roman" w:hAnsi="Courier New" w:cs="Courier New"/>
      <w:sz w:val="20"/>
      <w:szCs w:val="20"/>
    </w:rPr>
  </w:style>
  <w:style w:type="paragraph" w:customStyle="1" w:styleId="Default">
    <w:name w:val="Default"/>
    <w:rsid w:val="007E7E60"/>
    <w:pPr>
      <w:autoSpaceDE w:val="0"/>
      <w:autoSpaceDN w:val="0"/>
      <w:adjustRightInd w:val="0"/>
      <w:spacing w:after="0" w:line="240" w:lineRule="auto"/>
    </w:pPr>
    <w:rPr>
      <w:rFonts w:ascii="Calibri" w:hAnsi="Calibri" w:cs="Calibri"/>
      <w:color w:val="000000"/>
      <w:sz w:val="24"/>
      <w:szCs w:val="24"/>
    </w:rPr>
  </w:style>
  <w:style w:type="character" w:customStyle="1" w:styleId="ListParagraphChar">
    <w:name w:val="List Paragraph Char"/>
    <w:link w:val="ListParagraph"/>
    <w:uiPriority w:val="34"/>
    <w:rsid w:val="0033653D"/>
    <w:rPr>
      <w:rFonts w:asciiTheme="minorHAnsi" w:hAnsiTheme="minorHAnsi"/>
      <w:sz w:val="22"/>
      <w:lang w:eastAsia="en-US"/>
    </w:rPr>
  </w:style>
  <w:style w:type="paragraph" w:styleId="Revision">
    <w:name w:val="Revision"/>
    <w:hidden/>
    <w:uiPriority w:val="99"/>
    <w:semiHidden/>
    <w:rsid w:val="00576E2C"/>
    <w:pPr>
      <w:spacing w:after="0" w:line="240" w:lineRule="auto"/>
    </w:pPr>
  </w:style>
  <w:style w:type="paragraph" w:styleId="TOC3">
    <w:name w:val="toc 3"/>
    <w:basedOn w:val="Normal"/>
    <w:next w:val="Normal"/>
    <w:autoRedefine/>
    <w:uiPriority w:val="39"/>
    <w:unhideWhenUsed/>
    <w:rsid w:val="003B3B9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31847">
      <w:bodyDiv w:val="1"/>
      <w:marLeft w:val="0"/>
      <w:marRight w:val="0"/>
      <w:marTop w:val="0"/>
      <w:marBottom w:val="0"/>
      <w:divBdr>
        <w:top w:val="none" w:sz="0" w:space="0" w:color="auto"/>
        <w:left w:val="none" w:sz="0" w:space="0" w:color="auto"/>
        <w:bottom w:val="none" w:sz="0" w:space="0" w:color="auto"/>
        <w:right w:val="none" w:sz="0" w:space="0" w:color="auto"/>
      </w:divBdr>
    </w:div>
    <w:div w:id="37315949">
      <w:bodyDiv w:val="1"/>
      <w:marLeft w:val="0"/>
      <w:marRight w:val="0"/>
      <w:marTop w:val="0"/>
      <w:marBottom w:val="0"/>
      <w:divBdr>
        <w:top w:val="none" w:sz="0" w:space="0" w:color="auto"/>
        <w:left w:val="none" w:sz="0" w:space="0" w:color="auto"/>
        <w:bottom w:val="none" w:sz="0" w:space="0" w:color="auto"/>
        <w:right w:val="none" w:sz="0" w:space="0" w:color="auto"/>
      </w:divBdr>
    </w:div>
    <w:div w:id="43533022">
      <w:bodyDiv w:val="1"/>
      <w:marLeft w:val="0"/>
      <w:marRight w:val="0"/>
      <w:marTop w:val="0"/>
      <w:marBottom w:val="0"/>
      <w:divBdr>
        <w:top w:val="none" w:sz="0" w:space="0" w:color="auto"/>
        <w:left w:val="none" w:sz="0" w:space="0" w:color="auto"/>
        <w:bottom w:val="none" w:sz="0" w:space="0" w:color="auto"/>
        <w:right w:val="none" w:sz="0" w:space="0" w:color="auto"/>
      </w:divBdr>
    </w:div>
    <w:div w:id="61828585">
      <w:bodyDiv w:val="1"/>
      <w:marLeft w:val="0"/>
      <w:marRight w:val="0"/>
      <w:marTop w:val="0"/>
      <w:marBottom w:val="0"/>
      <w:divBdr>
        <w:top w:val="none" w:sz="0" w:space="0" w:color="auto"/>
        <w:left w:val="none" w:sz="0" w:space="0" w:color="auto"/>
        <w:bottom w:val="none" w:sz="0" w:space="0" w:color="auto"/>
        <w:right w:val="none" w:sz="0" w:space="0" w:color="auto"/>
      </w:divBdr>
    </w:div>
    <w:div w:id="76944149">
      <w:bodyDiv w:val="1"/>
      <w:marLeft w:val="0"/>
      <w:marRight w:val="0"/>
      <w:marTop w:val="0"/>
      <w:marBottom w:val="0"/>
      <w:divBdr>
        <w:top w:val="none" w:sz="0" w:space="0" w:color="auto"/>
        <w:left w:val="none" w:sz="0" w:space="0" w:color="auto"/>
        <w:bottom w:val="none" w:sz="0" w:space="0" w:color="auto"/>
        <w:right w:val="none" w:sz="0" w:space="0" w:color="auto"/>
      </w:divBdr>
    </w:div>
    <w:div w:id="97025831">
      <w:bodyDiv w:val="1"/>
      <w:marLeft w:val="0"/>
      <w:marRight w:val="0"/>
      <w:marTop w:val="0"/>
      <w:marBottom w:val="0"/>
      <w:divBdr>
        <w:top w:val="none" w:sz="0" w:space="0" w:color="auto"/>
        <w:left w:val="none" w:sz="0" w:space="0" w:color="auto"/>
        <w:bottom w:val="none" w:sz="0" w:space="0" w:color="auto"/>
        <w:right w:val="none" w:sz="0" w:space="0" w:color="auto"/>
      </w:divBdr>
    </w:div>
    <w:div w:id="124006758">
      <w:bodyDiv w:val="1"/>
      <w:marLeft w:val="0"/>
      <w:marRight w:val="0"/>
      <w:marTop w:val="0"/>
      <w:marBottom w:val="0"/>
      <w:divBdr>
        <w:top w:val="none" w:sz="0" w:space="0" w:color="auto"/>
        <w:left w:val="none" w:sz="0" w:space="0" w:color="auto"/>
        <w:bottom w:val="none" w:sz="0" w:space="0" w:color="auto"/>
        <w:right w:val="none" w:sz="0" w:space="0" w:color="auto"/>
      </w:divBdr>
    </w:div>
    <w:div w:id="133641586">
      <w:bodyDiv w:val="1"/>
      <w:marLeft w:val="0"/>
      <w:marRight w:val="0"/>
      <w:marTop w:val="0"/>
      <w:marBottom w:val="0"/>
      <w:divBdr>
        <w:top w:val="none" w:sz="0" w:space="0" w:color="auto"/>
        <w:left w:val="none" w:sz="0" w:space="0" w:color="auto"/>
        <w:bottom w:val="none" w:sz="0" w:space="0" w:color="auto"/>
        <w:right w:val="none" w:sz="0" w:space="0" w:color="auto"/>
      </w:divBdr>
    </w:div>
    <w:div w:id="145049439">
      <w:bodyDiv w:val="1"/>
      <w:marLeft w:val="0"/>
      <w:marRight w:val="0"/>
      <w:marTop w:val="0"/>
      <w:marBottom w:val="0"/>
      <w:divBdr>
        <w:top w:val="none" w:sz="0" w:space="0" w:color="auto"/>
        <w:left w:val="none" w:sz="0" w:space="0" w:color="auto"/>
        <w:bottom w:val="none" w:sz="0" w:space="0" w:color="auto"/>
        <w:right w:val="none" w:sz="0" w:space="0" w:color="auto"/>
      </w:divBdr>
      <w:divsChild>
        <w:div w:id="932326687">
          <w:marLeft w:val="547"/>
          <w:marRight w:val="0"/>
          <w:marTop w:val="0"/>
          <w:marBottom w:val="0"/>
          <w:divBdr>
            <w:top w:val="none" w:sz="0" w:space="0" w:color="auto"/>
            <w:left w:val="none" w:sz="0" w:space="0" w:color="auto"/>
            <w:bottom w:val="none" w:sz="0" w:space="0" w:color="auto"/>
            <w:right w:val="none" w:sz="0" w:space="0" w:color="auto"/>
          </w:divBdr>
        </w:div>
      </w:divsChild>
    </w:div>
    <w:div w:id="217015283">
      <w:bodyDiv w:val="1"/>
      <w:marLeft w:val="0"/>
      <w:marRight w:val="0"/>
      <w:marTop w:val="0"/>
      <w:marBottom w:val="0"/>
      <w:divBdr>
        <w:top w:val="none" w:sz="0" w:space="0" w:color="auto"/>
        <w:left w:val="none" w:sz="0" w:space="0" w:color="auto"/>
        <w:bottom w:val="none" w:sz="0" w:space="0" w:color="auto"/>
        <w:right w:val="none" w:sz="0" w:space="0" w:color="auto"/>
      </w:divBdr>
    </w:div>
    <w:div w:id="229118643">
      <w:bodyDiv w:val="1"/>
      <w:marLeft w:val="0"/>
      <w:marRight w:val="0"/>
      <w:marTop w:val="0"/>
      <w:marBottom w:val="0"/>
      <w:divBdr>
        <w:top w:val="none" w:sz="0" w:space="0" w:color="auto"/>
        <w:left w:val="none" w:sz="0" w:space="0" w:color="auto"/>
        <w:bottom w:val="none" w:sz="0" w:space="0" w:color="auto"/>
        <w:right w:val="none" w:sz="0" w:space="0" w:color="auto"/>
      </w:divBdr>
    </w:div>
    <w:div w:id="240140672">
      <w:bodyDiv w:val="1"/>
      <w:marLeft w:val="0"/>
      <w:marRight w:val="0"/>
      <w:marTop w:val="0"/>
      <w:marBottom w:val="0"/>
      <w:divBdr>
        <w:top w:val="none" w:sz="0" w:space="0" w:color="auto"/>
        <w:left w:val="none" w:sz="0" w:space="0" w:color="auto"/>
        <w:bottom w:val="none" w:sz="0" w:space="0" w:color="auto"/>
        <w:right w:val="none" w:sz="0" w:space="0" w:color="auto"/>
      </w:divBdr>
    </w:div>
    <w:div w:id="284820081">
      <w:bodyDiv w:val="1"/>
      <w:marLeft w:val="0"/>
      <w:marRight w:val="0"/>
      <w:marTop w:val="0"/>
      <w:marBottom w:val="0"/>
      <w:divBdr>
        <w:top w:val="none" w:sz="0" w:space="0" w:color="auto"/>
        <w:left w:val="none" w:sz="0" w:space="0" w:color="auto"/>
        <w:bottom w:val="none" w:sz="0" w:space="0" w:color="auto"/>
        <w:right w:val="none" w:sz="0" w:space="0" w:color="auto"/>
      </w:divBdr>
    </w:div>
    <w:div w:id="310208852">
      <w:bodyDiv w:val="1"/>
      <w:marLeft w:val="0"/>
      <w:marRight w:val="0"/>
      <w:marTop w:val="0"/>
      <w:marBottom w:val="0"/>
      <w:divBdr>
        <w:top w:val="none" w:sz="0" w:space="0" w:color="auto"/>
        <w:left w:val="none" w:sz="0" w:space="0" w:color="auto"/>
        <w:bottom w:val="none" w:sz="0" w:space="0" w:color="auto"/>
        <w:right w:val="none" w:sz="0" w:space="0" w:color="auto"/>
      </w:divBdr>
    </w:div>
    <w:div w:id="333537850">
      <w:bodyDiv w:val="1"/>
      <w:marLeft w:val="0"/>
      <w:marRight w:val="0"/>
      <w:marTop w:val="0"/>
      <w:marBottom w:val="0"/>
      <w:divBdr>
        <w:top w:val="none" w:sz="0" w:space="0" w:color="auto"/>
        <w:left w:val="none" w:sz="0" w:space="0" w:color="auto"/>
        <w:bottom w:val="none" w:sz="0" w:space="0" w:color="auto"/>
        <w:right w:val="none" w:sz="0" w:space="0" w:color="auto"/>
      </w:divBdr>
    </w:div>
    <w:div w:id="383483321">
      <w:bodyDiv w:val="1"/>
      <w:marLeft w:val="0"/>
      <w:marRight w:val="0"/>
      <w:marTop w:val="0"/>
      <w:marBottom w:val="0"/>
      <w:divBdr>
        <w:top w:val="none" w:sz="0" w:space="0" w:color="auto"/>
        <w:left w:val="none" w:sz="0" w:space="0" w:color="auto"/>
        <w:bottom w:val="none" w:sz="0" w:space="0" w:color="auto"/>
        <w:right w:val="none" w:sz="0" w:space="0" w:color="auto"/>
      </w:divBdr>
    </w:div>
    <w:div w:id="428432774">
      <w:bodyDiv w:val="1"/>
      <w:marLeft w:val="0"/>
      <w:marRight w:val="0"/>
      <w:marTop w:val="0"/>
      <w:marBottom w:val="0"/>
      <w:divBdr>
        <w:top w:val="none" w:sz="0" w:space="0" w:color="auto"/>
        <w:left w:val="none" w:sz="0" w:space="0" w:color="auto"/>
        <w:bottom w:val="none" w:sz="0" w:space="0" w:color="auto"/>
        <w:right w:val="none" w:sz="0" w:space="0" w:color="auto"/>
      </w:divBdr>
    </w:div>
    <w:div w:id="449858623">
      <w:bodyDiv w:val="1"/>
      <w:marLeft w:val="0"/>
      <w:marRight w:val="0"/>
      <w:marTop w:val="0"/>
      <w:marBottom w:val="0"/>
      <w:divBdr>
        <w:top w:val="none" w:sz="0" w:space="0" w:color="auto"/>
        <w:left w:val="none" w:sz="0" w:space="0" w:color="auto"/>
        <w:bottom w:val="none" w:sz="0" w:space="0" w:color="auto"/>
        <w:right w:val="none" w:sz="0" w:space="0" w:color="auto"/>
      </w:divBdr>
    </w:div>
    <w:div w:id="456414088">
      <w:bodyDiv w:val="1"/>
      <w:marLeft w:val="0"/>
      <w:marRight w:val="0"/>
      <w:marTop w:val="0"/>
      <w:marBottom w:val="0"/>
      <w:divBdr>
        <w:top w:val="none" w:sz="0" w:space="0" w:color="auto"/>
        <w:left w:val="none" w:sz="0" w:space="0" w:color="auto"/>
        <w:bottom w:val="none" w:sz="0" w:space="0" w:color="auto"/>
        <w:right w:val="none" w:sz="0" w:space="0" w:color="auto"/>
      </w:divBdr>
    </w:div>
    <w:div w:id="464397330">
      <w:bodyDiv w:val="1"/>
      <w:marLeft w:val="0"/>
      <w:marRight w:val="0"/>
      <w:marTop w:val="0"/>
      <w:marBottom w:val="0"/>
      <w:divBdr>
        <w:top w:val="none" w:sz="0" w:space="0" w:color="auto"/>
        <w:left w:val="none" w:sz="0" w:space="0" w:color="auto"/>
        <w:bottom w:val="none" w:sz="0" w:space="0" w:color="auto"/>
        <w:right w:val="none" w:sz="0" w:space="0" w:color="auto"/>
      </w:divBdr>
    </w:div>
    <w:div w:id="489712249">
      <w:bodyDiv w:val="1"/>
      <w:marLeft w:val="0"/>
      <w:marRight w:val="0"/>
      <w:marTop w:val="0"/>
      <w:marBottom w:val="0"/>
      <w:divBdr>
        <w:top w:val="none" w:sz="0" w:space="0" w:color="auto"/>
        <w:left w:val="none" w:sz="0" w:space="0" w:color="auto"/>
        <w:bottom w:val="none" w:sz="0" w:space="0" w:color="auto"/>
        <w:right w:val="none" w:sz="0" w:space="0" w:color="auto"/>
      </w:divBdr>
    </w:div>
    <w:div w:id="529531950">
      <w:bodyDiv w:val="1"/>
      <w:marLeft w:val="0"/>
      <w:marRight w:val="0"/>
      <w:marTop w:val="0"/>
      <w:marBottom w:val="0"/>
      <w:divBdr>
        <w:top w:val="none" w:sz="0" w:space="0" w:color="auto"/>
        <w:left w:val="none" w:sz="0" w:space="0" w:color="auto"/>
        <w:bottom w:val="none" w:sz="0" w:space="0" w:color="auto"/>
        <w:right w:val="none" w:sz="0" w:space="0" w:color="auto"/>
      </w:divBdr>
    </w:div>
    <w:div w:id="544416510">
      <w:bodyDiv w:val="1"/>
      <w:marLeft w:val="0"/>
      <w:marRight w:val="0"/>
      <w:marTop w:val="0"/>
      <w:marBottom w:val="0"/>
      <w:divBdr>
        <w:top w:val="none" w:sz="0" w:space="0" w:color="auto"/>
        <w:left w:val="none" w:sz="0" w:space="0" w:color="auto"/>
        <w:bottom w:val="none" w:sz="0" w:space="0" w:color="auto"/>
        <w:right w:val="none" w:sz="0" w:space="0" w:color="auto"/>
      </w:divBdr>
    </w:div>
    <w:div w:id="632907516">
      <w:bodyDiv w:val="1"/>
      <w:marLeft w:val="0"/>
      <w:marRight w:val="0"/>
      <w:marTop w:val="0"/>
      <w:marBottom w:val="0"/>
      <w:divBdr>
        <w:top w:val="none" w:sz="0" w:space="0" w:color="auto"/>
        <w:left w:val="none" w:sz="0" w:space="0" w:color="auto"/>
        <w:bottom w:val="none" w:sz="0" w:space="0" w:color="auto"/>
        <w:right w:val="none" w:sz="0" w:space="0" w:color="auto"/>
      </w:divBdr>
    </w:div>
    <w:div w:id="665979266">
      <w:bodyDiv w:val="1"/>
      <w:marLeft w:val="0"/>
      <w:marRight w:val="0"/>
      <w:marTop w:val="0"/>
      <w:marBottom w:val="0"/>
      <w:divBdr>
        <w:top w:val="none" w:sz="0" w:space="0" w:color="auto"/>
        <w:left w:val="none" w:sz="0" w:space="0" w:color="auto"/>
        <w:bottom w:val="none" w:sz="0" w:space="0" w:color="auto"/>
        <w:right w:val="none" w:sz="0" w:space="0" w:color="auto"/>
      </w:divBdr>
    </w:div>
    <w:div w:id="690107119">
      <w:bodyDiv w:val="1"/>
      <w:marLeft w:val="0"/>
      <w:marRight w:val="0"/>
      <w:marTop w:val="0"/>
      <w:marBottom w:val="0"/>
      <w:divBdr>
        <w:top w:val="none" w:sz="0" w:space="0" w:color="auto"/>
        <w:left w:val="none" w:sz="0" w:space="0" w:color="auto"/>
        <w:bottom w:val="none" w:sz="0" w:space="0" w:color="auto"/>
        <w:right w:val="none" w:sz="0" w:space="0" w:color="auto"/>
      </w:divBdr>
    </w:div>
    <w:div w:id="713651180">
      <w:bodyDiv w:val="1"/>
      <w:marLeft w:val="0"/>
      <w:marRight w:val="0"/>
      <w:marTop w:val="0"/>
      <w:marBottom w:val="0"/>
      <w:divBdr>
        <w:top w:val="none" w:sz="0" w:space="0" w:color="auto"/>
        <w:left w:val="none" w:sz="0" w:space="0" w:color="auto"/>
        <w:bottom w:val="none" w:sz="0" w:space="0" w:color="auto"/>
        <w:right w:val="none" w:sz="0" w:space="0" w:color="auto"/>
      </w:divBdr>
    </w:div>
    <w:div w:id="726996500">
      <w:bodyDiv w:val="1"/>
      <w:marLeft w:val="0"/>
      <w:marRight w:val="0"/>
      <w:marTop w:val="0"/>
      <w:marBottom w:val="0"/>
      <w:divBdr>
        <w:top w:val="none" w:sz="0" w:space="0" w:color="auto"/>
        <w:left w:val="none" w:sz="0" w:space="0" w:color="auto"/>
        <w:bottom w:val="none" w:sz="0" w:space="0" w:color="auto"/>
        <w:right w:val="none" w:sz="0" w:space="0" w:color="auto"/>
      </w:divBdr>
    </w:div>
    <w:div w:id="754979596">
      <w:bodyDiv w:val="1"/>
      <w:marLeft w:val="0"/>
      <w:marRight w:val="0"/>
      <w:marTop w:val="0"/>
      <w:marBottom w:val="0"/>
      <w:divBdr>
        <w:top w:val="none" w:sz="0" w:space="0" w:color="auto"/>
        <w:left w:val="none" w:sz="0" w:space="0" w:color="auto"/>
        <w:bottom w:val="none" w:sz="0" w:space="0" w:color="auto"/>
        <w:right w:val="none" w:sz="0" w:space="0" w:color="auto"/>
      </w:divBdr>
    </w:div>
    <w:div w:id="775253744">
      <w:bodyDiv w:val="1"/>
      <w:marLeft w:val="0"/>
      <w:marRight w:val="0"/>
      <w:marTop w:val="0"/>
      <w:marBottom w:val="0"/>
      <w:divBdr>
        <w:top w:val="none" w:sz="0" w:space="0" w:color="auto"/>
        <w:left w:val="none" w:sz="0" w:space="0" w:color="auto"/>
        <w:bottom w:val="none" w:sz="0" w:space="0" w:color="auto"/>
        <w:right w:val="none" w:sz="0" w:space="0" w:color="auto"/>
      </w:divBdr>
    </w:div>
    <w:div w:id="777985632">
      <w:bodyDiv w:val="1"/>
      <w:marLeft w:val="0"/>
      <w:marRight w:val="0"/>
      <w:marTop w:val="0"/>
      <w:marBottom w:val="0"/>
      <w:divBdr>
        <w:top w:val="none" w:sz="0" w:space="0" w:color="auto"/>
        <w:left w:val="none" w:sz="0" w:space="0" w:color="auto"/>
        <w:bottom w:val="none" w:sz="0" w:space="0" w:color="auto"/>
        <w:right w:val="none" w:sz="0" w:space="0" w:color="auto"/>
      </w:divBdr>
    </w:div>
    <w:div w:id="782453834">
      <w:bodyDiv w:val="1"/>
      <w:marLeft w:val="0"/>
      <w:marRight w:val="0"/>
      <w:marTop w:val="0"/>
      <w:marBottom w:val="0"/>
      <w:divBdr>
        <w:top w:val="none" w:sz="0" w:space="0" w:color="auto"/>
        <w:left w:val="none" w:sz="0" w:space="0" w:color="auto"/>
        <w:bottom w:val="none" w:sz="0" w:space="0" w:color="auto"/>
        <w:right w:val="none" w:sz="0" w:space="0" w:color="auto"/>
      </w:divBdr>
    </w:div>
    <w:div w:id="818613286">
      <w:bodyDiv w:val="1"/>
      <w:marLeft w:val="0"/>
      <w:marRight w:val="0"/>
      <w:marTop w:val="0"/>
      <w:marBottom w:val="0"/>
      <w:divBdr>
        <w:top w:val="none" w:sz="0" w:space="0" w:color="auto"/>
        <w:left w:val="none" w:sz="0" w:space="0" w:color="auto"/>
        <w:bottom w:val="none" w:sz="0" w:space="0" w:color="auto"/>
        <w:right w:val="none" w:sz="0" w:space="0" w:color="auto"/>
      </w:divBdr>
    </w:div>
    <w:div w:id="884029776">
      <w:bodyDiv w:val="1"/>
      <w:marLeft w:val="0"/>
      <w:marRight w:val="0"/>
      <w:marTop w:val="0"/>
      <w:marBottom w:val="0"/>
      <w:divBdr>
        <w:top w:val="none" w:sz="0" w:space="0" w:color="auto"/>
        <w:left w:val="none" w:sz="0" w:space="0" w:color="auto"/>
        <w:bottom w:val="none" w:sz="0" w:space="0" w:color="auto"/>
        <w:right w:val="none" w:sz="0" w:space="0" w:color="auto"/>
      </w:divBdr>
    </w:div>
    <w:div w:id="886643115">
      <w:bodyDiv w:val="1"/>
      <w:marLeft w:val="0"/>
      <w:marRight w:val="0"/>
      <w:marTop w:val="0"/>
      <w:marBottom w:val="0"/>
      <w:divBdr>
        <w:top w:val="none" w:sz="0" w:space="0" w:color="auto"/>
        <w:left w:val="none" w:sz="0" w:space="0" w:color="auto"/>
        <w:bottom w:val="none" w:sz="0" w:space="0" w:color="auto"/>
        <w:right w:val="none" w:sz="0" w:space="0" w:color="auto"/>
      </w:divBdr>
    </w:div>
    <w:div w:id="908885710">
      <w:bodyDiv w:val="1"/>
      <w:marLeft w:val="0"/>
      <w:marRight w:val="0"/>
      <w:marTop w:val="0"/>
      <w:marBottom w:val="0"/>
      <w:divBdr>
        <w:top w:val="none" w:sz="0" w:space="0" w:color="auto"/>
        <w:left w:val="none" w:sz="0" w:space="0" w:color="auto"/>
        <w:bottom w:val="none" w:sz="0" w:space="0" w:color="auto"/>
        <w:right w:val="none" w:sz="0" w:space="0" w:color="auto"/>
      </w:divBdr>
    </w:div>
    <w:div w:id="952782916">
      <w:bodyDiv w:val="1"/>
      <w:marLeft w:val="0"/>
      <w:marRight w:val="0"/>
      <w:marTop w:val="0"/>
      <w:marBottom w:val="0"/>
      <w:divBdr>
        <w:top w:val="none" w:sz="0" w:space="0" w:color="auto"/>
        <w:left w:val="none" w:sz="0" w:space="0" w:color="auto"/>
        <w:bottom w:val="none" w:sz="0" w:space="0" w:color="auto"/>
        <w:right w:val="none" w:sz="0" w:space="0" w:color="auto"/>
      </w:divBdr>
    </w:div>
    <w:div w:id="965695259">
      <w:bodyDiv w:val="1"/>
      <w:marLeft w:val="0"/>
      <w:marRight w:val="0"/>
      <w:marTop w:val="0"/>
      <w:marBottom w:val="0"/>
      <w:divBdr>
        <w:top w:val="none" w:sz="0" w:space="0" w:color="auto"/>
        <w:left w:val="none" w:sz="0" w:space="0" w:color="auto"/>
        <w:bottom w:val="none" w:sz="0" w:space="0" w:color="auto"/>
        <w:right w:val="none" w:sz="0" w:space="0" w:color="auto"/>
      </w:divBdr>
    </w:div>
    <w:div w:id="995453726">
      <w:bodyDiv w:val="1"/>
      <w:marLeft w:val="0"/>
      <w:marRight w:val="0"/>
      <w:marTop w:val="0"/>
      <w:marBottom w:val="0"/>
      <w:divBdr>
        <w:top w:val="none" w:sz="0" w:space="0" w:color="auto"/>
        <w:left w:val="none" w:sz="0" w:space="0" w:color="auto"/>
        <w:bottom w:val="none" w:sz="0" w:space="0" w:color="auto"/>
        <w:right w:val="none" w:sz="0" w:space="0" w:color="auto"/>
      </w:divBdr>
    </w:div>
    <w:div w:id="1075782202">
      <w:bodyDiv w:val="1"/>
      <w:marLeft w:val="0"/>
      <w:marRight w:val="0"/>
      <w:marTop w:val="0"/>
      <w:marBottom w:val="0"/>
      <w:divBdr>
        <w:top w:val="none" w:sz="0" w:space="0" w:color="auto"/>
        <w:left w:val="none" w:sz="0" w:space="0" w:color="auto"/>
        <w:bottom w:val="none" w:sz="0" w:space="0" w:color="auto"/>
        <w:right w:val="none" w:sz="0" w:space="0" w:color="auto"/>
      </w:divBdr>
    </w:div>
    <w:div w:id="1091123213">
      <w:bodyDiv w:val="1"/>
      <w:marLeft w:val="0"/>
      <w:marRight w:val="0"/>
      <w:marTop w:val="0"/>
      <w:marBottom w:val="0"/>
      <w:divBdr>
        <w:top w:val="none" w:sz="0" w:space="0" w:color="auto"/>
        <w:left w:val="none" w:sz="0" w:space="0" w:color="auto"/>
        <w:bottom w:val="none" w:sz="0" w:space="0" w:color="auto"/>
        <w:right w:val="none" w:sz="0" w:space="0" w:color="auto"/>
      </w:divBdr>
    </w:div>
    <w:div w:id="1122118705">
      <w:bodyDiv w:val="1"/>
      <w:marLeft w:val="0"/>
      <w:marRight w:val="0"/>
      <w:marTop w:val="0"/>
      <w:marBottom w:val="0"/>
      <w:divBdr>
        <w:top w:val="none" w:sz="0" w:space="0" w:color="auto"/>
        <w:left w:val="none" w:sz="0" w:space="0" w:color="auto"/>
        <w:bottom w:val="none" w:sz="0" w:space="0" w:color="auto"/>
        <w:right w:val="none" w:sz="0" w:space="0" w:color="auto"/>
      </w:divBdr>
    </w:div>
    <w:div w:id="1166021604">
      <w:bodyDiv w:val="1"/>
      <w:marLeft w:val="0"/>
      <w:marRight w:val="0"/>
      <w:marTop w:val="0"/>
      <w:marBottom w:val="0"/>
      <w:divBdr>
        <w:top w:val="none" w:sz="0" w:space="0" w:color="auto"/>
        <w:left w:val="none" w:sz="0" w:space="0" w:color="auto"/>
        <w:bottom w:val="none" w:sz="0" w:space="0" w:color="auto"/>
        <w:right w:val="none" w:sz="0" w:space="0" w:color="auto"/>
      </w:divBdr>
    </w:div>
    <w:div w:id="1229145734">
      <w:bodyDiv w:val="1"/>
      <w:marLeft w:val="0"/>
      <w:marRight w:val="0"/>
      <w:marTop w:val="0"/>
      <w:marBottom w:val="0"/>
      <w:divBdr>
        <w:top w:val="none" w:sz="0" w:space="0" w:color="auto"/>
        <w:left w:val="none" w:sz="0" w:space="0" w:color="auto"/>
        <w:bottom w:val="none" w:sz="0" w:space="0" w:color="auto"/>
        <w:right w:val="none" w:sz="0" w:space="0" w:color="auto"/>
      </w:divBdr>
    </w:div>
    <w:div w:id="1235045472">
      <w:bodyDiv w:val="1"/>
      <w:marLeft w:val="0"/>
      <w:marRight w:val="0"/>
      <w:marTop w:val="0"/>
      <w:marBottom w:val="0"/>
      <w:divBdr>
        <w:top w:val="none" w:sz="0" w:space="0" w:color="auto"/>
        <w:left w:val="none" w:sz="0" w:space="0" w:color="auto"/>
        <w:bottom w:val="none" w:sz="0" w:space="0" w:color="auto"/>
        <w:right w:val="none" w:sz="0" w:space="0" w:color="auto"/>
      </w:divBdr>
    </w:div>
    <w:div w:id="1279333065">
      <w:bodyDiv w:val="1"/>
      <w:marLeft w:val="0"/>
      <w:marRight w:val="0"/>
      <w:marTop w:val="0"/>
      <w:marBottom w:val="0"/>
      <w:divBdr>
        <w:top w:val="none" w:sz="0" w:space="0" w:color="auto"/>
        <w:left w:val="none" w:sz="0" w:space="0" w:color="auto"/>
        <w:bottom w:val="none" w:sz="0" w:space="0" w:color="auto"/>
        <w:right w:val="none" w:sz="0" w:space="0" w:color="auto"/>
      </w:divBdr>
      <w:divsChild>
        <w:div w:id="21396657">
          <w:marLeft w:val="0"/>
          <w:marRight w:val="0"/>
          <w:marTop w:val="0"/>
          <w:marBottom w:val="0"/>
          <w:divBdr>
            <w:top w:val="none" w:sz="0" w:space="0" w:color="auto"/>
            <w:left w:val="none" w:sz="0" w:space="0" w:color="auto"/>
            <w:bottom w:val="none" w:sz="0" w:space="0" w:color="auto"/>
            <w:right w:val="none" w:sz="0" w:space="0" w:color="auto"/>
          </w:divBdr>
          <w:divsChild>
            <w:div w:id="576282193">
              <w:marLeft w:val="0"/>
              <w:marRight w:val="0"/>
              <w:marTop w:val="0"/>
              <w:marBottom w:val="0"/>
              <w:divBdr>
                <w:top w:val="none" w:sz="0" w:space="0" w:color="auto"/>
                <w:left w:val="none" w:sz="0" w:space="0" w:color="auto"/>
                <w:bottom w:val="none" w:sz="0" w:space="0" w:color="auto"/>
                <w:right w:val="none" w:sz="0" w:space="0" w:color="auto"/>
              </w:divBdr>
            </w:div>
            <w:div w:id="1680698073">
              <w:marLeft w:val="0"/>
              <w:marRight w:val="0"/>
              <w:marTop w:val="0"/>
              <w:marBottom w:val="0"/>
              <w:divBdr>
                <w:top w:val="none" w:sz="0" w:space="0" w:color="auto"/>
                <w:left w:val="none" w:sz="0" w:space="0" w:color="auto"/>
                <w:bottom w:val="none" w:sz="0" w:space="0" w:color="auto"/>
                <w:right w:val="none" w:sz="0" w:space="0" w:color="auto"/>
              </w:divBdr>
            </w:div>
            <w:div w:id="1050961649">
              <w:marLeft w:val="0"/>
              <w:marRight w:val="0"/>
              <w:marTop w:val="0"/>
              <w:marBottom w:val="0"/>
              <w:divBdr>
                <w:top w:val="none" w:sz="0" w:space="0" w:color="auto"/>
                <w:left w:val="none" w:sz="0" w:space="0" w:color="auto"/>
                <w:bottom w:val="none" w:sz="0" w:space="0" w:color="auto"/>
                <w:right w:val="none" w:sz="0" w:space="0" w:color="auto"/>
              </w:divBdr>
            </w:div>
            <w:div w:id="139165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001034">
      <w:bodyDiv w:val="1"/>
      <w:marLeft w:val="0"/>
      <w:marRight w:val="0"/>
      <w:marTop w:val="0"/>
      <w:marBottom w:val="0"/>
      <w:divBdr>
        <w:top w:val="none" w:sz="0" w:space="0" w:color="auto"/>
        <w:left w:val="none" w:sz="0" w:space="0" w:color="auto"/>
        <w:bottom w:val="none" w:sz="0" w:space="0" w:color="auto"/>
        <w:right w:val="none" w:sz="0" w:space="0" w:color="auto"/>
      </w:divBdr>
    </w:div>
    <w:div w:id="1306930176">
      <w:bodyDiv w:val="1"/>
      <w:marLeft w:val="0"/>
      <w:marRight w:val="0"/>
      <w:marTop w:val="0"/>
      <w:marBottom w:val="0"/>
      <w:divBdr>
        <w:top w:val="none" w:sz="0" w:space="0" w:color="auto"/>
        <w:left w:val="none" w:sz="0" w:space="0" w:color="auto"/>
        <w:bottom w:val="none" w:sz="0" w:space="0" w:color="auto"/>
        <w:right w:val="none" w:sz="0" w:space="0" w:color="auto"/>
      </w:divBdr>
    </w:div>
    <w:div w:id="1318265071">
      <w:bodyDiv w:val="1"/>
      <w:marLeft w:val="0"/>
      <w:marRight w:val="0"/>
      <w:marTop w:val="0"/>
      <w:marBottom w:val="0"/>
      <w:divBdr>
        <w:top w:val="none" w:sz="0" w:space="0" w:color="auto"/>
        <w:left w:val="none" w:sz="0" w:space="0" w:color="auto"/>
        <w:bottom w:val="none" w:sz="0" w:space="0" w:color="auto"/>
        <w:right w:val="none" w:sz="0" w:space="0" w:color="auto"/>
      </w:divBdr>
    </w:div>
    <w:div w:id="1394935856">
      <w:bodyDiv w:val="1"/>
      <w:marLeft w:val="0"/>
      <w:marRight w:val="0"/>
      <w:marTop w:val="0"/>
      <w:marBottom w:val="0"/>
      <w:divBdr>
        <w:top w:val="none" w:sz="0" w:space="0" w:color="auto"/>
        <w:left w:val="none" w:sz="0" w:space="0" w:color="auto"/>
        <w:bottom w:val="none" w:sz="0" w:space="0" w:color="auto"/>
        <w:right w:val="none" w:sz="0" w:space="0" w:color="auto"/>
      </w:divBdr>
    </w:div>
    <w:div w:id="1400447152">
      <w:bodyDiv w:val="1"/>
      <w:marLeft w:val="0"/>
      <w:marRight w:val="0"/>
      <w:marTop w:val="0"/>
      <w:marBottom w:val="0"/>
      <w:divBdr>
        <w:top w:val="none" w:sz="0" w:space="0" w:color="auto"/>
        <w:left w:val="none" w:sz="0" w:space="0" w:color="auto"/>
        <w:bottom w:val="none" w:sz="0" w:space="0" w:color="auto"/>
        <w:right w:val="none" w:sz="0" w:space="0" w:color="auto"/>
      </w:divBdr>
    </w:div>
    <w:div w:id="1412124319">
      <w:bodyDiv w:val="1"/>
      <w:marLeft w:val="0"/>
      <w:marRight w:val="0"/>
      <w:marTop w:val="0"/>
      <w:marBottom w:val="0"/>
      <w:divBdr>
        <w:top w:val="none" w:sz="0" w:space="0" w:color="auto"/>
        <w:left w:val="none" w:sz="0" w:space="0" w:color="auto"/>
        <w:bottom w:val="none" w:sz="0" w:space="0" w:color="auto"/>
        <w:right w:val="none" w:sz="0" w:space="0" w:color="auto"/>
      </w:divBdr>
    </w:div>
    <w:div w:id="1416854582">
      <w:bodyDiv w:val="1"/>
      <w:marLeft w:val="0"/>
      <w:marRight w:val="0"/>
      <w:marTop w:val="0"/>
      <w:marBottom w:val="0"/>
      <w:divBdr>
        <w:top w:val="none" w:sz="0" w:space="0" w:color="auto"/>
        <w:left w:val="none" w:sz="0" w:space="0" w:color="auto"/>
        <w:bottom w:val="none" w:sz="0" w:space="0" w:color="auto"/>
        <w:right w:val="none" w:sz="0" w:space="0" w:color="auto"/>
      </w:divBdr>
    </w:div>
    <w:div w:id="1443845640">
      <w:bodyDiv w:val="1"/>
      <w:marLeft w:val="0"/>
      <w:marRight w:val="0"/>
      <w:marTop w:val="0"/>
      <w:marBottom w:val="0"/>
      <w:divBdr>
        <w:top w:val="none" w:sz="0" w:space="0" w:color="auto"/>
        <w:left w:val="none" w:sz="0" w:space="0" w:color="auto"/>
        <w:bottom w:val="none" w:sz="0" w:space="0" w:color="auto"/>
        <w:right w:val="none" w:sz="0" w:space="0" w:color="auto"/>
      </w:divBdr>
    </w:div>
    <w:div w:id="1510826478">
      <w:bodyDiv w:val="1"/>
      <w:marLeft w:val="0"/>
      <w:marRight w:val="0"/>
      <w:marTop w:val="0"/>
      <w:marBottom w:val="0"/>
      <w:divBdr>
        <w:top w:val="none" w:sz="0" w:space="0" w:color="auto"/>
        <w:left w:val="none" w:sz="0" w:space="0" w:color="auto"/>
        <w:bottom w:val="none" w:sz="0" w:space="0" w:color="auto"/>
        <w:right w:val="none" w:sz="0" w:space="0" w:color="auto"/>
      </w:divBdr>
    </w:div>
    <w:div w:id="1558394376">
      <w:bodyDiv w:val="1"/>
      <w:marLeft w:val="0"/>
      <w:marRight w:val="0"/>
      <w:marTop w:val="0"/>
      <w:marBottom w:val="0"/>
      <w:divBdr>
        <w:top w:val="none" w:sz="0" w:space="0" w:color="auto"/>
        <w:left w:val="none" w:sz="0" w:space="0" w:color="auto"/>
        <w:bottom w:val="none" w:sz="0" w:space="0" w:color="auto"/>
        <w:right w:val="none" w:sz="0" w:space="0" w:color="auto"/>
      </w:divBdr>
    </w:div>
    <w:div w:id="1562717526">
      <w:bodyDiv w:val="1"/>
      <w:marLeft w:val="0"/>
      <w:marRight w:val="0"/>
      <w:marTop w:val="0"/>
      <w:marBottom w:val="0"/>
      <w:divBdr>
        <w:top w:val="none" w:sz="0" w:space="0" w:color="auto"/>
        <w:left w:val="none" w:sz="0" w:space="0" w:color="auto"/>
        <w:bottom w:val="none" w:sz="0" w:space="0" w:color="auto"/>
        <w:right w:val="none" w:sz="0" w:space="0" w:color="auto"/>
      </w:divBdr>
    </w:div>
    <w:div w:id="1591231949">
      <w:bodyDiv w:val="1"/>
      <w:marLeft w:val="0"/>
      <w:marRight w:val="0"/>
      <w:marTop w:val="0"/>
      <w:marBottom w:val="0"/>
      <w:divBdr>
        <w:top w:val="none" w:sz="0" w:space="0" w:color="auto"/>
        <w:left w:val="none" w:sz="0" w:space="0" w:color="auto"/>
        <w:bottom w:val="none" w:sz="0" w:space="0" w:color="auto"/>
        <w:right w:val="none" w:sz="0" w:space="0" w:color="auto"/>
      </w:divBdr>
    </w:div>
    <w:div w:id="1679036455">
      <w:bodyDiv w:val="1"/>
      <w:marLeft w:val="0"/>
      <w:marRight w:val="0"/>
      <w:marTop w:val="0"/>
      <w:marBottom w:val="0"/>
      <w:divBdr>
        <w:top w:val="none" w:sz="0" w:space="0" w:color="auto"/>
        <w:left w:val="none" w:sz="0" w:space="0" w:color="auto"/>
        <w:bottom w:val="none" w:sz="0" w:space="0" w:color="auto"/>
        <w:right w:val="none" w:sz="0" w:space="0" w:color="auto"/>
      </w:divBdr>
    </w:div>
    <w:div w:id="1687519166">
      <w:bodyDiv w:val="1"/>
      <w:marLeft w:val="0"/>
      <w:marRight w:val="0"/>
      <w:marTop w:val="0"/>
      <w:marBottom w:val="0"/>
      <w:divBdr>
        <w:top w:val="none" w:sz="0" w:space="0" w:color="auto"/>
        <w:left w:val="none" w:sz="0" w:space="0" w:color="auto"/>
        <w:bottom w:val="none" w:sz="0" w:space="0" w:color="auto"/>
        <w:right w:val="none" w:sz="0" w:space="0" w:color="auto"/>
      </w:divBdr>
    </w:div>
    <w:div w:id="1688017399">
      <w:bodyDiv w:val="1"/>
      <w:marLeft w:val="0"/>
      <w:marRight w:val="0"/>
      <w:marTop w:val="0"/>
      <w:marBottom w:val="0"/>
      <w:divBdr>
        <w:top w:val="none" w:sz="0" w:space="0" w:color="auto"/>
        <w:left w:val="none" w:sz="0" w:space="0" w:color="auto"/>
        <w:bottom w:val="none" w:sz="0" w:space="0" w:color="auto"/>
        <w:right w:val="none" w:sz="0" w:space="0" w:color="auto"/>
      </w:divBdr>
    </w:div>
    <w:div w:id="1695351279">
      <w:bodyDiv w:val="1"/>
      <w:marLeft w:val="0"/>
      <w:marRight w:val="0"/>
      <w:marTop w:val="0"/>
      <w:marBottom w:val="0"/>
      <w:divBdr>
        <w:top w:val="none" w:sz="0" w:space="0" w:color="auto"/>
        <w:left w:val="none" w:sz="0" w:space="0" w:color="auto"/>
        <w:bottom w:val="none" w:sz="0" w:space="0" w:color="auto"/>
        <w:right w:val="none" w:sz="0" w:space="0" w:color="auto"/>
      </w:divBdr>
      <w:divsChild>
        <w:div w:id="1505852333">
          <w:marLeft w:val="475"/>
          <w:marRight w:val="0"/>
          <w:marTop w:val="40"/>
          <w:marBottom w:val="40"/>
          <w:divBdr>
            <w:top w:val="none" w:sz="0" w:space="0" w:color="auto"/>
            <w:left w:val="none" w:sz="0" w:space="0" w:color="auto"/>
            <w:bottom w:val="none" w:sz="0" w:space="0" w:color="auto"/>
            <w:right w:val="none" w:sz="0" w:space="0" w:color="auto"/>
          </w:divBdr>
        </w:div>
        <w:div w:id="1692800088">
          <w:marLeft w:val="475"/>
          <w:marRight w:val="0"/>
          <w:marTop w:val="40"/>
          <w:marBottom w:val="40"/>
          <w:divBdr>
            <w:top w:val="none" w:sz="0" w:space="0" w:color="auto"/>
            <w:left w:val="none" w:sz="0" w:space="0" w:color="auto"/>
            <w:bottom w:val="none" w:sz="0" w:space="0" w:color="auto"/>
            <w:right w:val="none" w:sz="0" w:space="0" w:color="auto"/>
          </w:divBdr>
        </w:div>
        <w:div w:id="1499081813">
          <w:marLeft w:val="475"/>
          <w:marRight w:val="0"/>
          <w:marTop w:val="40"/>
          <w:marBottom w:val="40"/>
          <w:divBdr>
            <w:top w:val="none" w:sz="0" w:space="0" w:color="auto"/>
            <w:left w:val="none" w:sz="0" w:space="0" w:color="auto"/>
            <w:bottom w:val="none" w:sz="0" w:space="0" w:color="auto"/>
            <w:right w:val="none" w:sz="0" w:space="0" w:color="auto"/>
          </w:divBdr>
        </w:div>
        <w:div w:id="677854554">
          <w:marLeft w:val="475"/>
          <w:marRight w:val="0"/>
          <w:marTop w:val="40"/>
          <w:marBottom w:val="40"/>
          <w:divBdr>
            <w:top w:val="none" w:sz="0" w:space="0" w:color="auto"/>
            <w:left w:val="none" w:sz="0" w:space="0" w:color="auto"/>
            <w:bottom w:val="none" w:sz="0" w:space="0" w:color="auto"/>
            <w:right w:val="none" w:sz="0" w:space="0" w:color="auto"/>
          </w:divBdr>
        </w:div>
        <w:div w:id="1629048412">
          <w:marLeft w:val="475"/>
          <w:marRight w:val="0"/>
          <w:marTop w:val="40"/>
          <w:marBottom w:val="40"/>
          <w:divBdr>
            <w:top w:val="none" w:sz="0" w:space="0" w:color="auto"/>
            <w:left w:val="none" w:sz="0" w:space="0" w:color="auto"/>
            <w:bottom w:val="none" w:sz="0" w:space="0" w:color="auto"/>
            <w:right w:val="none" w:sz="0" w:space="0" w:color="auto"/>
          </w:divBdr>
        </w:div>
        <w:div w:id="1395398056">
          <w:marLeft w:val="475"/>
          <w:marRight w:val="0"/>
          <w:marTop w:val="40"/>
          <w:marBottom w:val="40"/>
          <w:divBdr>
            <w:top w:val="none" w:sz="0" w:space="0" w:color="auto"/>
            <w:left w:val="none" w:sz="0" w:space="0" w:color="auto"/>
            <w:bottom w:val="none" w:sz="0" w:space="0" w:color="auto"/>
            <w:right w:val="none" w:sz="0" w:space="0" w:color="auto"/>
          </w:divBdr>
        </w:div>
        <w:div w:id="1814256325">
          <w:marLeft w:val="475"/>
          <w:marRight w:val="0"/>
          <w:marTop w:val="40"/>
          <w:marBottom w:val="40"/>
          <w:divBdr>
            <w:top w:val="none" w:sz="0" w:space="0" w:color="auto"/>
            <w:left w:val="none" w:sz="0" w:space="0" w:color="auto"/>
            <w:bottom w:val="none" w:sz="0" w:space="0" w:color="auto"/>
            <w:right w:val="none" w:sz="0" w:space="0" w:color="auto"/>
          </w:divBdr>
        </w:div>
        <w:div w:id="743841172">
          <w:marLeft w:val="475"/>
          <w:marRight w:val="0"/>
          <w:marTop w:val="40"/>
          <w:marBottom w:val="40"/>
          <w:divBdr>
            <w:top w:val="none" w:sz="0" w:space="0" w:color="auto"/>
            <w:left w:val="none" w:sz="0" w:space="0" w:color="auto"/>
            <w:bottom w:val="none" w:sz="0" w:space="0" w:color="auto"/>
            <w:right w:val="none" w:sz="0" w:space="0" w:color="auto"/>
          </w:divBdr>
        </w:div>
        <w:div w:id="678703478">
          <w:marLeft w:val="475"/>
          <w:marRight w:val="0"/>
          <w:marTop w:val="40"/>
          <w:marBottom w:val="40"/>
          <w:divBdr>
            <w:top w:val="none" w:sz="0" w:space="0" w:color="auto"/>
            <w:left w:val="none" w:sz="0" w:space="0" w:color="auto"/>
            <w:bottom w:val="none" w:sz="0" w:space="0" w:color="auto"/>
            <w:right w:val="none" w:sz="0" w:space="0" w:color="auto"/>
          </w:divBdr>
        </w:div>
        <w:div w:id="423839448">
          <w:marLeft w:val="475"/>
          <w:marRight w:val="0"/>
          <w:marTop w:val="40"/>
          <w:marBottom w:val="40"/>
          <w:divBdr>
            <w:top w:val="none" w:sz="0" w:space="0" w:color="auto"/>
            <w:left w:val="none" w:sz="0" w:space="0" w:color="auto"/>
            <w:bottom w:val="none" w:sz="0" w:space="0" w:color="auto"/>
            <w:right w:val="none" w:sz="0" w:space="0" w:color="auto"/>
          </w:divBdr>
        </w:div>
      </w:divsChild>
    </w:div>
    <w:div w:id="1698575731">
      <w:bodyDiv w:val="1"/>
      <w:marLeft w:val="0"/>
      <w:marRight w:val="0"/>
      <w:marTop w:val="0"/>
      <w:marBottom w:val="0"/>
      <w:divBdr>
        <w:top w:val="none" w:sz="0" w:space="0" w:color="auto"/>
        <w:left w:val="none" w:sz="0" w:space="0" w:color="auto"/>
        <w:bottom w:val="none" w:sz="0" w:space="0" w:color="auto"/>
        <w:right w:val="none" w:sz="0" w:space="0" w:color="auto"/>
      </w:divBdr>
    </w:div>
    <w:div w:id="1738549418">
      <w:bodyDiv w:val="1"/>
      <w:marLeft w:val="0"/>
      <w:marRight w:val="0"/>
      <w:marTop w:val="0"/>
      <w:marBottom w:val="0"/>
      <w:divBdr>
        <w:top w:val="none" w:sz="0" w:space="0" w:color="auto"/>
        <w:left w:val="none" w:sz="0" w:space="0" w:color="auto"/>
        <w:bottom w:val="none" w:sz="0" w:space="0" w:color="auto"/>
        <w:right w:val="none" w:sz="0" w:space="0" w:color="auto"/>
      </w:divBdr>
    </w:div>
    <w:div w:id="1805342227">
      <w:bodyDiv w:val="1"/>
      <w:marLeft w:val="0"/>
      <w:marRight w:val="0"/>
      <w:marTop w:val="0"/>
      <w:marBottom w:val="0"/>
      <w:divBdr>
        <w:top w:val="none" w:sz="0" w:space="0" w:color="auto"/>
        <w:left w:val="none" w:sz="0" w:space="0" w:color="auto"/>
        <w:bottom w:val="none" w:sz="0" w:space="0" w:color="auto"/>
        <w:right w:val="none" w:sz="0" w:space="0" w:color="auto"/>
      </w:divBdr>
    </w:div>
    <w:div w:id="1934585025">
      <w:bodyDiv w:val="1"/>
      <w:marLeft w:val="0"/>
      <w:marRight w:val="0"/>
      <w:marTop w:val="0"/>
      <w:marBottom w:val="0"/>
      <w:divBdr>
        <w:top w:val="none" w:sz="0" w:space="0" w:color="auto"/>
        <w:left w:val="none" w:sz="0" w:space="0" w:color="auto"/>
        <w:bottom w:val="none" w:sz="0" w:space="0" w:color="auto"/>
        <w:right w:val="none" w:sz="0" w:space="0" w:color="auto"/>
      </w:divBdr>
    </w:div>
    <w:div w:id="1944532105">
      <w:bodyDiv w:val="1"/>
      <w:marLeft w:val="0"/>
      <w:marRight w:val="0"/>
      <w:marTop w:val="0"/>
      <w:marBottom w:val="0"/>
      <w:divBdr>
        <w:top w:val="none" w:sz="0" w:space="0" w:color="auto"/>
        <w:left w:val="none" w:sz="0" w:space="0" w:color="auto"/>
        <w:bottom w:val="none" w:sz="0" w:space="0" w:color="auto"/>
        <w:right w:val="none" w:sz="0" w:space="0" w:color="auto"/>
      </w:divBdr>
    </w:div>
    <w:div w:id="1945528625">
      <w:bodyDiv w:val="1"/>
      <w:marLeft w:val="0"/>
      <w:marRight w:val="0"/>
      <w:marTop w:val="0"/>
      <w:marBottom w:val="0"/>
      <w:divBdr>
        <w:top w:val="none" w:sz="0" w:space="0" w:color="auto"/>
        <w:left w:val="none" w:sz="0" w:space="0" w:color="auto"/>
        <w:bottom w:val="none" w:sz="0" w:space="0" w:color="auto"/>
        <w:right w:val="none" w:sz="0" w:space="0" w:color="auto"/>
      </w:divBdr>
    </w:div>
    <w:div w:id="1966616080">
      <w:bodyDiv w:val="1"/>
      <w:marLeft w:val="0"/>
      <w:marRight w:val="0"/>
      <w:marTop w:val="0"/>
      <w:marBottom w:val="0"/>
      <w:divBdr>
        <w:top w:val="none" w:sz="0" w:space="0" w:color="auto"/>
        <w:left w:val="none" w:sz="0" w:space="0" w:color="auto"/>
        <w:bottom w:val="none" w:sz="0" w:space="0" w:color="auto"/>
        <w:right w:val="none" w:sz="0" w:space="0" w:color="auto"/>
      </w:divBdr>
    </w:div>
    <w:div w:id="1972855096">
      <w:bodyDiv w:val="1"/>
      <w:marLeft w:val="0"/>
      <w:marRight w:val="0"/>
      <w:marTop w:val="0"/>
      <w:marBottom w:val="0"/>
      <w:divBdr>
        <w:top w:val="none" w:sz="0" w:space="0" w:color="auto"/>
        <w:left w:val="none" w:sz="0" w:space="0" w:color="auto"/>
        <w:bottom w:val="none" w:sz="0" w:space="0" w:color="auto"/>
        <w:right w:val="none" w:sz="0" w:space="0" w:color="auto"/>
      </w:divBdr>
    </w:div>
    <w:div w:id="1985961569">
      <w:bodyDiv w:val="1"/>
      <w:marLeft w:val="0"/>
      <w:marRight w:val="0"/>
      <w:marTop w:val="0"/>
      <w:marBottom w:val="0"/>
      <w:divBdr>
        <w:top w:val="none" w:sz="0" w:space="0" w:color="auto"/>
        <w:left w:val="none" w:sz="0" w:space="0" w:color="auto"/>
        <w:bottom w:val="none" w:sz="0" w:space="0" w:color="auto"/>
        <w:right w:val="none" w:sz="0" w:space="0" w:color="auto"/>
      </w:divBdr>
    </w:div>
    <w:div w:id="1988437613">
      <w:bodyDiv w:val="1"/>
      <w:marLeft w:val="0"/>
      <w:marRight w:val="0"/>
      <w:marTop w:val="0"/>
      <w:marBottom w:val="0"/>
      <w:divBdr>
        <w:top w:val="none" w:sz="0" w:space="0" w:color="auto"/>
        <w:left w:val="none" w:sz="0" w:space="0" w:color="auto"/>
        <w:bottom w:val="none" w:sz="0" w:space="0" w:color="auto"/>
        <w:right w:val="none" w:sz="0" w:space="0" w:color="auto"/>
      </w:divBdr>
    </w:div>
    <w:div w:id="2056536254">
      <w:bodyDiv w:val="1"/>
      <w:marLeft w:val="0"/>
      <w:marRight w:val="0"/>
      <w:marTop w:val="0"/>
      <w:marBottom w:val="0"/>
      <w:divBdr>
        <w:top w:val="none" w:sz="0" w:space="0" w:color="auto"/>
        <w:left w:val="none" w:sz="0" w:space="0" w:color="auto"/>
        <w:bottom w:val="none" w:sz="0" w:space="0" w:color="auto"/>
        <w:right w:val="none" w:sz="0" w:space="0" w:color="auto"/>
      </w:divBdr>
    </w:div>
    <w:div w:id="2073576852">
      <w:bodyDiv w:val="1"/>
      <w:marLeft w:val="0"/>
      <w:marRight w:val="0"/>
      <w:marTop w:val="0"/>
      <w:marBottom w:val="0"/>
      <w:divBdr>
        <w:top w:val="none" w:sz="0" w:space="0" w:color="auto"/>
        <w:left w:val="none" w:sz="0" w:space="0" w:color="auto"/>
        <w:bottom w:val="none" w:sz="0" w:space="0" w:color="auto"/>
        <w:right w:val="none" w:sz="0" w:space="0" w:color="auto"/>
      </w:divBdr>
    </w:div>
    <w:div w:id="2104299562">
      <w:bodyDiv w:val="1"/>
      <w:marLeft w:val="0"/>
      <w:marRight w:val="0"/>
      <w:marTop w:val="0"/>
      <w:marBottom w:val="0"/>
      <w:divBdr>
        <w:top w:val="none" w:sz="0" w:space="0" w:color="auto"/>
        <w:left w:val="none" w:sz="0" w:space="0" w:color="auto"/>
        <w:bottom w:val="none" w:sz="0" w:space="0" w:color="auto"/>
        <w:right w:val="none" w:sz="0" w:space="0" w:color="auto"/>
      </w:divBdr>
      <w:divsChild>
        <w:div w:id="382407067">
          <w:marLeft w:val="0"/>
          <w:marRight w:val="0"/>
          <w:marTop w:val="0"/>
          <w:marBottom w:val="0"/>
          <w:divBdr>
            <w:top w:val="none" w:sz="0" w:space="0" w:color="auto"/>
            <w:left w:val="none" w:sz="0" w:space="0" w:color="auto"/>
            <w:bottom w:val="none" w:sz="0" w:space="0" w:color="auto"/>
            <w:right w:val="none" w:sz="0" w:space="0" w:color="auto"/>
          </w:divBdr>
          <w:divsChild>
            <w:div w:id="1579636962">
              <w:marLeft w:val="0"/>
              <w:marRight w:val="0"/>
              <w:marTop w:val="0"/>
              <w:marBottom w:val="0"/>
              <w:divBdr>
                <w:top w:val="none" w:sz="0" w:space="0" w:color="auto"/>
                <w:left w:val="none" w:sz="0" w:space="0" w:color="auto"/>
                <w:bottom w:val="none" w:sz="0" w:space="0" w:color="auto"/>
                <w:right w:val="none" w:sz="0" w:space="0" w:color="auto"/>
              </w:divBdr>
            </w:div>
            <w:div w:id="2077507193">
              <w:marLeft w:val="0"/>
              <w:marRight w:val="0"/>
              <w:marTop w:val="0"/>
              <w:marBottom w:val="0"/>
              <w:divBdr>
                <w:top w:val="none" w:sz="0" w:space="0" w:color="auto"/>
                <w:left w:val="none" w:sz="0" w:space="0" w:color="auto"/>
                <w:bottom w:val="none" w:sz="0" w:space="0" w:color="auto"/>
                <w:right w:val="none" w:sz="0" w:space="0" w:color="auto"/>
              </w:divBdr>
            </w:div>
            <w:div w:id="1017854655">
              <w:marLeft w:val="0"/>
              <w:marRight w:val="0"/>
              <w:marTop w:val="0"/>
              <w:marBottom w:val="0"/>
              <w:divBdr>
                <w:top w:val="none" w:sz="0" w:space="0" w:color="auto"/>
                <w:left w:val="none" w:sz="0" w:space="0" w:color="auto"/>
                <w:bottom w:val="none" w:sz="0" w:space="0" w:color="auto"/>
                <w:right w:val="none" w:sz="0" w:space="0" w:color="auto"/>
              </w:divBdr>
            </w:div>
            <w:div w:id="101399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1.vsdx"/><Relationship Id="rId18" Type="http://schemas.openxmlformats.org/officeDocument/2006/relationships/image" Target="media/image6.png"/><Relationship Id="rId26" Type="http://schemas.openxmlformats.org/officeDocument/2006/relationships/chart" Target="charts/chart8.xml"/><Relationship Id="rId39" Type="http://schemas.openxmlformats.org/officeDocument/2006/relationships/chart" Target="charts/chart11.xml"/><Relationship Id="rId21" Type="http://schemas.openxmlformats.org/officeDocument/2006/relationships/chart" Target="charts/chart3.xml"/><Relationship Id="rId34" Type="http://schemas.openxmlformats.org/officeDocument/2006/relationships/image" Target="media/image11.png"/><Relationship Id="rId42" Type="http://schemas.openxmlformats.org/officeDocument/2006/relationships/chart" Target="charts/chart14.xml"/><Relationship Id="rId47" Type="http://schemas.openxmlformats.org/officeDocument/2006/relationships/chart" Target="charts/chart19.xml"/><Relationship Id="rId50" Type="http://schemas.openxmlformats.org/officeDocument/2006/relationships/oleObject" Target="embeddings/oleObject3.bin"/><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7.emf"/><Relationship Id="rId11" Type="http://schemas.openxmlformats.org/officeDocument/2006/relationships/comments" Target="comments.xml"/><Relationship Id="rId24" Type="http://schemas.openxmlformats.org/officeDocument/2006/relationships/chart" Target="charts/chart6.xml"/><Relationship Id="rId32" Type="http://schemas.openxmlformats.org/officeDocument/2006/relationships/image" Target="media/image9.png"/><Relationship Id="rId37" Type="http://schemas.openxmlformats.org/officeDocument/2006/relationships/image" Target="media/image14.emf"/><Relationship Id="rId40" Type="http://schemas.openxmlformats.org/officeDocument/2006/relationships/chart" Target="charts/chart12.xml"/><Relationship Id="rId45" Type="http://schemas.openxmlformats.org/officeDocument/2006/relationships/chart" Target="charts/chart17.xml"/><Relationship Id="rId53" Type="http://schemas.openxmlformats.org/officeDocument/2006/relationships/header" Target="header1.xml"/><Relationship Id="rId5" Type="http://schemas.microsoft.com/office/2007/relationships/stylesWithEffects" Target="stylesWithEffects.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image" Target="media/image8.emf"/><Relationship Id="rId44" Type="http://schemas.openxmlformats.org/officeDocument/2006/relationships/chart" Target="charts/chart16.xml"/><Relationship Id="rId52" Type="http://schemas.openxmlformats.org/officeDocument/2006/relationships/package" Target="embeddings/Microsoft_Word_Document13.docx"/><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oleObject" Target="embeddings/oleObject2.bin"/><Relationship Id="rId35" Type="http://schemas.openxmlformats.org/officeDocument/2006/relationships/image" Target="media/image12.gif"/><Relationship Id="rId43" Type="http://schemas.openxmlformats.org/officeDocument/2006/relationships/chart" Target="charts/chart15.xml"/><Relationship Id="rId48" Type="http://schemas.openxmlformats.org/officeDocument/2006/relationships/chart" Target="charts/chart20.xml"/><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7.emf"/><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chart" Target="charts/chart7.xml"/><Relationship Id="rId33" Type="http://schemas.openxmlformats.org/officeDocument/2006/relationships/image" Target="media/image10.png"/><Relationship Id="rId38" Type="http://schemas.openxmlformats.org/officeDocument/2006/relationships/image" Target="media/image15.emf"/><Relationship Id="rId46" Type="http://schemas.openxmlformats.org/officeDocument/2006/relationships/chart" Target="charts/chart18.xml"/><Relationship Id="rId20" Type="http://schemas.openxmlformats.org/officeDocument/2006/relationships/chart" Target="charts/chart2.xml"/><Relationship Id="rId41" Type="http://schemas.openxmlformats.org/officeDocument/2006/relationships/chart" Target="charts/chart13.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Visio_Drawing22.vsdx"/><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image" Target="media/image13.emf"/><Relationship Id="rId49" Type="http://schemas.openxmlformats.org/officeDocument/2006/relationships/image" Target="media/image16.emf"/></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1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5.xm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7.xml"/></Relationships>
</file>

<file path=word/charts/_rels/chart3.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NULL" TargetMode="Externa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j-lt"/>
                <a:ea typeface="+mn-ea"/>
                <a:cs typeface="+mn-cs"/>
              </a:defRPr>
            </a:pPr>
            <a:r>
              <a:rPr lang="en-US" sz="1100" b="1">
                <a:latin typeface="+mj-lt"/>
              </a:rPr>
              <a:t>BOC</a:t>
            </a:r>
            <a:r>
              <a:rPr lang="en-US" sz="1100" b="1" baseline="0">
                <a:latin typeface="+mj-lt"/>
              </a:rPr>
              <a:t> U.S. Branches: </a:t>
            </a:r>
            <a:r>
              <a:rPr lang="en-US" sz="1100" b="1">
                <a:latin typeface="+mj-lt"/>
              </a:rPr>
              <a:t>Deposit Balance</a:t>
            </a:r>
            <a:r>
              <a:rPr lang="en-US" sz="1100" b="1" baseline="0">
                <a:latin typeface="+mj-lt"/>
              </a:rPr>
              <a:t> 2008 - 2015</a:t>
            </a:r>
            <a:endParaRPr lang="en-US" sz="1100" b="1">
              <a:latin typeface="+mj-lt"/>
            </a:endParaRPr>
          </a:p>
        </c:rich>
      </c:tx>
      <c:overlay val="0"/>
      <c:spPr>
        <a:noFill/>
        <a:ln>
          <a:noFill/>
        </a:ln>
        <a:effectLst/>
      </c:spPr>
    </c:title>
    <c:autoTitleDeleted val="0"/>
    <c:plotArea>
      <c:layout/>
      <c:lineChart>
        <c:grouping val="standard"/>
        <c:varyColors val="0"/>
        <c:ser>
          <c:idx val="0"/>
          <c:order val="0"/>
          <c:tx>
            <c:strRef>
              <c:f>'Chart - balances and changes'!$A$2</c:f>
              <c:strCache>
                <c:ptCount val="1"/>
                <c:pt idx="0">
                  <c:v>Due to 3rd Party FI</c:v>
                </c:pt>
              </c:strCache>
            </c:strRef>
          </c:tx>
          <c:spPr>
            <a:ln w="28575" cap="rnd">
              <a:solidFill>
                <a:schemeClr val="accent1"/>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changes'!$B$2:$CS$2</c:f>
              <c:numCache>
                <c:formatCode>_("$"* #,##0_);_("$"* \(#,##0\);_("$"* "-"??_);_(@_)</c:formatCode>
                <c:ptCount val="96"/>
                <c:pt idx="0">
                  <c:v>7687031093</c:v>
                </c:pt>
                <c:pt idx="1">
                  <c:v>1676530518</c:v>
                </c:pt>
                <c:pt idx="2">
                  <c:v>3725650336</c:v>
                </c:pt>
                <c:pt idx="3">
                  <c:v>2430521370</c:v>
                </c:pt>
                <c:pt idx="4">
                  <c:v>2035664139</c:v>
                </c:pt>
                <c:pt idx="5">
                  <c:v>1148004051</c:v>
                </c:pt>
                <c:pt idx="6">
                  <c:v>1357941670</c:v>
                </c:pt>
                <c:pt idx="7">
                  <c:v>750657511</c:v>
                </c:pt>
                <c:pt idx="8">
                  <c:v>14106905273</c:v>
                </c:pt>
                <c:pt idx="9">
                  <c:v>12826392468</c:v>
                </c:pt>
                <c:pt idx="10">
                  <c:v>29272735775</c:v>
                </c:pt>
                <c:pt idx="11">
                  <c:v>26318545536</c:v>
                </c:pt>
                <c:pt idx="12">
                  <c:v>24840035488</c:v>
                </c:pt>
                <c:pt idx="13">
                  <c:v>21105001614</c:v>
                </c:pt>
                <c:pt idx="14">
                  <c:v>20788141272</c:v>
                </c:pt>
                <c:pt idx="15">
                  <c:v>15143190623</c:v>
                </c:pt>
                <c:pt idx="16">
                  <c:v>9620931086</c:v>
                </c:pt>
                <c:pt idx="17">
                  <c:v>13142240387</c:v>
                </c:pt>
                <c:pt idx="18">
                  <c:v>12276629736</c:v>
                </c:pt>
                <c:pt idx="19">
                  <c:v>12331360406</c:v>
                </c:pt>
                <c:pt idx="20">
                  <c:v>5693238294</c:v>
                </c:pt>
                <c:pt idx="21">
                  <c:v>10669164382</c:v>
                </c:pt>
                <c:pt idx="22">
                  <c:v>8483734031</c:v>
                </c:pt>
                <c:pt idx="23">
                  <c:v>9885353713</c:v>
                </c:pt>
                <c:pt idx="24">
                  <c:v>11381632494.02</c:v>
                </c:pt>
                <c:pt idx="25">
                  <c:v>7115707280.8800001</c:v>
                </c:pt>
                <c:pt idx="26">
                  <c:v>10159851588.16</c:v>
                </c:pt>
                <c:pt idx="27">
                  <c:v>9381029163.7299995</c:v>
                </c:pt>
                <c:pt idx="28">
                  <c:v>6301488553.9400005</c:v>
                </c:pt>
                <c:pt idx="29">
                  <c:v>5140825611.96</c:v>
                </c:pt>
                <c:pt idx="30">
                  <c:v>4080685750.6599998</c:v>
                </c:pt>
                <c:pt idx="31">
                  <c:v>7519709996.8699999</c:v>
                </c:pt>
                <c:pt idx="32">
                  <c:v>6513679380.2700005</c:v>
                </c:pt>
                <c:pt idx="33">
                  <c:v>4135235242.75</c:v>
                </c:pt>
                <c:pt idx="34">
                  <c:v>7301534889.1199999</c:v>
                </c:pt>
                <c:pt idx="35">
                  <c:v>9960195609.5699997</c:v>
                </c:pt>
                <c:pt idx="36">
                  <c:v>6264747815.2200003</c:v>
                </c:pt>
                <c:pt idx="37">
                  <c:v>7179749998.7299995</c:v>
                </c:pt>
                <c:pt idx="38">
                  <c:v>6480175216.8500004</c:v>
                </c:pt>
                <c:pt idx="39">
                  <c:v>7572569866.8800001</c:v>
                </c:pt>
                <c:pt idx="40">
                  <c:v>7586194306.4899998</c:v>
                </c:pt>
                <c:pt idx="41">
                  <c:v>8558411651.1499996</c:v>
                </c:pt>
                <c:pt idx="42">
                  <c:v>6332201743.6800003</c:v>
                </c:pt>
                <c:pt idx="43">
                  <c:v>8575067545.6100006</c:v>
                </c:pt>
                <c:pt idx="44">
                  <c:v>3763023648.0800004</c:v>
                </c:pt>
                <c:pt idx="45">
                  <c:v>4794168292.0800009</c:v>
                </c:pt>
                <c:pt idx="46">
                  <c:v>6812325282.5999994</c:v>
                </c:pt>
                <c:pt idx="47">
                  <c:v>10213813301.570002</c:v>
                </c:pt>
                <c:pt idx="48">
                  <c:v>9076556796.5500011</c:v>
                </c:pt>
                <c:pt idx="49">
                  <c:v>8498914984.8299999</c:v>
                </c:pt>
                <c:pt idx="50">
                  <c:v>10986775452.799999</c:v>
                </c:pt>
                <c:pt idx="51">
                  <c:v>11532317093.75</c:v>
                </c:pt>
                <c:pt idx="52">
                  <c:v>11846585410.09</c:v>
                </c:pt>
                <c:pt idx="53">
                  <c:v>11253196253.41</c:v>
                </c:pt>
                <c:pt idx="54">
                  <c:v>12336129794.120001</c:v>
                </c:pt>
                <c:pt idx="55">
                  <c:v>9571091547.7099991</c:v>
                </c:pt>
                <c:pt idx="56">
                  <c:v>9388931911.2500019</c:v>
                </c:pt>
                <c:pt idx="57">
                  <c:v>27149084911.41</c:v>
                </c:pt>
                <c:pt idx="58">
                  <c:v>22772845345.950001</c:v>
                </c:pt>
                <c:pt idx="59">
                  <c:v>17997747293.370003</c:v>
                </c:pt>
                <c:pt idx="60">
                  <c:v>16931627678.019999</c:v>
                </c:pt>
                <c:pt idx="61">
                  <c:v>13834227937.559999</c:v>
                </c:pt>
                <c:pt idx="62">
                  <c:v>17531199196.34</c:v>
                </c:pt>
                <c:pt idx="63">
                  <c:v>11060356488.219999</c:v>
                </c:pt>
                <c:pt idx="64">
                  <c:v>19974729788.290001</c:v>
                </c:pt>
                <c:pt idx="65">
                  <c:v>9234425706.6000004</c:v>
                </c:pt>
                <c:pt idx="66">
                  <c:v>7952677316.6999998</c:v>
                </c:pt>
                <c:pt idx="67">
                  <c:v>10845933963.09</c:v>
                </c:pt>
                <c:pt idx="68">
                  <c:v>12181156222.809999</c:v>
                </c:pt>
                <c:pt idx="69">
                  <c:v>8440409924.29</c:v>
                </c:pt>
                <c:pt idx="70">
                  <c:v>15225367721.859999</c:v>
                </c:pt>
                <c:pt idx="71">
                  <c:v>17855112103.07</c:v>
                </c:pt>
                <c:pt idx="72">
                  <c:v>14036792445.08</c:v>
                </c:pt>
                <c:pt idx="73">
                  <c:v>22861338557.049999</c:v>
                </c:pt>
                <c:pt idx="74">
                  <c:v>21383610518.630001</c:v>
                </c:pt>
                <c:pt idx="75">
                  <c:v>22598350727.790001</c:v>
                </c:pt>
                <c:pt idx="76">
                  <c:v>21523870321.970001</c:v>
                </c:pt>
                <c:pt idx="77">
                  <c:v>27662305475.759998</c:v>
                </c:pt>
                <c:pt idx="78">
                  <c:v>28095134468.259998</c:v>
                </c:pt>
                <c:pt idx="79">
                  <c:v>31397944260.110001</c:v>
                </c:pt>
                <c:pt idx="80">
                  <c:v>27974226156.559998</c:v>
                </c:pt>
                <c:pt idx="81">
                  <c:v>21915463527.119999</c:v>
                </c:pt>
                <c:pt idx="82">
                  <c:v>18513716571.43</c:v>
                </c:pt>
                <c:pt idx="83">
                  <c:v>36391994443.580002</c:v>
                </c:pt>
                <c:pt idx="84">
                  <c:v>29007116952.240002</c:v>
                </c:pt>
                <c:pt idx="85">
                  <c:v>29243343227.220005</c:v>
                </c:pt>
                <c:pt idx="86">
                  <c:v>23070812928.509998</c:v>
                </c:pt>
                <c:pt idx="87">
                  <c:v>22636744954.099998</c:v>
                </c:pt>
                <c:pt idx="88">
                  <c:v>21741741467.389999</c:v>
                </c:pt>
                <c:pt idx="89">
                  <c:v>27928456803.870003</c:v>
                </c:pt>
                <c:pt idx="90">
                  <c:v>27627117810.869999</c:v>
                </c:pt>
                <c:pt idx="91">
                  <c:v>33485112676.010002</c:v>
                </c:pt>
                <c:pt idx="92">
                  <c:v>23010501420.43</c:v>
                </c:pt>
                <c:pt idx="93">
                  <c:v>28907298135.790001</c:v>
                </c:pt>
                <c:pt idx="94">
                  <c:v>32546963193.779999</c:v>
                </c:pt>
                <c:pt idx="95">
                  <c:v>37770956627.959999</c:v>
                </c:pt>
              </c:numCache>
            </c:numRef>
          </c:val>
          <c:smooth val="0"/>
        </c:ser>
        <c:ser>
          <c:idx val="1"/>
          <c:order val="1"/>
          <c:tx>
            <c:strRef>
              <c:f>'Chart - balances and changes'!$A$3</c:f>
              <c:strCache>
                <c:ptCount val="1"/>
                <c:pt idx="0">
                  <c:v>Due to IB and Affiliates</c:v>
                </c:pt>
              </c:strCache>
            </c:strRef>
          </c:tx>
          <c:spPr>
            <a:ln w="28575" cap="rnd">
              <a:solidFill>
                <a:schemeClr val="accent2"/>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changes'!$B$3:$CS$3</c:f>
              <c:numCache>
                <c:formatCode>_("$"* #,##0_);_("$"* \(#,##0\);_("$"* "-"??_);_(@_)</c:formatCode>
                <c:ptCount val="96"/>
                <c:pt idx="0">
                  <c:v>2578535518</c:v>
                </c:pt>
                <c:pt idx="1">
                  <c:v>5558759681</c:v>
                </c:pt>
                <c:pt idx="2">
                  <c:v>3496157109</c:v>
                </c:pt>
                <c:pt idx="3">
                  <c:v>3763104974</c:v>
                </c:pt>
                <c:pt idx="4">
                  <c:v>4435723907</c:v>
                </c:pt>
                <c:pt idx="5">
                  <c:v>5408968596</c:v>
                </c:pt>
                <c:pt idx="6">
                  <c:v>7347476685</c:v>
                </c:pt>
                <c:pt idx="7">
                  <c:v>8192546999</c:v>
                </c:pt>
                <c:pt idx="8">
                  <c:v>13859659860</c:v>
                </c:pt>
                <c:pt idx="9">
                  <c:v>24523938092</c:v>
                </c:pt>
                <c:pt idx="10">
                  <c:v>24541336121</c:v>
                </c:pt>
                <c:pt idx="11">
                  <c:v>11615111876</c:v>
                </c:pt>
                <c:pt idx="12">
                  <c:v>20226367888</c:v>
                </c:pt>
                <c:pt idx="13">
                  <c:v>10796426832</c:v>
                </c:pt>
                <c:pt idx="14">
                  <c:v>16336559442</c:v>
                </c:pt>
                <c:pt idx="15">
                  <c:v>10632181979</c:v>
                </c:pt>
                <c:pt idx="16">
                  <c:v>10912979326</c:v>
                </c:pt>
                <c:pt idx="17">
                  <c:v>1991413847</c:v>
                </c:pt>
                <c:pt idx="18">
                  <c:v>3822901125</c:v>
                </c:pt>
                <c:pt idx="19">
                  <c:v>1725877110</c:v>
                </c:pt>
                <c:pt idx="20">
                  <c:v>1784784644</c:v>
                </c:pt>
                <c:pt idx="21">
                  <c:v>1374062337</c:v>
                </c:pt>
                <c:pt idx="22">
                  <c:v>2312387533</c:v>
                </c:pt>
                <c:pt idx="23">
                  <c:v>1652445402</c:v>
                </c:pt>
                <c:pt idx="24">
                  <c:v>5055132700.789999</c:v>
                </c:pt>
                <c:pt idx="25">
                  <c:v>5116396722.2799988</c:v>
                </c:pt>
                <c:pt idx="26">
                  <c:v>4717285756.0799999</c:v>
                </c:pt>
                <c:pt idx="27">
                  <c:v>4010867361.73</c:v>
                </c:pt>
                <c:pt idx="28">
                  <c:v>4467532504.8099995</c:v>
                </c:pt>
                <c:pt idx="29">
                  <c:v>3765781093.5499997</c:v>
                </c:pt>
                <c:pt idx="30">
                  <c:v>5138513694.9300003</c:v>
                </c:pt>
                <c:pt idx="31">
                  <c:v>3334931620.1900001</c:v>
                </c:pt>
                <c:pt idx="32">
                  <c:v>5837471591.1899996</c:v>
                </c:pt>
                <c:pt idx="33">
                  <c:v>3656329337.9300003</c:v>
                </c:pt>
                <c:pt idx="34">
                  <c:v>4187821307.0900002</c:v>
                </c:pt>
                <c:pt idx="35">
                  <c:v>1773085106.8699999</c:v>
                </c:pt>
                <c:pt idx="36">
                  <c:v>3875494678.8800001</c:v>
                </c:pt>
                <c:pt idx="37">
                  <c:v>1594887668.8400002</c:v>
                </c:pt>
                <c:pt idx="38">
                  <c:v>5482729326.8100004</c:v>
                </c:pt>
                <c:pt idx="39">
                  <c:v>6324536548.5100002</c:v>
                </c:pt>
                <c:pt idx="40">
                  <c:v>5531260687.9800005</c:v>
                </c:pt>
                <c:pt idx="41">
                  <c:v>3484132348.7000003</c:v>
                </c:pt>
                <c:pt idx="42">
                  <c:v>7529671253.4900007</c:v>
                </c:pt>
                <c:pt idx="43">
                  <c:v>9509918989.670002</c:v>
                </c:pt>
                <c:pt idx="44">
                  <c:v>7735858076.5500002</c:v>
                </c:pt>
                <c:pt idx="45">
                  <c:v>12938147497.869999</c:v>
                </c:pt>
                <c:pt idx="46">
                  <c:v>14426238307.450001</c:v>
                </c:pt>
                <c:pt idx="47">
                  <c:v>8530073057.6700001</c:v>
                </c:pt>
                <c:pt idx="48">
                  <c:v>13603886261.839998</c:v>
                </c:pt>
                <c:pt idx="49">
                  <c:v>21832920020.049999</c:v>
                </c:pt>
                <c:pt idx="50">
                  <c:v>32607490872.369999</c:v>
                </c:pt>
                <c:pt idx="51">
                  <c:v>50644057623.360001</c:v>
                </c:pt>
                <c:pt idx="52">
                  <c:v>51957525023.68</c:v>
                </c:pt>
                <c:pt idx="53">
                  <c:v>48938491676.110001</c:v>
                </c:pt>
                <c:pt idx="54">
                  <c:v>32897143665.509998</c:v>
                </c:pt>
                <c:pt idx="55">
                  <c:v>33841785850.759998</c:v>
                </c:pt>
                <c:pt idx="56">
                  <c:v>28051378384.840008</c:v>
                </c:pt>
                <c:pt idx="57">
                  <c:v>12380967636.439999</c:v>
                </c:pt>
                <c:pt idx="58">
                  <c:v>10289166327.999998</c:v>
                </c:pt>
                <c:pt idx="59">
                  <c:v>7702390202.6300001</c:v>
                </c:pt>
                <c:pt idx="60">
                  <c:v>13592328476.499998</c:v>
                </c:pt>
                <c:pt idx="61">
                  <c:v>16077548227.070002</c:v>
                </c:pt>
                <c:pt idx="62">
                  <c:v>15191692740.4</c:v>
                </c:pt>
                <c:pt idx="63">
                  <c:v>25775611336.98</c:v>
                </c:pt>
                <c:pt idx="64">
                  <c:v>18044325743.349998</c:v>
                </c:pt>
                <c:pt idx="65">
                  <c:v>11619541595.370001</c:v>
                </c:pt>
                <c:pt idx="66">
                  <c:v>12111108118.51</c:v>
                </c:pt>
                <c:pt idx="67">
                  <c:v>12627498087.320002</c:v>
                </c:pt>
                <c:pt idx="68">
                  <c:v>18513590614.200001</c:v>
                </c:pt>
                <c:pt idx="69">
                  <c:v>25826451478.740002</c:v>
                </c:pt>
                <c:pt idx="70">
                  <c:v>17232666947.48</c:v>
                </c:pt>
                <c:pt idx="71">
                  <c:v>17899322936.860001</c:v>
                </c:pt>
                <c:pt idx="72">
                  <c:v>15574672708.5</c:v>
                </c:pt>
                <c:pt idx="73">
                  <c:v>26069702314.789997</c:v>
                </c:pt>
                <c:pt idx="74">
                  <c:v>26888612276.769997</c:v>
                </c:pt>
                <c:pt idx="75">
                  <c:v>36834161735.389999</c:v>
                </c:pt>
                <c:pt idx="76">
                  <c:v>41888004393.170006</c:v>
                </c:pt>
                <c:pt idx="77">
                  <c:v>44207874765.209999</c:v>
                </c:pt>
                <c:pt idx="78">
                  <c:v>37173035243.099991</c:v>
                </c:pt>
                <c:pt idx="79">
                  <c:v>37657099418.900002</c:v>
                </c:pt>
                <c:pt idx="80">
                  <c:v>44464401506.500008</c:v>
                </c:pt>
                <c:pt idx="81">
                  <c:v>53443032643.199997</c:v>
                </c:pt>
                <c:pt idx="82">
                  <c:v>38474814008.580002</c:v>
                </c:pt>
                <c:pt idx="83">
                  <c:v>21451415428.630005</c:v>
                </c:pt>
                <c:pt idx="84">
                  <c:v>23948931236.070004</c:v>
                </c:pt>
                <c:pt idx="85">
                  <c:v>39267081416.910004</c:v>
                </c:pt>
                <c:pt idx="86">
                  <c:v>47264044524.800003</c:v>
                </c:pt>
                <c:pt idx="87">
                  <c:v>40295669720.530006</c:v>
                </c:pt>
                <c:pt idx="88">
                  <c:v>20856356336.499996</c:v>
                </c:pt>
                <c:pt idx="89">
                  <c:v>26836212088.200001</c:v>
                </c:pt>
                <c:pt idx="90">
                  <c:v>16853735932.009998</c:v>
                </c:pt>
                <c:pt idx="91">
                  <c:v>37646584893.090004</c:v>
                </c:pt>
                <c:pt idx="92">
                  <c:v>28827901531.639999</c:v>
                </c:pt>
                <c:pt idx="93">
                  <c:v>12543898993.779997</c:v>
                </c:pt>
                <c:pt idx="94">
                  <c:v>14560082314.120001</c:v>
                </c:pt>
                <c:pt idx="95">
                  <c:v>21224690800.209999</c:v>
                </c:pt>
              </c:numCache>
            </c:numRef>
          </c:val>
          <c:smooth val="0"/>
        </c:ser>
        <c:ser>
          <c:idx val="2"/>
          <c:order val="2"/>
          <c:tx>
            <c:strRef>
              <c:f>'Chart - balances and changes'!$A$4</c:f>
              <c:strCache>
                <c:ptCount val="1"/>
                <c:pt idx="0">
                  <c:v>Demand, MM and Savings</c:v>
                </c:pt>
              </c:strCache>
            </c:strRef>
          </c:tx>
          <c:spPr>
            <a:ln w="28575" cap="rnd">
              <a:solidFill>
                <a:schemeClr val="accent3"/>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changes'!$B$4:$CS$4</c:f>
              <c:numCache>
                <c:formatCode>_("$"* #,##0_);_("$"* \(#,##0\);_("$"* "-"??_);_(@_)</c:formatCode>
                <c:ptCount val="96"/>
                <c:pt idx="0">
                  <c:v>231706090</c:v>
                </c:pt>
                <c:pt idx="1">
                  <c:v>262140780</c:v>
                </c:pt>
                <c:pt idx="2">
                  <c:v>250999811</c:v>
                </c:pt>
                <c:pt idx="3">
                  <c:v>224870781</c:v>
                </c:pt>
                <c:pt idx="4">
                  <c:v>258056094</c:v>
                </c:pt>
                <c:pt idx="5">
                  <c:v>355634167</c:v>
                </c:pt>
                <c:pt idx="6">
                  <c:v>382173456</c:v>
                </c:pt>
                <c:pt idx="7">
                  <c:v>410065965</c:v>
                </c:pt>
                <c:pt idx="8">
                  <c:v>415566681</c:v>
                </c:pt>
                <c:pt idx="9">
                  <c:v>341847878</c:v>
                </c:pt>
                <c:pt idx="10">
                  <c:v>387418147</c:v>
                </c:pt>
                <c:pt idx="11">
                  <c:v>366779874</c:v>
                </c:pt>
                <c:pt idx="12">
                  <c:v>388731430</c:v>
                </c:pt>
                <c:pt idx="13">
                  <c:v>382179893</c:v>
                </c:pt>
                <c:pt idx="14">
                  <c:v>478229299</c:v>
                </c:pt>
                <c:pt idx="15">
                  <c:v>395441311</c:v>
                </c:pt>
                <c:pt idx="16">
                  <c:v>416493728</c:v>
                </c:pt>
                <c:pt idx="17">
                  <c:v>357226267</c:v>
                </c:pt>
                <c:pt idx="18">
                  <c:v>417183676</c:v>
                </c:pt>
                <c:pt idx="19">
                  <c:v>380476175</c:v>
                </c:pt>
                <c:pt idx="20">
                  <c:v>395328805</c:v>
                </c:pt>
                <c:pt idx="21">
                  <c:v>421847827</c:v>
                </c:pt>
                <c:pt idx="22">
                  <c:v>412647852</c:v>
                </c:pt>
                <c:pt idx="23">
                  <c:v>394058943</c:v>
                </c:pt>
                <c:pt idx="24">
                  <c:v>385441294.62</c:v>
                </c:pt>
                <c:pt idx="25">
                  <c:v>395146321.88</c:v>
                </c:pt>
                <c:pt idx="26">
                  <c:v>401550618.51999998</c:v>
                </c:pt>
                <c:pt idx="27">
                  <c:v>421065572.11000001</c:v>
                </c:pt>
                <c:pt idx="28">
                  <c:v>530933601.91999996</c:v>
                </c:pt>
                <c:pt idx="29">
                  <c:v>592685045.81000018</c:v>
                </c:pt>
                <c:pt idx="30">
                  <c:v>504789321.33000004</c:v>
                </c:pt>
                <c:pt idx="31">
                  <c:v>543092966.24000001</c:v>
                </c:pt>
                <c:pt idx="32">
                  <c:v>602029919.33000004</c:v>
                </c:pt>
                <c:pt idx="33">
                  <c:v>604779088.83000004</c:v>
                </c:pt>
                <c:pt idx="34">
                  <c:v>529539129.98999995</c:v>
                </c:pt>
                <c:pt idx="35">
                  <c:v>475425126.40999997</c:v>
                </c:pt>
                <c:pt idx="36">
                  <c:v>470822995.42999995</c:v>
                </c:pt>
                <c:pt idx="37">
                  <c:v>497840144.16999996</c:v>
                </c:pt>
                <c:pt idx="38">
                  <c:v>489870005.17999995</c:v>
                </c:pt>
                <c:pt idx="39">
                  <c:v>551681573.63999999</c:v>
                </c:pt>
                <c:pt idx="40">
                  <c:v>554690611.69999993</c:v>
                </c:pt>
                <c:pt idx="41">
                  <c:v>576900680.69999993</c:v>
                </c:pt>
                <c:pt idx="42">
                  <c:v>589011316.45999992</c:v>
                </c:pt>
                <c:pt idx="43">
                  <c:v>614128292.49000013</c:v>
                </c:pt>
                <c:pt idx="44">
                  <c:v>586765197.16999984</c:v>
                </c:pt>
                <c:pt idx="45">
                  <c:v>617632644.94000006</c:v>
                </c:pt>
                <c:pt idx="46">
                  <c:v>668007426.72000003</c:v>
                </c:pt>
                <c:pt idx="47">
                  <c:v>644065817.48999989</c:v>
                </c:pt>
                <c:pt idx="48">
                  <c:v>634584100.12</c:v>
                </c:pt>
                <c:pt idx="49">
                  <c:v>602135827.57000005</c:v>
                </c:pt>
                <c:pt idx="50">
                  <c:v>609836466.96999991</c:v>
                </c:pt>
                <c:pt idx="51">
                  <c:v>694401163.01999998</c:v>
                </c:pt>
                <c:pt idx="52">
                  <c:v>762607476.41999984</c:v>
                </c:pt>
                <c:pt idx="53">
                  <c:v>772032772.07000005</c:v>
                </c:pt>
                <c:pt idx="54">
                  <c:v>800184234.40999997</c:v>
                </c:pt>
                <c:pt idx="55">
                  <c:v>882679683.91999996</c:v>
                </c:pt>
                <c:pt idx="56">
                  <c:v>970631721.2700001</c:v>
                </c:pt>
                <c:pt idx="57">
                  <c:v>1024568771.2899998</c:v>
                </c:pt>
                <c:pt idx="58">
                  <c:v>864917962.00999999</c:v>
                </c:pt>
                <c:pt idx="59">
                  <c:v>1051633358.49</c:v>
                </c:pt>
                <c:pt idx="60">
                  <c:v>953176378.85999978</c:v>
                </c:pt>
                <c:pt idx="61">
                  <c:v>976893634.92999995</c:v>
                </c:pt>
                <c:pt idx="62">
                  <c:v>1151950597.2399998</c:v>
                </c:pt>
                <c:pt idx="63">
                  <c:v>1035212112.6099998</c:v>
                </c:pt>
                <c:pt idx="64">
                  <c:v>1340645522.6300001</c:v>
                </c:pt>
                <c:pt idx="65">
                  <c:v>1437188201.6000001</c:v>
                </c:pt>
                <c:pt idx="66">
                  <c:v>1566024447.4800003</c:v>
                </c:pt>
                <c:pt idx="67">
                  <c:v>1624449130.1800001</c:v>
                </c:pt>
                <c:pt idx="68">
                  <c:v>1351248221.6200001</c:v>
                </c:pt>
                <c:pt idx="69">
                  <c:v>1186634011.25</c:v>
                </c:pt>
                <c:pt idx="70">
                  <c:v>1444916656.8199995</c:v>
                </c:pt>
                <c:pt idx="71">
                  <c:v>1789895459.0399997</c:v>
                </c:pt>
                <c:pt idx="72">
                  <c:v>1785937268.5999999</c:v>
                </c:pt>
                <c:pt idx="73">
                  <c:v>1614846431.9599998</c:v>
                </c:pt>
                <c:pt idx="74">
                  <c:v>3934959362.3999996</c:v>
                </c:pt>
                <c:pt idx="75">
                  <c:v>3485922153.3999996</c:v>
                </c:pt>
                <c:pt idx="76">
                  <c:v>4039179216.2200003</c:v>
                </c:pt>
                <c:pt idx="77">
                  <c:v>4307299047.5199995</c:v>
                </c:pt>
                <c:pt idx="78">
                  <c:v>3207121693.2499995</c:v>
                </c:pt>
                <c:pt idx="79">
                  <c:v>3026851322.5699997</c:v>
                </c:pt>
                <c:pt idx="80">
                  <c:v>2803968616.1999998</c:v>
                </c:pt>
                <c:pt idx="81">
                  <c:v>2228883238.0799994</c:v>
                </c:pt>
                <c:pt idx="82">
                  <c:v>3171850877.5499992</c:v>
                </c:pt>
                <c:pt idx="83">
                  <c:v>3209046893.4399986</c:v>
                </c:pt>
                <c:pt idx="84">
                  <c:v>3166407836.4400001</c:v>
                </c:pt>
                <c:pt idx="85">
                  <c:v>3707858367.9100003</c:v>
                </c:pt>
                <c:pt idx="86">
                  <c:v>3214652335.0999999</c:v>
                </c:pt>
                <c:pt idx="87">
                  <c:v>3124783842.5299997</c:v>
                </c:pt>
                <c:pt idx="88">
                  <c:v>4151298745.0999999</c:v>
                </c:pt>
                <c:pt idx="89">
                  <c:v>6150362491.2200003</c:v>
                </c:pt>
                <c:pt idx="90">
                  <c:v>6757170972.5999994</c:v>
                </c:pt>
                <c:pt idx="91">
                  <c:v>8481653860.3100014</c:v>
                </c:pt>
                <c:pt idx="92">
                  <c:v>8972467499.9699993</c:v>
                </c:pt>
                <c:pt idx="93">
                  <c:v>8314677668.6900005</c:v>
                </c:pt>
                <c:pt idx="94">
                  <c:v>7494041114.3300009</c:v>
                </c:pt>
                <c:pt idx="95">
                  <c:v>7107960082.750001</c:v>
                </c:pt>
              </c:numCache>
            </c:numRef>
          </c:val>
          <c:smooth val="0"/>
        </c:ser>
        <c:ser>
          <c:idx val="3"/>
          <c:order val="3"/>
          <c:tx>
            <c:strRef>
              <c:f>'Chart - balances and changes'!$A$5</c:f>
              <c:strCache>
                <c:ptCount val="1"/>
                <c:pt idx="0">
                  <c:v>Time Deposits</c:v>
                </c:pt>
              </c:strCache>
            </c:strRef>
          </c:tx>
          <c:spPr>
            <a:ln w="28575" cap="rnd">
              <a:solidFill>
                <a:schemeClr val="accent4"/>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changes'!$B$5:$CS$5</c:f>
              <c:numCache>
                <c:formatCode>_("$"* #,##0_);_("$"* \(#,##0\);_("$"* "-"??_);_(@_)</c:formatCode>
                <c:ptCount val="96"/>
                <c:pt idx="0">
                  <c:v>171965330</c:v>
                </c:pt>
                <c:pt idx="1">
                  <c:v>179685550</c:v>
                </c:pt>
                <c:pt idx="2">
                  <c:v>166686215</c:v>
                </c:pt>
                <c:pt idx="3">
                  <c:v>160158125</c:v>
                </c:pt>
                <c:pt idx="4">
                  <c:v>160024678</c:v>
                </c:pt>
                <c:pt idx="5">
                  <c:v>159078048</c:v>
                </c:pt>
                <c:pt idx="6">
                  <c:v>172991463</c:v>
                </c:pt>
                <c:pt idx="7">
                  <c:v>175093983</c:v>
                </c:pt>
                <c:pt idx="8">
                  <c:v>205045565</c:v>
                </c:pt>
                <c:pt idx="9">
                  <c:v>225841882</c:v>
                </c:pt>
                <c:pt idx="10">
                  <c:v>210268105</c:v>
                </c:pt>
                <c:pt idx="11">
                  <c:v>205837914</c:v>
                </c:pt>
                <c:pt idx="12">
                  <c:v>187443827</c:v>
                </c:pt>
                <c:pt idx="13">
                  <c:v>175839947</c:v>
                </c:pt>
                <c:pt idx="14">
                  <c:v>187888613</c:v>
                </c:pt>
                <c:pt idx="15">
                  <c:v>191587130</c:v>
                </c:pt>
                <c:pt idx="16">
                  <c:v>187668389</c:v>
                </c:pt>
                <c:pt idx="17">
                  <c:v>190773499</c:v>
                </c:pt>
                <c:pt idx="18">
                  <c:v>187878350</c:v>
                </c:pt>
                <c:pt idx="19">
                  <c:v>185670629</c:v>
                </c:pt>
                <c:pt idx="20">
                  <c:v>181045392</c:v>
                </c:pt>
                <c:pt idx="21">
                  <c:v>177412973</c:v>
                </c:pt>
                <c:pt idx="22">
                  <c:v>174535221</c:v>
                </c:pt>
                <c:pt idx="23">
                  <c:v>235646390</c:v>
                </c:pt>
                <c:pt idx="24">
                  <c:v>183799777.87</c:v>
                </c:pt>
                <c:pt idx="25">
                  <c:v>181475698.17000002</c:v>
                </c:pt>
                <c:pt idx="26">
                  <c:v>170056282.64000002</c:v>
                </c:pt>
                <c:pt idx="27">
                  <c:v>169705028.84</c:v>
                </c:pt>
                <c:pt idx="28">
                  <c:v>167733084.63000003</c:v>
                </c:pt>
                <c:pt idx="29">
                  <c:v>175053547.68000001</c:v>
                </c:pt>
                <c:pt idx="30">
                  <c:v>171862179.88</c:v>
                </c:pt>
                <c:pt idx="31">
                  <c:v>166784936.06</c:v>
                </c:pt>
                <c:pt idx="32">
                  <c:v>153249495.34999999</c:v>
                </c:pt>
                <c:pt idx="33">
                  <c:v>158609970.78999999</c:v>
                </c:pt>
                <c:pt idx="34">
                  <c:v>158738850.06</c:v>
                </c:pt>
                <c:pt idx="35">
                  <c:v>159055791.69999999</c:v>
                </c:pt>
                <c:pt idx="36">
                  <c:v>159354612.63</c:v>
                </c:pt>
                <c:pt idx="37">
                  <c:v>155298110.46000001</c:v>
                </c:pt>
                <c:pt idx="38">
                  <c:v>154983330.94</c:v>
                </c:pt>
                <c:pt idx="39">
                  <c:v>158658317.06999999</c:v>
                </c:pt>
                <c:pt idx="40">
                  <c:v>163896505.69999999</c:v>
                </c:pt>
                <c:pt idx="41">
                  <c:v>193112987.28999999</c:v>
                </c:pt>
                <c:pt idx="42">
                  <c:v>210457449.47999999</c:v>
                </c:pt>
                <c:pt idx="43">
                  <c:v>216715423.49000001</c:v>
                </c:pt>
                <c:pt idx="44">
                  <c:v>226246693.85999998</c:v>
                </c:pt>
                <c:pt idx="45">
                  <c:v>257332254.39000002</c:v>
                </c:pt>
                <c:pt idx="46">
                  <c:v>259646191.91</c:v>
                </c:pt>
                <c:pt idx="47">
                  <c:v>290305709.21999997</c:v>
                </c:pt>
                <c:pt idx="48">
                  <c:v>293707738.47000003</c:v>
                </c:pt>
                <c:pt idx="49">
                  <c:v>312111410.71999997</c:v>
                </c:pt>
                <c:pt idx="50">
                  <c:v>393982783.63000005</c:v>
                </c:pt>
                <c:pt idx="51">
                  <c:v>405417727.36000001</c:v>
                </c:pt>
                <c:pt idx="52">
                  <c:v>427451703.81999999</c:v>
                </c:pt>
                <c:pt idx="53">
                  <c:v>432649542.59000003</c:v>
                </c:pt>
                <c:pt idx="54">
                  <c:v>449107412.22000003</c:v>
                </c:pt>
                <c:pt idx="55">
                  <c:v>502690396.80000001</c:v>
                </c:pt>
                <c:pt idx="56">
                  <c:v>482086883.15000004</c:v>
                </c:pt>
                <c:pt idx="57">
                  <c:v>539509687.17000008</c:v>
                </c:pt>
                <c:pt idx="58">
                  <c:v>709641181.21999991</c:v>
                </c:pt>
                <c:pt idx="59">
                  <c:v>763319981.30999994</c:v>
                </c:pt>
                <c:pt idx="60">
                  <c:v>640940992.58000004</c:v>
                </c:pt>
                <c:pt idx="61">
                  <c:v>651444167.67999995</c:v>
                </c:pt>
                <c:pt idx="62">
                  <c:v>919486002.10000002</c:v>
                </c:pt>
                <c:pt idx="63">
                  <c:v>911999485.15999997</c:v>
                </c:pt>
                <c:pt idx="64">
                  <c:v>1162539383.8399999</c:v>
                </c:pt>
                <c:pt idx="65">
                  <c:v>1093691697.1800001</c:v>
                </c:pt>
                <c:pt idx="66">
                  <c:v>975029972.56000006</c:v>
                </c:pt>
                <c:pt idx="67">
                  <c:v>942959234.68999994</c:v>
                </c:pt>
                <c:pt idx="68">
                  <c:v>1127025214.99</c:v>
                </c:pt>
                <c:pt idx="69">
                  <c:v>1226581888.1399999</c:v>
                </c:pt>
                <c:pt idx="70">
                  <c:v>1308400609.97</c:v>
                </c:pt>
                <c:pt idx="71">
                  <c:v>2042845497.0700002</c:v>
                </c:pt>
                <c:pt idx="72">
                  <c:v>1220009809.3800001</c:v>
                </c:pt>
                <c:pt idx="73">
                  <c:v>1491349989.6400001</c:v>
                </c:pt>
                <c:pt idx="74">
                  <c:v>1337542525.3099999</c:v>
                </c:pt>
                <c:pt idx="75">
                  <c:v>1253168813.3000002</c:v>
                </c:pt>
                <c:pt idx="76">
                  <c:v>1539106088.9499998</c:v>
                </c:pt>
                <c:pt idx="77">
                  <c:v>1397325495.3899999</c:v>
                </c:pt>
                <c:pt idx="78">
                  <c:v>1609573331.04</c:v>
                </c:pt>
                <c:pt idx="79">
                  <c:v>1828622610.5999999</c:v>
                </c:pt>
                <c:pt idx="80">
                  <c:v>1649052341.0600002</c:v>
                </c:pt>
                <c:pt idx="81">
                  <c:v>1735562442.78</c:v>
                </c:pt>
                <c:pt idx="82">
                  <c:v>1657772961.96</c:v>
                </c:pt>
                <c:pt idx="83">
                  <c:v>1747998210.3100002</c:v>
                </c:pt>
                <c:pt idx="84">
                  <c:v>1535656285.8300002</c:v>
                </c:pt>
                <c:pt idx="85">
                  <c:v>1469359209.9299998</c:v>
                </c:pt>
                <c:pt idx="86">
                  <c:v>1464257226.0599999</c:v>
                </c:pt>
                <c:pt idx="87">
                  <c:v>1610583483.01</c:v>
                </c:pt>
                <c:pt idx="88">
                  <c:v>1729107251.3099997</c:v>
                </c:pt>
                <c:pt idx="89">
                  <c:v>1719921639.8499999</c:v>
                </c:pt>
                <c:pt idx="90">
                  <c:v>2704807298.5899997</c:v>
                </c:pt>
                <c:pt idx="91">
                  <c:v>1951531016.54</c:v>
                </c:pt>
                <c:pt idx="92">
                  <c:v>1992136475.97</c:v>
                </c:pt>
                <c:pt idx="93">
                  <c:v>2043492388.8399999</c:v>
                </c:pt>
                <c:pt idx="94">
                  <c:v>1485427278.0800002</c:v>
                </c:pt>
                <c:pt idx="95">
                  <c:v>2523413953.5300002</c:v>
                </c:pt>
              </c:numCache>
            </c:numRef>
          </c:val>
          <c:smooth val="0"/>
        </c:ser>
        <c:ser>
          <c:idx val="4"/>
          <c:order val="4"/>
          <c:tx>
            <c:strRef>
              <c:f>'Chart - balances and changes'!$A$6</c:f>
              <c:strCache>
                <c:ptCount val="1"/>
                <c:pt idx="0">
                  <c:v>Brokered CDs</c:v>
                </c:pt>
              </c:strCache>
            </c:strRef>
          </c:tx>
          <c:spPr>
            <a:ln w="28575" cap="rnd">
              <a:solidFill>
                <a:schemeClr val="accent5"/>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changes'!$B$6:$CS$6</c:f>
              <c:numCache>
                <c:formatCode>_("$"* #,##0_);_("$"* \(#,##0\);_("$"* "-"??_);_(@_)</c:formatCode>
                <c:ptCount val="96"/>
                <c:pt idx="0">
                  <c:v>144156000</c:v>
                </c:pt>
                <c:pt idx="1">
                  <c:v>121083000</c:v>
                </c:pt>
                <c:pt idx="2">
                  <c:v>112759000</c:v>
                </c:pt>
                <c:pt idx="3">
                  <c:v>82292000</c:v>
                </c:pt>
                <c:pt idx="4">
                  <c:v>59825000</c:v>
                </c:pt>
                <c:pt idx="5">
                  <c:v>59825000</c:v>
                </c:pt>
                <c:pt idx="6">
                  <c:v>19953000</c:v>
                </c:pt>
                <c:pt idx="7">
                  <c:v>0</c:v>
                </c:pt>
                <c:pt idx="8">
                  <c:v>131211000</c:v>
                </c:pt>
                <c:pt idx="9">
                  <c:v>240285000</c:v>
                </c:pt>
                <c:pt idx="10">
                  <c:v>240285000</c:v>
                </c:pt>
                <c:pt idx="11">
                  <c:v>189946000</c:v>
                </c:pt>
                <c:pt idx="12">
                  <c:v>109581000</c:v>
                </c:pt>
                <c:pt idx="13">
                  <c:v>109581000</c:v>
                </c:pt>
                <c:pt idx="14">
                  <c:v>28709000</c:v>
                </c:pt>
                <c:pt idx="15">
                  <c:v>0</c:v>
                </c:pt>
                <c:pt idx="16">
                  <c:v>0</c:v>
                </c:pt>
                <c:pt idx="17">
                  <c:v>0</c:v>
                </c:pt>
                <c:pt idx="18">
                  <c:v>0</c:v>
                </c:pt>
                <c:pt idx="19">
                  <c:v>0</c:v>
                </c:pt>
                <c:pt idx="20">
                  <c:v>0</c:v>
                </c:pt>
                <c:pt idx="21">
                  <c:v>0</c:v>
                </c:pt>
                <c:pt idx="22">
                  <c:v>0</c:v>
                </c:pt>
                <c:pt idx="23">
                  <c:v>0</c:v>
                </c:pt>
                <c:pt idx="24">
                  <c:v>0</c:v>
                </c:pt>
                <c:pt idx="25">
                  <c:v>156091000</c:v>
                </c:pt>
                <c:pt idx="26">
                  <c:v>395292000</c:v>
                </c:pt>
                <c:pt idx="27">
                  <c:v>794373000</c:v>
                </c:pt>
                <c:pt idx="28">
                  <c:v>1423036000</c:v>
                </c:pt>
                <c:pt idx="29">
                  <c:v>1988085000</c:v>
                </c:pt>
                <c:pt idx="30">
                  <c:v>2256919000</c:v>
                </c:pt>
                <c:pt idx="31">
                  <c:v>2663237000</c:v>
                </c:pt>
                <c:pt idx="32">
                  <c:v>2760191000</c:v>
                </c:pt>
                <c:pt idx="33">
                  <c:v>2654384000</c:v>
                </c:pt>
                <c:pt idx="34">
                  <c:v>2350755000</c:v>
                </c:pt>
                <c:pt idx="35">
                  <c:v>2628397999.9899998</c:v>
                </c:pt>
                <c:pt idx="36">
                  <c:v>2816866999.98</c:v>
                </c:pt>
                <c:pt idx="37">
                  <c:v>3154431999.98</c:v>
                </c:pt>
                <c:pt idx="38">
                  <c:v>3797715999.98</c:v>
                </c:pt>
                <c:pt idx="39">
                  <c:v>4735937999.9799995</c:v>
                </c:pt>
                <c:pt idx="40">
                  <c:v>5405827999.9899998</c:v>
                </c:pt>
                <c:pt idx="41">
                  <c:v>6558024999.9799995</c:v>
                </c:pt>
                <c:pt idx="42">
                  <c:v>6771076999.9799995</c:v>
                </c:pt>
                <c:pt idx="43">
                  <c:v>7306786999.96</c:v>
                </c:pt>
                <c:pt idx="44">
                  <c:v>7360002902.1499996</c:v>
                </c:pt>
                <c:pt idx="45">
                  <c:v>7840690558.9399996</c:v>
                </c:pt>
                <c:pt idx="46">
                  <c:v>8533467223.9799995</c:v>
                </c:pt>
                <c:pt idx="47">
                  <c:v>9586076474.7999992</c:v>
                </c:pt>
                <c:pt idx="48">
                  <c:v>9016549314.1100006</c:v>
                </c:pt>
                <c:pt idx="49">
                  <c:v>8407078428.8199997</c:v>
                </c:pt>
                <c:pt idx="50">
                  <c:v>7806382520.8699999</c:v>
                </c:pt>
                <c:pt idx="51">
                  <c:v>7464070064.25</c:v>
                </c:pt>
                <c:pt idx="52">
                  <c:v>7292394679.8500004</c:v>
                </c:pt>
                <c:pt idx="53">
                  <c:v>6678301349.1000004</c:v>
                </c:pt>
                <c:pt idx="54">
                  <c:v>6872851003.3400002</c:v>
                </c:pt>
                <c:pt idx="55">
                  <c:v>6960499316.6400003</c:v>
                </c:pt>
                <c:pt idx="56">
                  <c:v>7067775304.29</c:v>
                </c:pt>
                <c:pt idx="57">
                  <c:v>6966180805.8299999</c:v>
                </c:pt>
                <c:pt idx="58">
                  <c:v>7797757079.8400002</c:v>
                </c:pt>
                <c:pt idx="59">
                  <c:v>8338761663.8899994</c:v>
                </c:pt>
                <c:pt idx="60">
                  <c:v>7337398724.0500002</c:v>
                </c:pt>
                <c:pt idx="61">
                  <c:v>6433720277.8299999</c:v>
                </c:pt>
                <c:pt idx="62">
                  <c:v>8211871453.3699999</c:v>
                </c:pt>
                <c:pt idx="63">
                  <c:v>8343823057.8099995</c:v>
                </c:pt>
                <c:pt idx="64">
                  <c:v>8186801071.8400002</c:v>
                </c:pt>
                <c:pt idx="65">
                  <c:v>8762954091.4799995</c:v>
                </c:pt>
                <c:pt idx="66">
                  <c:v>9336303807.2800007</c:v>
                </c:pt>
                <c:pt idx="67">
                  <c:v>9561564695.6199989</c:v>
                </c:pt>
                <c:pt idx="68">
                  <c:v>9164627763.2799988</c:v>
                </c:pt>
                <c:pt idx="69">
                  <c:v>9101841055.1399994</c:v>
                </c:pt>
                <c:pt idx="70">
                  <c:v>9432338018.0799999</c:v>
                </c:pt>
                <c:pt idx="71">
                  <c:v>9878072883.5799999</c:v>
                </c:pt>
                <c:pt idx="72">
                  <c:v>8653952806.2700005</c:v>
                </c:pt>
                <c:pt idx="73">
                  <c:v>9290476309.0100002</c:v>
                </c:pt>
                <c:pt idx="74">
                  <c:v>10169270188.259998</c:v>
                </c:pt>
                <c:pt idx="75">
                  <c:v>9124305126.2999992</c:v>
                </c:pt>
                <c:pt idx="76">
                  <c:v>9149332203.6599998</c:v>
                </c:pt>
                <c:pt idx="77">
                  <c:v>8906437771.3800011</c:v>
                </c:pt>
                <c:pt idx="78">
                  <c:v>9107949542.1499996</c:v>
                </c:pt>
                <c:pt idx="79">
                  <c:v>9172436581.9799995</c:v>
                </c:pt>
                <c:pt idx="80">
                  <c:v>9504574332.6100006</c:v>
                </c:pt>
                <c:pt idx="81">
                  <c:v>9668204945.6499996</c:v>
                </c:pt>
                <c:pt idx="82">
                  <c:v>9527639818.1699982</c:v>
                </c:pt>
                <c:pt idx="83">
                  <c:v>9883208330.4599991</c:v>
                </c:pt>
                <c:pt idx="84">
                  <c:v>8292432819.8100004</c:v>
                </c:pt>
                <c:pt idx="85">
                  <c:v>7363123549.1700001</c:v>
                </c:pt>
                <c:pt idx="86">
                  <c:v>6729507435.4400005</c:v>
                </c:pt>
                <c:pt idx="87">
                  <c:v>7450411115.8699999</c:v>
                </c:pt>
                <c:pt idx="88">
                  <c:v>7569507824.9300013</c:v>
                </c:pt>
                <c:pt idx="89">
                  <c:v>9393676581.2900009</c:v>
                </c:pt>
                <c:pt idx="90">
                  <c:v>8105899227.0799999</c:v>
                </c:pt>
                <c:pt idx="91">
                  <c:v>8681862162.75</c:v>
                </c:pt>
                <c:pt idx="92">
                  <c:v>8858593356.7000008</c:v>
                </c:pt>
                <c:pt idx="93">
                  <c:v>7793019717.2900009</c:v>
                </c:pt>
                <c:pt idx="94">
                  <c:v>7253686187.4799995</c:v>
                </c:pt>
                <c:pt idx="95">
                  <c:v>7525838942.4800005</c:v>
                </c:pt>
              </c:numCache>
            </c:numRef>
          </c:val>
          <c:smooth val="0"/>
        </c:ser>
        <c:ser>
          <c:idx val="5"/>
          <c:order val="5"/>
          <c:tx>
            <c:strRef>
              <c:f>'Chart - balances and changes'!$A$7</c:f>
              <c:strCache>
                <c:ptCount val="1"/>
                <c:pt idx="0">
                  <c:v>Total Deposit</c:v>
                </c:pt>
              </c:strCache>
            </c:strRef>
          </c:tx>
          <c:spPr>
            <a:ln w="28575" cap="rnd">
              <a:solidFill>
                <a:schemeClr val="accent6"/>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changes'!$B$7:$CS$7</c:f>
              <c:numCache>
                <c:formatCode>_("$"* #,##0_);_("$"* \(#,##0\);_("$"* "-"??_);_(@_)</c:formatCode>
                <c:ptCount val="96"/>
                <c:pt idx="0">
                  <c:v>10813394031</c:v>
                </c:pt>
                <c:pt idx="1">
                  <c:v>7798199529</c:v>
                </c:pt>
                <c:pt idx="2">
                  <c:v>7752252471</c:v>
                </c:pt>
                <c:pt idx="3">
                  <c:v>6660947250</c:v>
                </c:pt>
                <c:pt idx="4">
                  <c:v>6949293818</c:v>
                </c:pt>
                <c:pt idx="5">
                  <c:v>7131509862</c:v>
                </c:pt>
                <c:pt idx="6">
                  <c:v>9280536274</c:v>
                </c:pt>
                <c:pt idx="7">
                  <c:v>9528364458</c:v>
                </c:pt>
                <c:pt idx="8">
                  <c:v>28718388379</c:v>
                </c:pt>
                <c:pt idx="9">
                  <c:v>38158305320</c:v>
                </c:pt>
                <c:pt idx="10">
                  <c:v>54652043148</c:v>
                </c:pt>
                <c:pt idx="11">
                  <c:v>38696221200</c:v>
                </c:pt>
                <c:pt idx="12">
                  <c:v>45752159633</c:v>
                </c:pt>
                <c:pt idx="13">
                  <c:v>32569029286</c:v>
                </c:pt>
                <c:pt idx="14">
                  <c:v>37819527626</c:v>
                </c:pt>
                <c:pt idx="15">
                  <c:v>26362401043</c:v>
                </c:pt>
                <c:pt idx="16">
                  <c:v>21138072529</c:v>
                </c:pt>
                <c:pt idx="17">
                  <c:v>15681654000</c:v>
                </c:pt>
                <c:pt idx="18">
                  <c:v>16704592887</c:v>
                </c:pt>
                <c:pt idx="19">
                  <c:v>14623384320</c:v>
                </c:pt>
                <c:pt idx="20">
                  <c:v>8054397135</c:v>
                </c:pt>
                <c:pt idx="21">
                  <c:v>12642487519</c:v>
                </c:pt>
                <c:pt idx="22">
                  <c:v>11383304637</c:v>
                </c:pt>
                <c:pt idx="23">
                  <c:v>12167504448</c:v>
                </c:pt>
                <c:pt idx="24">
                  <c:v>17006006267.300001</c:v>
                </c:pt>
                <c:pt idx="25">
                  <c:v>12964817023.209999</c:v>
                </c:pt>
                <c:pt idx="26">
                  <c:v>15844036245.4</c:v>
                </c:pt>
                <c:pt idx="27">
                  <c:v>14777040126.41</c:v>
                </c:pt>
                <c:pt idx="28">
                  <c:v>12890723745.299999</c:v>
                </c:pt>
                <c:pt idx="29">
                  <c:v>11662430299</c:v>
                </c:pt>
                <c:pt idx="30">
                  <c:v>12152769946.799999</c:v>
                </c:pt>
                <c:pt idx="31">
                  <c:v>14227756519.359999</c:v>
                </c:pt>
                <c:pt idx="32">
                  <c:v>15866621386.139999</c:v>
                </c:pt>
                <c:pt idx="33">
                  <c:v>11209337640.299999</c:v>
                </c:pt>
                <c:pt idx="34">
                  <c:v>14528389176.259998</c:v>
                </c:pt>
                <c:pt idx="35">
                  <c:v>14996159634.539999</c:v>
                </c:pt>
                <c:pt idx="36">
                  <c:v>13587287102.139999</c:v>
                </c:pt>
                <c:pt idx="37">
                  <c:v>12582207922.179998</c:v>
                </c:pt>
                <c:pt idx="38">
                  <c:v>16405473879.76</c:v>
                </c:pt>
                <c:pt idx="39">
                  <c:v>19343384306.079998</c:v>
                </c:pt>
                <c:pt idx="40">
                  <c:v>19241870111.860001</c:v>
                </c:pt>
                <c:pt idx="41">
                  <c:v>19370582667.82</c:v>
                </c:pt>
                <c:pt idx="42">
                  <c:v>21432418763.09</c:v>
                </c:pt>
                <c:pt idx="43">
                  <c:v>26222617251.220005</c:v>
                </c:pt>
                <c:pt idx="44">
                  <c:v>19671896517.810001</c:v>
                </c:pt>
                <c:pt idx="45">
                  <c:v>26447971248.219997</c:v>
                </c:pt>
                <c:pt idx="46">
                  <c:v>30699684432.66</c:v>
                </c:pt>
                <c:pt idx="47">
                  <c:v>29264334360.750004</c:v>
                </c:pt>
                <c:pt idx="48">
                  <c:v>32625284211.09</c:v>
                </c:pt>
                <c:pt idx="49">
                  <c:v>39653160671.989998</c:v>
                </c:pt>
                <c:pt idx="50">
                  <c:v>52404468096.639999</c:v>
                </c:pt>
                <c:pt idx="51">
                  <c:v>70740263671.73999</c:v>
                </c:pt>
                <c:pt idx="52">
                  <c:v>72286564293.860001</c:v>
                </c:pt>
                <c:pt idx="53">
                  <c:v>68074671593.279999</c:v>
                </c:pt>
                <c:pt idx="54">
                  <c:v>53355416109.600006</c:v>
                </c:pt>
                <c:pt idx="55">
                  <c:v>51758746795.830002</c:v>
                </c:pt>
                <c:pt idx="56">
                  <c:v>45960804204.800011</c:v>
                </c:pt>
                <c:pt idx="57">
                  <c:v>48060311812.139999</c:v>
                </c:pt>
                <c:pt idx="58">
                  <c:v>42434327897.019989</c:v>
                </c:pt>
                <c:pt idx="59">
                  <c:v>35853852499.690002</c:v>
                </c:pt>
                <c:pt idx="60">
                  <c:v>39455472250.010002</c:v>
                </c:pt>
                <c:pt idx="61">
                  <c:v>37973834245.07</c:v>
                </c:pt>
                <c:pt idx="62">
                  <c:v>43006199989.449997</c:v>
                </c:pt>
                <c:pt idx="63">
                  <c:v>47127002480.779999</c:v>
                </c:pt>
                <c:pt idx="64">
                  <c:v>48709041509.949997</c:v>
                </c:pt>
                <c:pt idx="65">
                  <c:v>32147801292.23</c:v>
                </c:pt>
                <c:pt idx="66">
                  <c:v>31941143662.529999</c:v>
                </c:pt>
                <c:pt idx="67">
                  <c:v>35602405110.900002</c:v>
                </c:pt>
                <c:pt idx="68">
                  <c:v>42337648036.900002</c:v>
                </c:pt>
                <c:pt idx="69">
                  <c:v>45781918357.559998</c:v>
                </c:pt>
                <c:pt idx="70">
                  <c:v>44643689954.209999</c:v>
                </c:pt>
                <c:pt idx="71">
                  <c:v>49465248879.620003</c:v>
                </c:pt>
                <c:pt idx="72">
                  <c:v>41271365037.830002</c:v>
                </c:pt>
                <c:pt idx="73">
                  <c:v>61327713602.449997</c:v>
                </c:pt>
                <c:pt idx="74">
                  <c:v>63713994871.369995</c:v>
                </c:pt>
                <c:pt idx="75">
                  <c:v>73295908556.180008</c:v>
                </c:pt>
                <c:pt idx="76">
                  <c:v>78139492223.970016</c:v>
                </c:pt>
                <c:pt idx="77">
                  <c:v>86481242555.26001</c:v>
                </c:pt>
                <c:pt idx="78">
                  <c:v>79192814277.799973</c:v>
                </c:pt>
                <c:pt idx="79">
                  <c:v>83082954194.160019</c:v>
                </c:pt>
                <c:pt idx="80">
                  <c:v>86396222952.929993</c:v>
                </c:pt>
                <c:pt idx="81">
                  <c:v>88991146796.829987</c:v>
                </c:pt>
                <c:pt idx="82">
                  <c:v>71345794237.690002</c:v>
                </c:pt>
                <c:pt idx="83">
                  <c:v>72683663306.420013</c:v>
                </c:pt>
                <c:pt idx="84">
                  <c:v>65950545130.390007</c:v>
                </c:pt>
                <c:pt idx="85">
                  <c:v>81050765771.139999</c:v>
                </c:pt>
                <c:pt idx="86">
                  <c:v>81743274449.910004</c:v>
                </c:pt>
                <c:pt idx="87">
                  <c:v>75118193116.040009</c:v>
                </c:pt>
                <c:pt idx="88">
                  <c:v>56048011625.229996</c:v>
                </c:pt>
                <c:pt idx="89">
                  <c:v>72028629604.430008</c:v>
                </c:pt>
                <c:pt idx="90">
                  <c:v>62048731241.149994</c:v>
                </c:pt>
                <c:pt idx="91">
                  <c:v>90246744608.699997</c:v>
                </c:pt>
                <c:pt idx="92">
                  <c:v>71661600284.710007</c:v>
                </c:pt>
                <c:pt idx="93">
                  <c:v>59602386904.389999</c:v>
                </c:pt>
                <c:pt idx="94">
                  <c:v>63340200087.790009</c:v>
                </c:pt>
                <c:pt idx="95">
                  <c:v>76152860406.929993</c:v>
                </c:pt>
              </c:numCache>
            </c:numRef>
          </c:val>
          <c:smooth val="0"/>
        </c:ser>
        <c:ser>
          <c:idx val="6"/>
          <c:order val="6"/>
          <c:tx>
            <c:strRef>
              <c:f>'Chart - balances and changes'!$A$8</c:f>
              <c:strCache>
                <c:ptCount val="1"/>
                <c:pt idx="0">
                  <c:v>Commercial Paper Backstop </c:v>
                </c:pt>
              </c:strCache>
            </c:strRef>
          </c:tx>
          <c:spPr>
            <a:ln w="28575" cap="rnd">
              <a:solidFill>
                <a:schemeClr val="accent1">
                  <a:lumMod val="60000"/>
                </a:schemeClr>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changes'!$B$8:$CS$8</c:f>
              <c:numCache>
                <c:formatCode>_("$"* #,##0_);_("$"* \(#,##0\);_("$"* "-"??_);_(@_)</c:formatCode>
                <c:ptCount val="9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1000000000</c:v>
                </c:pt>
                <c:pt idx="69">
                  <c:v>1000000000</c:v>
                </c:pt>
                <c:pt idx="70">
                  <c:v>1000000000</c:v>
                </c:pt>
                <c:pt idx="71">
                  <c:v>1000000000</c:v>
                </c:pt>
                <c:pt idx="72">
                  <c:v>1200000000</c:v>
                </c:pt>
                <c:pt idx="73">
                  <c:v>1200000000</c:v>
                </c:pt>
                <c:pt idx="74">
                  <c:v>1400000000</c:v>
                </c:pt>
                <c:pt idx="75">
                  <c:v>1400000000</c:v>
                </c:pt>
                <c:pt idx="76">
                  <c:v>2050000000</c:v>
                </c:pt>
                <c:pt idx="77">
                  <c:v>1770680691.52</c:v>
                </c:pt>
                <c:pt idx="78">
                  <c:v>3015130740</c:v>
                </c:pt>
                <c:pt idx="79">
                  <c:v>3000130740</c:v>
                </c:pt>
                <c:pt idx="80">
                  <c:v>3000130740</c:v>
                </c:pt>
                <c:pt idx="81">
                  <c:v>3054130740</c:v>
                </c:pt>
                <c:pt idx="82">
                  <c:v>3054130740</c:v>
                </c:pt>
                <c:pt idx="83">
                  <c:v>3538559404</c:v>
                </c:pt>
                <c:pt idx="84">
                  <c:v>3538330945.1999998</c:v>
                </c:pt>
                <c:pt idx="85">
                  <c:v>3538513428.6799998</c:v>
                </c:pt>
                <c:pt idx="86">
                  <c:v>3538513428.6799998</c:v>
                </c:pt>
                <c:pt idx="87">
                  <c:v>3538513428.6799998</c:v>
                </c:pt>
                <c:pt idx="88">
                  <c:v>3538513428.6799998</c:v>
                </c:pt>
                <c:pt idx="89">
                  <c:v>3792560928.6799998</c:v>
                </c:pt>
                <c:pt idx="90">
                  <c:v>4142560928.6799998</c:v>
                </c:pt>
                <c:pt idx="91">
                  <c:v>4051285928.6799998</c:v>
                </c:pt>
                <c:pt idx="92">
                  <c:v>3997560928.6799998</c:v>
                </c:pt>
                <c:pt idx="93">
                  <c:v>3962560928.6799998</c:v>
                </c:pt>
                <c:pt idx="94">
                  <c:v>3858360928.6799998</c:v>
                </c:pt>
                <c:pt idx="95">
                  <c:v>3477606904</c:v>
                </c:pt>
              </c:numCache>
            </c:numRef>
          </c:val>
          <c:smooth val="0"/>
        </c:ser>
        <c:ser>
          <c:idx val="7"/>
          <c:order val="7"/>
          <c:tx>
            <c:strRef>
              <c:f>'Chart - balances and changes'!$A$9</c:f>
              <c:strCache>
                <c:ptCount val="1"/>
                <c:pt idx="0">
                  <c:v>Loan Commitment</c:v>
                </c:pt>
              </c:strCache>
            </c:strRef>
          </c:tx>
          <c:spPr>
            <a:ln w="28575" cap="rnd">
              <a:solidFill>
                <a:schemeClr val="bg1">
                  <a:lumMod val="50000"/>
                </a:schemeClr>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changes'!$B$9:$CS$9</c:f>
              <c:numCache>
                <c:formatCode>_("$"* #,##0_);_("$"* \(#,##0\);_("$"* "-"??_);_(@_)</c:formatCode>
                <c:ptCount val="9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1831339446.1199999</c:v>
                </c:pt>
                <c:pt idx="25">
                  <c:v>1876731198.76</c:v>
                </c:pt>
                <c:pt idx="26">
                  <c:v>1823113713.6300001</c:v>
                </c:pt>
                <c:pt idx="27">
                  <c:v>2012242841.78</c:v>
                </c:pt>
                <c:pt idx="28">
                  <c:v>1944581814.9300001</c:v>
                </c:pt>
                <c:pt idx="29">
                  <c:v>1979711634.25</c:v>
                </c:pt>
                <c:pt idx="30">
                  <c:v>2037215825.4100001</c:v>
                </c:pt>
                <c:pt idx="31">
                  <c:v>2032960750.6500001</c:v>
                </c:pt>
                <c:pt idx="32">
                  <c:v>2045418572.95</c:v>
                </c:pt>
                <c:pt idx="33">
                  <c:v>1996228093.1500001</c:v>
                </c:pt>
                <c:pt idx="34">
                  <c:v>1895952448.28</c:v>
                </c:pt>
                <c:pt idx="35">
                  <c:v>1951133511.95</c:v>
                </c:pt>
                <c:pt idx="36">
                  <c:v>2054076869.6500001</c:v>
                </c:pt>
                <c:pt idx="37">
                  <c:v>1992727113.3699999</c:v>
                </c:pt>
                <c:pt idx="38">
                  <c:v>2035229586.5799999</c:v>
                </c:pt>
                <c:pt idx="39">
                  <c:v>2260706105.3699999</c:v>
                </c:pt>
                <c:pt idx="40">
                  <c:v>2259045402.6300001</c:v>
                </c:pt>
                <c:pt idx="41">
                  <c:v>2264554071.27</c:v>
                </c:pt>
                <c:pt idx="42">
                  <c:v>2381202786.1700001</c:v>
                </c:pt>
                <c:pt idx="43">
                  <c:v>2410987231.8400002</c:v>
                </c:pt>
                <c:pt idx="44">
                  <c:v>2453643584</c:v>
                </c:pt>
                <c:pt idx="45">
                  <c:v>2353305009.73</c:v>
                </c:pt>
                <c:pt idx="46">
                  <c:v>2244859568.4200001</c:v>
                </c:pt>
                <c:pt idx="47">
                  <c:v>2530779550.5300002</c:v>
                </c:pt>
                <c:pt idx="48">
                  <c:v>3219646821.5799999</c:v>
                </c:pt>
                <c:pt idx="49">
                  <c:v>3203470549.2800002</c:v>
                </c:pt>
                <c:pt idx="50">
                  <c:v>3372063664.9899998</c:v>
                </c:pt>
                <c:pt idx="51">
                  <c:v>3428000389.29</c:v>
                </c:pt>
                <c:pt idx="52">
                  <c:v>3123320053.96</c:v>
                </c:pt>
                <c:pt idx="53">
                  <c:v>3878273059.6799998</c:v>
                </c:pt>
                <c:pt idx="54">
                  <c:v>4133926809.2399998</c:v>
                </c:pt>
                <c:pt idx="55">
                  <c:v>4470680773.0799999</c:v>
                </c:pt>
                <c:pt idx="56">
                  <c:v>4454255086.0900002</c:v>
                </c:pt>
                <c:pt idx="57">
                  <c:v>4835654976.6000004</c:v>
                </c:pt>
                <c:pt idx="58">
                  <c:v>4570558976.6800003</c:v>
                </c:pt>
                <c:pt idx="59">
                  <c:v>5346896127.8699999</c:v>
                </c:pt>
                <c:pt idx="60">
                  <c:v>5411914795.2600002</c:v>
                </c:pt>
                <c:pt idx="61">
                  <c:v>5713703038.6400003</c:v>
                </c:pt>
                <c:pt idx="62">
                  <c:v>5815810044.8100004</c:v>
                </c:pt>
                <c:pt idx="63">
                  <c:v>5918759541.1099997</c:v>
                </c:pt>
                <c:pt idx="64">
                  <c:v>5984179379.3000002</c:v>
                </c:pt>
                <c:pt idx="65">
                  <c:v>10339483805.59</c:v>
                </c:pt>
                <c:pt idx="66">
                  <c:v>10242839606.639999</c:v>
                </c:pt>
                <c:pt idx="67">
                  <c:v>10289546019.1</c:v>
                </c:pt>
                <c:pt idx="68">
                  <c:v>10227847348.24</c:v>
                </c:pt>
                <c:pt idx="69">
                  <c:v>10168484143.040001</c:v>
                </c:pt>
                <c:pt idx="70">
                  <c:v>6220165844.6199999</c:v>
                </c:pt>
                <c:pt idx="71">
                  <c:v>6380081769.3900003</c:v>
                </c:pt>
                <c:pt idx="72">
                  <c:v>7110486098.3100004</c:v>
                </c:pt>
                <c:pt idx="73">
                  <c:v>7203903178.4399996</c:v>
                </c:pt>
                <c:pt idx="74">
                  <c:v>7212424312.5699997</c:v>
                </c:pt>
                <c:pt idx="75">
                  <c:v>7255487097.5500002</c:v>
                </c:pt>
                <c:pt idx="76">
                  <c:v>8741971524.9599991</c:v>
                </c:pt>
                <c:pt idx="77">
                  <c:v>8350180179.96</c:v>
                </c:pt>
                <c:pt idx="78">
                  <c:v>8354269309.1400003</c:v>
                </c:pt>
                <c:pt idx="79">
                  <c:v>8497736903.1000004</c:v>
                </c:pt>
                <c:pt idx="80">
                  <c:v>8591731212.4099998</c:v>
                </c:pt>
                <c:pt idx="81">
                  <c:v>8543922023.5100002</c:v>
                </c:pt>
                <c:pt idx="82">
                  <c:v>8754543785.6599998</c:v>
                </c:pt>
                <c:pt idx="83">
                  <c:v>9416680561.5100002</c:v>
                </c:pt>
                <c:pt idx="84">
                  <c:v>9380765383.9599991</c:v>
                </c:pt>
                <c:pt idx="85">
                  <c:v>10139657938.709999</c:v>
                </c:pt>
                <c:pt idx="86">
                  <c:v>10227809368.49</c:v>
                </c:pt>
                <c:pt idx="87">
                  <c:v>10277606296.27</c:v>
                </c:pt>
                <c:pt idx="88">
                  <c:v>10043321032.41</c:v>
                </c:pt>
                <c:pt idx="89">
                  <c:v>10218814928.75</c:v>
                </c:pt>
                <c:pt idx="90">
                  <c:v>10162150434.74</c:v>
                </c:pt>
                <c:pt idx="91">
                  <c:v>10415671910.709999</c:v>
                </c:pt>
                <c:pt idx="92">
                  <c:v>10532138841.389999</c:v>
                </c:pt>
                <c:pt idx="93">
                  <c:v>10795073002.65</c:v>
                </c:pt>
                <c:pt idx="94">
                  <c:v>11358365761.91</c:v>
                </c:pt>
                <c:pt idx="95">
                  <c:v>11904470766.65</c:v>
                </c:pt>
              </c:numCache>
            </c:numRef>
          </c:val>
          <c:smooth val="0"/>
        </c:ser>
        <c:dLbls>
          <c:showLegendKey val="0"/>
          <c:showVal val="0"/>
          <c:showCatName val="0"/>
          <c:showSerName val="0"/>
          <c:showPercent val="0"/>
          <c:showBubbleSize val="0"/>
        </c:dLbls>
        <c:marker val="1"/>
        <c:smooth val="0"/>
        <c:axId val="877196288"/>
        <c:axId val="976053376"/>
      </c:lineChart>
      <c:dateAx>
        <c:axId val="877196288"/>
        <c:scaling>
          <c:orientation val="minMax"/>
        </c:scaling>
        <c:delete val="1"/>
        <c:axPos val="b"/>
        <c:numFmt formatCode="[$-409]mmm\-yy;@" sourceLinked="1"/>
        <c:majorTickMark val="out"/>
        <c:minorTickMark val="none"/>
        <c:tickLblPos val="nextTo"/>
        <c:crossAx val="976053376"/>
        <c:crosses val="autoZero"/>
        <c:auto val="1"/>
        <c:lblOffset val="100"/>
        <c:baseTimeUnit val="months"/>
      </c:dateAx>
      <c:valAx>
        <c:axId val="976053376"/>
        <c:scaling>
          <c:orientation val="minMax"/>
        </c:scaling>
        <c:delete val="0"/>
        <c:axPos val="l"/>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196288"/>
        <c:crosses val="autoZero"/>
        <c:crossBetween val="between"/>
        <c:dispUnits>
          <c:builtInUnit val="billion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solidFill>
            <a:schemeClr val="accent2"/>
          </a:solid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j-lt"/>
                <a:ea typeface="+mn-ea"/>
                <a:cs typeface="+mn-cs"/>
              </a:defRPr>
            </a:pPr>
            <a:r>
              <a:rPr lang="en-US" sz="1050" b="0">
                <a:latin typeface="+mj-lt"/>
              </a:rPr>
              <a:t>Off-Balance Sheet Exposure </a:t>
            </a:r>
            <a:r>
              <a:rPr lang="en-US" sz="1050" b="0" baseline="0">
                <a:latin typeface="+mj-lt"/>
              </a:rPr>
              <a:t>2008 - 2015</a:t>
            </a:r>
            <a:endParaRPr lang="en-US" sz="1050" b="0">
              <a:latin typeface="+mj-lt"/>
            </a:endParaRPr>
          </a:p>
        </c:rich>
      </c:tx>
      <c:overlay val="0"/>
      <c:spPr>
        <a:noFill/>
        <a:ln>
          <a:noFill/>
        </a:ln>
        <a:effectLst/>
      </c:spPr>
    </c:title>
    <c:autoTitleDeleted val="0"/>
    <c:plotArea>
      <c:layout/>
      <c:lineChart>
        <c:grouping val="standard"/>
        <c:varyColors val="0"/>
        <c:ser>
          <c:idx val="0"/>
          <c:order val="0"/>
          <c:tx>
            <c:strRef>
              <c:f>'Chart - balances and changes'!$A$2</c:f>
              <c:strCache>
                <c:ptCount val="1"/>
                <c:pt idx="0">
                  <c:v>Due to 3rd Party</c:v>
                </c:pt>
              </c:strCache>
            </c:strRef>
          </c:tx>
          <c:spPr>
            <a:ln w="28575" cap="rnd">
              <a:solidFill>
                <a:schemeClr val="accent1"/>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changes'!$B$2:$CS$2</c:f>
            </c:numRef>
          </c:val>
          <c:smooth val="0"/>
        </c:ser>
        <c:ser>
          <c:idx val="1"/>
          <c:order val="1"/>
          <c:tx>
            <c:strRef>
              <c:f>'Chart - balances and changes'!$A$3</c:f>
              <c:strCache>
                <c:ptCount val="1"/>
                <c:pt idx="0">
                  <c:v>Due to IB and Affiliates</c:v>
                </c:pt>
              </c:strCache>
            </c:strRef>
          </c:tx>
          <c:spPr>
            <a:ln w="28575" cap="rnd">
              <a:solidFill>
                <a:schemeClr val="accent2"/>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changes'!$B$3:$CS$3</c:f>
            </c:numRef>
          </c:val>
          <c:smooth val="0"/>
        </c:ser>
        <c:ser>
          <c:idx val="2"/>
          <c:order val="2"/>
          <c:tx>
            <c:strRef>
              <c:f>'Chart - balances and changes'!$A$4</c:f>
              <c:strCache>
                <c:ptCount val="1"/>
                <c:pt idx="0">
                  <c:v>Demand, MM and Savings</c:v>
                </c:pt>
              </c:strCache>
            </c:strRef>
          </c:tx>
          <c:spPr>
            <a:ln w="28575" cap="rnd">
              <a:solidFill>
                <a:schemeClr val="accent3"/>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changes'!$B$4:$CS$4</c:f>
            </c:numRef>
          </c:val>
          <c:smooth val="0"/>
        </c:ser>
        <c:ser>
          <c:idx val="3"/>
          <c:order val="3"/>
          <c:tx>
            <c:strRef>
              <c:f>'Chart - balances and changes'!$A$5</c:f>
              <c:strCache>
                <c:ptCount val="1"/>
                <c:pt idx="0">
                  <c:v>Time Deposits</c:v>
                </c:pt>
              </c:strCache>
            </c:strRef>
          </c:tx>
          <c:spPr>
            <a:ln w="28575" cap="rnd">
              <a:solidFill>
                <a:schemeClr val="accent4"/>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changes'!$B$5:$CS$5</c:f>
            </c:numRef>
          </c:val>
          <c:smooth val="0"/>
        </c:ser>
        <c:ser>
          <c:idx val="4"/>
          <c:order val="4"/>
          <c:tx>
            <c:strRef>
              <c:f>'Chart - balances and changes'!$A$6</c:f>
              <c:strCache>
                <c:ptCount val="1"/>
                <c:pt idx="0">
                  <c:v>Brokered CDs</c:v>
                </c:pt>
              </c:strCache>
            </c:strRef>
          </c:tx>
          <c:spPr>
            <a:ln w="28575" cap="rnd">
              <a:solidFill>
                <a:schemeClr val="accent5"/>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changes'!$B$6:$CS$6</c:f>
            </c:numRef>
          </c:val>
          <c:smooth val="0"/>
        </c:ser>
        <c:ser>
          <c:idx val="5"/>
          <c:order val="5"/>
          <c:tx>
            <c:strRef>
              <c:f>'Chart - balances and changes'!$A$7</c:f>
              <c:strCache>
                <c:ptCount val="1"/>
                <c:pt idx="0">
                  <c:v>Total Deposit</c:v>
                </c:pt>
              </c:strCache>
            </c:strRef>
          </c:tx>
          <c:spPr>
            <a:ln w="28575" cap="rnd">
              <a:solidFill>
                <a:schemeClr val="accent6"/>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changes'!$B$7:$CS$7</c:f>
            </c:numRef>
          </c:val>
          <c:smooth val="0"/>
        </c:ser>
        <c:ser>
          <c:idx val="6"/>
          <c:order val="6"/>
          <c:tx>
            <c:strRef>
              <c:f>'Chart - balances and changes'!$A$8</c:f>
              <c:strCache>
                <c:ptCount val="1"/>
                <c:pt idx="0">
                  <c:v>Commercial Paper Backstop </c:v>
                </c:pt>
              </c:strCache>
            </c:strRef>
          </c:tx>
          <c:spPr>
            <a:ln w="28575" cap="rnd">
              <a:solidFill>
                <a:schemeClr val="accent1">
                  <a:lumMod val="60000"/>
                </a:schemeClr>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changes'!$B$8:$CS$8</c:f>
              <c:numCache>
                <c:formatCode>_("$"* #,##0_);_("$"* \(#,##0\);_("$"* "-"??_);_(@_)</c:formatCode>
                <c:ptCount val="9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1000000000</c:v>
                </c:pt>
                <c:pt idx="69">
                  <c:v>1000000000</c:v>
                </c:pt>
                <c:pt idx="70">
                  <c:v>1000000000</c:v>
                </c:pt>
                <c:pt idx="71">
                  <c:v>1000000000</c:v>
                </c:pt>
                <c:pt idx="72">
                  <c:v>1200000000</c:v>
                </c:pt>
                <c:pt idx="73">
                  <c:v>1200000000</c:v>
                </c:pt>
                <c:pt idx="74">
                  <c:v>1400000000</c:v>
                </c:pt>
                <c:pt idx="75">
                  <c:v>1400000000</c:v>
                </c:pt>
                <c:pt idx="76">
                  <c:v>2050000000</c:v>
                </c:pt>
                <c:pt idx="77">
                  <c:v>1770680691.52</c:v>
                </c:pt>
                <c:pt idx="78">
                  <c:v>3015130740</c:v>
                </c:pt>
                <c:pt idx="79">
                  <c:v>3000130740</c:v>
                </c:pt>
                <c:pt idx="80">
                  <c:v>3000130740</c:v>
                </c:pt>
                <c:pt idx="81">
                  <c:v>3054130740</c:v>
                </c:pt>
                <c:pt idx="82">
                  <c:v>3054130740</c:v>
                </c:pt>
                <c:pt idx="83">
                  <c:v>3538559404</c:v>
                </c:pt>
                <c:pt idx="84">
                  <c:v>3538330945.1999998</c:v>
                </c:pt>
                <c:pt idx="85">
                  <c:v>3538513428.6799998</c:v>
                </c:pt>
                <c:pt idx="86">
                  <c:v>3538513428.6799998</c:v>
                </c:pt>
                <c:pt idx="87">
                  <c:v>3538513428.6799998</c:v>
                </c:pt>
                <c:pt idx="88">
                  <c:v>3538513428.6799998</c:v>
                </c:pt>
                <c:pt idx="89">
                  <c:v>3792560928.6799998</c:v>
                </c:pt>
                <c:pt idx="90">
                  <c:v>4142560928.6799998</c:v>
                </c:pt>
                <c:pt idx="91">
                  <c:v>4051285928.6799998</c:v>
                </c:pt>
                <c:pt idx="92">
                  <c:v>3997560928.6799998</c:v>
                </c:pt>
                <c:pt idx="93">
                  <c:v>3962560928.6799998</c:v>
                </c:pt>
                <c:pt idx="94">
                  <c:v>3858360928.6799998</c:v>
                </c:pt>
                <c:pt idx="95">
                  <c:v>3477606904</c:v>
                </c:pt>
              </c:numCache>
            </c:numRef>
          </c:val>
          <c:smooth val="0"/>
        </c:ser>
        <c:ser>
          <c:idx val="7"/>
          <c:order val="7"/>
          <c:tx>
            <c:strRef>
              <c:f>'Chart - balances and changes'!$A$9</c:f>
              <c:strCache>
                <c:ptCount val="1"/>
                <c:pt idx="0">
                  <c:v>Loan Commitment</c:v>
                </c:pt>
              </c:strCache>
            </c:strRef>
          </c:tx>
          <c:spPr>
            <a:ln w="28575" cap="rnd">
              <a:solidFill>
                <a:srgbClr val="00B050"/>
              </a:solidFill>
              <a:round/>
            </a:ln>
            <a:effectLst/>
          </c:spPr>
          <c:marker>
            <c:symbol val="none"/>
          </c:marker>
          <c:cat>
            <c:numRef>
              <c:f>'Chart - balances and changes'!$B$1:$CS$1</c:f>
              <c:numCache>
                <c:formatCode>[$-409]mmm\-yy;@</c:formatCode>
                <c:ptCount val="96"/>
                <c:pt idx="0">
                  <c:v>39478</c:v>
                </c:pt>
                <c:pt idx="1">
                  <c:v>39507</c:v>
                </c:pt>
                <c:pt idx="2">
                  <c:v>39538</c:v>
                </c:pt>
                <c:pt idx="3">
                  <c:v>39568</c:v>
                </c:pt>
                <c:pt idx="4">
                  <c:v>39599</c:v>
                </c:pt>
                <c:pt idx="5">
                  <c:v>39629</c:v>
                </c:pt>
                <c:pt idx="6">
                  <c:v>39660</c:v>
                </c:pt>
                <c:pt idx="7">
                  <c:v>39691</c:v>
                </c:pt>
                <c:pt idx="8">
                  <c:v>39721</c:v>
                </c:pt>
                <c:pt idx="9">
                  <c:v>39752</c:v>
                </c:pt>
                <c:pt idx="10">
                  <c:v>39782</c:v>
                </c:pt>
                <c:pt idx="11">
                  <c:v>39813</c:v>
                </c:pt>
                <c:pt idx="12">
                  <c:v>39844</c:v>
                </c:pt>
                <c:pt idx="13">
                  <c:v>39872</c:v>
                </c:pt>
                <c:pt idx="14">
                  <c:v>39903</c:v>
                </c:pt>
                <c:pt idx="15">
                  <c:v>39933</c:v>
                </c:pt>
                <c:pt idx="16">
                  <c:v>39964</c:v>
                </c:pt>
                <c:pt idx="17">
                  <c:v>39994</c:v>
                </c:pt>
                <c:pt idx="18">
                  <c:v>40025</c:v>
                </c:pt>
                <c:pt idx="19">
                  <c:v>40056</c:v>
                </c:pt>
                <c:pt idx="20">
                  <c:v>40086</c:v>
                </c:pt>
                <c:pt idx="21">
                  <c:v>40117</c:v>
                </c:pt>
                <c:pt idx="22">
                  <c:v>40147</c:v>
                </c:pt>
                <c:pt idx="23">
                  <c:v>40178</c:v>
                </c:pt>
                <c:pt idx="24">
                  <c:v>40209</c:v>
                </c:pt>
                <c:pt idx="25">
                  <c:v>40237</c:v>
                </c:pt>
                <c:pt idx="26">
                  <c:v>40268</c:v>
                </c:pt>
                <c:pt idx="27">
                  <c:v>40298</c:v>
                </c:pt>
                <c:pt idx="28">
                  <c:v>40329</c:v>
                </c:pt>
                <c:pt idx="29">
                  <c:v>40359</c:v>
                </c:pt>
                <c:pt idx="30">
                  <c:v>40390</c:v>
                </c:pt>
                <c:pt idx="31">
                  <c:v>40421</c:v>
                </c:pt>
                <c:pt idx="32">
                  <c:v>40451</c:v>
                </c:pt>
                <c:pt idx="33">
                  <c:v>40482</c:v>
                </c:pt>
                <c:pt idx="34">
                  <c:v>40512</c:v>
                </c:pt>
                <c:pt idx="35">
                  <c:v>40543</c:v>
                </c:pt>
                <c:pt idx="36">
                  <c:v>40574</c:v>
                </c:pt>
                <c:pt idx="37">
                  <c:v>40602</c:v>
                </c:pt>
                <c:pt idx="38">
                  <c:v>40633</c:v>
                </c:pt>
                <c:pt idx="39">
                  <c:v>40663</c:v>
                </c:pt>
                <c:pt idx="40">
                  <c:v>40694</c:v>
                </c:pt>
                <c:pt idx="41">
                  <c:v>40724</c:v>
                </c:pt>
                <c:pt idx="42">
                  <c:v>40755</c:v>
                </c:pt>
                <c:pt idx="43">
                  <c:v>40786</c:v>
                </c:pt>
                <c:pt idx="44">
                  <c:v>40816</c:v>
                </c:pt>
                <c:pt idx="45">
                  <c:v>40847</c:v>
                </c:pt>
                <c:pt idx="46">
                  <c:v>40877</c:v>
                </c:pt>
                <c:pt idx="47">
                  <c:v>40908</c:v>
                </c:pt>
                <c:pt idx="48">
                  <c:v>40939</c:v>
                </c:pt>
                <c:pt idx="49">
                  <c:v>40968</c:v>
                </c:pt>
                <c:pt idx="50">
                  <c:v>40999</c:v>
                </c:pt>
                <c:pt idx="51">
                  <c:v>41029</c:v>
                </c:pt>
                <c:pt idx="52">
                  <c:v>41060</c:v>
                </c:pt>
                <c:pt idx="53">
                  <c:v>41090</c:v>
                </c:pt>
                <c:pt idx="54">
                  <c:v>41121</c:v>
                </c:pt>
                <c:pt idx="55">
                  <c:v>41152</c:v>
                </c:pt>
                <c:pt idx="56">
                  <c:v>41182</c:v>
                </c:pt>
                <c:pt idx="57">
                  <c:v>41213</c:v>
                </c:pt>
                <c:pt idx="58">
                  <c:v>41243</c:v>
                </c:pt>
                <c:pt idx="59">
                  <c:v>41274</c:v>
                </c:pt>
                <c:pt idx="60">
                  <c:v>41305</c:v>
                </c:pt>
                <c:pt idx="61">
                  <c:v>41333</c:v>
                </c:pt>
                <c:pt idx="62">
                  <c:v>41364</c:v>
                </c:pt>
                <c:pt idx="63">
                  <c:v>41394</c:v>
                </c:pt>
                <c:pt idx="64">
                  <c:v>41425</c:v>
                </c:pt>
                <c:pt idx="65">
                  <c:v>41455</c:v>
                </c:pt>
                <c:pt idx="66">
                  <c:v>41486</c:v>
                </c:pt>
                <c:pt idx="67">
                  <c:v>41517</c:v>
                </c:pt>
                <c:pt idx="68">
                  <c:v>41547</c:v>
                </c:pt>
                <c:pt idx="69">
                  <c:v>41578</c:v>
                </c:pt>
                <c:pt idx="70">
                  <c:v>41608</c:v>
                </c:pt>
                <c:pt idx="71">
                  <c:v>41639</c:v>
                </c:pt>
                <c:pt idx="72">
                  <c:v>41670</c:v>
                </c:pt>
                <c:pt idx="73">
                  <c:v>41698</c:v>
                </c:pt>
                <c:pt idx="74">
                  <c:v>41729</c:v>
                </c:pt>
                <c:pt idx="75">
                  <c:v>41759</c:v>
                </c:pt>
                <c:pt idx="76">
                  <c:v>41790</c:v>
                </c:pt>
                <c:pt idx="77">
                  <c:v>41820</c:v>
                </c:pt>
                <c:pt idx="78">
                  <c:v>41851</c:v>
                </c:pt>
                <c:pt idx="79">
                  <c:v>41882</c:v>
                </c:pt>
                <c:pt idx="80">
                  <c:v>41912</c:v>
                </c:pt>
                <c:pt idx="81">
                  <c:v>41943</c:v>
                </c:pt>
                <c:pt idx="82">
                  <c:v>41973</c:v>
                </c:pt>
                <c:pt idx="83">
                  <c:v>42004</c:v>
                </c:pt>
                <c:pt idx="84">
                  <c:v>42035</c:v>
                </c:pt>
                <c:pt idx="85">
                  <c:v>42063</c:v>
                </c:pt>
                <c:pt idx="86">
                  <c:v>42094</c:v>
                </c:pt>
                <c:pt idx="87">
                  <c:v>42124</c:v>
                </c:pt>
                <c:pt idx="88">
                  <c:v>42155</c:v>
                </c:pt>
                <c:pt idx="89">
                  <c:v>42185</c:v>
                </c:pt>
                <c:pt idx="90">
                  <c:v>42216</c:v>
                </c:pt>
                <c:pt idx="91">
                  <c:v>42247</c:v>
                </c:pt>
                <c:pt idx="92">
                  <c:v>42277</c:v>
                </c:pt>
                <c:pt idx="93">
                  <c:v>42308</c:v>
                </c:pt>
                <c:pt idx="94">
                  <c:v>42338</c:v>
                </c:pt>
                <c:pt idx="95">
                  <c:v>42369</c:v>
                </c:pt>
              </c:numCache>
            </c:numRef>
          </c:cat>
          <c:val>
            <c:numRef>
              <c:f>'Chart - balances and changes'!$B$9:$CS$9</c:f>
              <c:numCache>
                <c:formatCode>_("$"* #,##0_);_("$"* \(#,##0\);_("$"* "-"??_);_(@_)</c:formatCode>
                <c:ptCount val="9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1831339446.1199999</c:v>
                </c:pt>
                <c:pt idx="25">
                  <c:v>1876731198.76</c:v>
                </c:pt>
                <c:pt idx="26">
                  <c:v>1823113713.6300001</c:v>
                </c:pt>
                <c:pt idx="27">
                  <c:v>2012242841.78</c:v>
                </c:pt>
                <c:pt idx="28">
                  <c:v>1944581814.9300001</c:v>
                </c:pt>
                <c:pt idx="29">
                  <c:v>1979711634.25</c:v>
                </c:pt>
                <c:pt idx="30">
                  <c:v>2037215825.4100001</c:v>
                </c:pt>
                <c:pt idx="31">
                  <c:v>2032960750.6500001</c:v>
                </c:pt>
                <c:pt idx="32">
                  <c:v>2045418572.95</c:v>
                </c:pt>
                <c:pt idx="33">
                  <c:v>1996228093.1500001</c:v>
                </c:pt>
                <c:pt idx="34">
                  <c:v>1895952448.28</c:v>
                </c:pt>
                <c:pt idx="35">
                  <c:v>1951133511.95</c:v>
                </c:pt>
                <c:pt idx="36">
                  <c:v>2054076869.6500001</c:v>
                </c:pt>
                <c:pt idx="37">
                  <c:v>1992727113.3699999</c:v>
                </c:pt>
                <c:pt idx="38">
                  <c:v>2035229586.5799999</c:v>
                </c:pt>
                <c:pt idx="39">
                  <c:v>2260706105.3699999</c:v>
                </c:pt>
                <c:pt idx="40">
                  <c:v>2259045402.6300001</c:v>
                </c:pt>
                <c:pt idx="41">
                  <c:v>2264554071.27</c:v>
                </c:pt>
                <c:pt idx="42">
                  <c:v>2381202786.1700001</c:v>
                </c:pt>
                <c:pt idx="43">
                  <c:v>2410987231.8400002</c:v>
                </c:pt>
                <c:pt idx="44">
                  <c:v>2453643584</c:v>
                </c:pt>
                <c:pt idx="45">
                  <c:v>2353305009.73</c:v>
                </c:pt>
                <c:pt idx="46">
                  <c:v>2244859568.4200001</c:v>
                </c:pt>
                <c:pt idx="47">
                  <c:v>2530779550.5300002</c:v>
                </c:pt>
                <c:pt idx="48">
                  <c:v>3219646821.5799999</c:v>
                </c:pt>
                <c:pt idx="49">
                  <c:v>3203470549.2800002</c:v>
                </c:pt>
                <c:pt idx="50">
                  <c:v>3372063664.9899998</c:v>
                </c:pt>
                <c:pt idx="51">
                  <c:v>3428000389.29</c:v>
                </c:pt>
                <c:pt idx="52">
                  <c:v>3123320053.96</c:v>
                </c:pt>
                <c:pt idx="53">
                  <c:v>3878273059.6799998</c:v>
                </c:pt>
                <c:pt idx="54">
                  <c:v>4133926809.2399998</c:v>
                </c:pt>
                <c:pt idx="55">
                  <c:v>4470680773.0799999</c:v>
                </c:pt>
                <c:pt idx="56">
                  <c:v>4454255086.0900002</c:v>
                </c:pt>
                <c:pt idx="57">
                  <c:v>4835654976.6000004</c:v>
                </c:pt>
                <c:pt idx="58">
                  <c:v>4570558976.6800003</c:v>
                </c:pt>
                <c:pt idx="59">
                  <c:v>5346896127.8699999</c:v>
                </c:pt>
                <c:pt idx="60">
                  <c:v>5411914795.2600002</c:v>
                </c:pt>
                <c:pt idx="61">
                  <c:v>5713703038.6400003</c:v>
                </c:pt>
                <c:pt idx="62">
                  <c:v>5815810044.8100004</c:v>
                </c:pt>
                <c:pt idx="63">
                  <c:v>5918759541.1099997</c:v>
                </c:pt>
                <c:pt idx="64">
                  <c:v>5984179379.3000002</c:v>
                </c:pt>
                <c:pt idx="65">
                  <c:v>10339483805.59</c:v>
                </c:pt>
                <c:pt idx="66">
                  <c:v>10242839606.639999</c:v>
                </c:pt>
                <c:pt idx="67">
                  <c:v>10289546019.1</c:v>
                </c:pt>
                <c:pt idx="68">
                  <c:v>10227847348.24</c:v>
                </c:pt>
                <c:pt idx="69">
                  <c:v>10168484143.040001</c:v>
                </c:pt>
                <c:pt idx="70">
                  <c:v>6220165844.6199999</c:v>
                </c:pt>
                <c:pt idx="71">
                  <c:v>6380081769.3900003</c:v>
                </c:pt>
                <c:pt idx="72">
                  <c:v>7110486098.3100004</c:v>
                </c:pt>
                <c:pt idx="73">
                  <c:v>7203903178.4399996</c:v>
                </c:pt>
                <c:pt idx="74">
                  <c:v>7212424312.5699997</c:v>
                </c:pt>
                <c:pt idx="75">
                  <c:v>7255487097.5500002</c:v>
                </c:pt>
                <c:pt idx="76">
                  <c:v>8741971524.9599991</c:v>
                </c:pt>
                <c:pt idx="77">
                  <c:v>8350180179.96</c:v>
                </c:pt>
                <c:pt idx="78">
                  <c:v>8354269309.1400003</c:v>
                </c:pt>
                <c:pt idx="79">
                  <c:v>8497736903.1000004</c:v>
                </c:pt>
                <c:pt idx="80">
                  <c:v>8591731212.4099998</c:v>
                </c:pt>
                <c:pt idx="81">
                  <c:v>8543922023.5100002</c:v>
                </c:pt>
                <c:pt idx="82">
                  <c:v>8754543785.6599998</c:v>
                </c:pt>
                <c:pt idx="83">
                  <c:v>9416680561.5100002</c:v>
                </c:pt>
                <c:pt idx="84">
                  <c:v>9380765383.9599991</c:v>
                </c:pt>
                <c:pt idx="85">
                  <c:v>10139657938.709999</c:v>
                </c:pt>
                <c:pt idx="86">
                  <c:v>10227809368.49</c:v>
                </c:pt>
                <c:pt idx="87">
                  <c:v>10277606296.27</c:v>
                </c:pt>
                <c:pt idx="88">
                  <c:v>10043321032.41</c:v>
                </c:pt>
                <c:pt idx="89">
                  <c:v>10218814928.75</c:v>
                </c:pt>
                <c:pt idx="90">
                  <c:v>10162150434.74</c:v>
                </c:pt>
                <c:pt idx="91">
                  <c:v>10415671910.709999</c:v>
                </c:pt>
                <c:pt idx="92">
                  <c:v>10532138841.389999</c:v>
                </c:pt>
                <c:pt idx="93">
                  <c:v>10795073002.65</c:v>
                </c:pt>
                <c:pt idx="94">
                  <c:v>11358365761.91</c:v>
                </c:pt>
                <c:pt idx="95">
                  <c:v>11904470766.65</c:v>
                </c:pt>
              </c:numCache>
            </c:numRef>
          </c:val>
          <c:smooth val="0"/>
        </c:ser>
        <c:dLbls>
          <c:showLegendKey val="0"/>
          <c:showVal val="0"/>
          <c:showCatName val="0"/>
          <c:showSerName val="0"/>
          <c:showPercent val="0"/>
          <c:showBubbleSize val="0"/>
        </c:dLbls>
        <c:marker val="1"/>
        <c:smooth val="0"/>
        <c:axId val="975757824"/>
        <c:axId val="976568896"/>
      </c:lineChart>
      <c:dateAx>
        <c:axId val="975757824"/>
        <c:scaling>
          <c:orientation val="minMax"/>
        </c:scaling>
        <c:delete val="0"/>
        <c:axPos val="b"/>
        <c:numFmt formatCode="[$-409]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76568896"/>
        <c:crosses val="autoZero"/>
        <c:auto val="1"/>
        <c:lblOffset val="100"/>
        <c:baseTimeUnit val="months"/>
      </c:dateAx>
      <c:valAx>
        <c:axId val="976568896"/>
        <c:scaling>
          <c:orientation val="minMax"/>
        </c:scaling>
        <c:delete val="0"/>
        <c:axPos val="l"/>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757824"/>
        <c:crosses val="autoZero"/>
        <c:crossBetween val="between"/>
        <c:dispUnits>
          <c:builtInUnit val="billion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solidFill>
            <a:schemeClr val="accent2"/>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accent2"/>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100"/>
            </a:pPr>
            <a:r>
              <a:rPr lang="en-US" sz="1100"/>
              <a:t>Total Non-maturity</a:t>
            </a:r>
            <a:r>
              <a:rPr lang="en-US" sz="1100" baseline="0"/>
              <a:t> </a:t>
            </a:r>
            <a:r>
              <a:rPr lang="en-US" sz="1100"/>
              <a:t>Deposit Balance (USD)</a:t>
            </a:r>
          </a:p>
        </c:rich>
      </c:tx>
      <c:overlay val="0"/>
    </c:title>
    <c:autoTitleDeleted val="0"/>
    <c:plotArea>
      <c:layout>
        <c:manualLayout>
          <c:layoutTarget val="inner"/>
          <c:xMode val="edge"/>
          <c:yMode val="edge"/>
          <c:x val="0.17807288062260701"/>
          <c:y val="0.14088320683540101"/>
          <c:w val="0.76008966180750703"/>
          <c:h val="0.66301689967325494"/>
        </c:manualLayout>
      </c:layout>
      <c:scatterChart>
        <c:scatterStyle val="lineMarker"/>
        <c:varyColors val="0"/>
        <c:ser>
          <c:idx val="0"/>
          <c:order val="0"/>
          <c:tx>
            <c:strRef>
              <c:f>'Total Balance'!$B$1</c:f>
              <c:strCache>
                <c:ptCount val="1"/>
                <c:pt idx="0">
                  <c:v>Total Deposit Balance</c:v>
                </c:pt>
              </c:strCache>
            </c:strRef>
          </c:tx>
          <c:marker>
            <c:symbol val="none"/>
          </c:marker>
          <c:xVal>
            <c:numRef>
              <c:f>'Total Balance'!$A$2:$A$850</c:f>
              <c:numCache>
                <c:formatCode>[$-409]mmm\-yy;@</c:formatCode>
                <c:ptCount val="849"/>
                <c:pt idx="0">
                  <c:v>42005</c:v>
                </c:pt>
                <c:pt idx="1">
                  <c:v>42006</c:v>
                </c:pt>
                <c:pt idx="2">
                  <c:v>42007</c:v>
                </c:pt>
                <c:pt idx="3">
                  <c:v>42008</c:v>
                </c:pt>
                <c:pt idx="4">
                  <c:v>42009</c:v>
                </c:pt>
                <c:pt idx="5">
                  <c:v>42010</c:v>
                </c:pt>
                <c:pt idx="6">
                  <c:v>42011</c:v>
                </c:pt>
                <c:pt idx="7">
                  <c:v>42012</c:v>
                </c:pt>
                <c:pt idx="8">
                  <c:v>42013</c:v>
                </c:pt>
                <c:pt idx="9">
                  <c:v>42014</c:v>
                </c:pt>
                <c:pt idx="10">
                  <c:v>42015</c:v>
                </c:pt>
                <c:pt idx="11">
                  <c:v>42016</c:v>
                </c:pt>
                <c:pt idx="12">
                  <c:v>42017</c:v>
                </c:pt>
                <c:pt idx="13">
                  <c:v>42018</c:v>
                </c:pt>
                <c:pt idx="14">
                  <c:v>42019</c:v>
                </c:pt>
                <c:pt idx="15">
                  <c:v>42020</c:v>
                </c:pt>
                <c:pt idx="16">
                  <c:v>42021</c:v>
                </c:pt>
                <c:pt idx="17">
                  <c:v>42022</c:v>
                </c:pt>
                <c:pt idx="18">
                  <c:v>42023</c:v>
                </c:pt>
                <c:pt idx="19">
                  <c:v>42024</c:v>
                </c:pt>
                <c:pt idx="20">
                  <c:v>42025</c:v>
                </c:pt>
                <c:pt idx="21">
                  <c:v>42026</c:v>
                </c:pt>
                <c:pt idx="22">
                  <c:v>42027</c:v>
                </c:pt>
                <c:pt idx="23">
                  <c:v>42028</c:v>
                </c:pt>
                <c:pt idx="24">
                  <c:v>42029</c:v>
                </c:pt>
                <c:pt idx="25">
                  <c:v>42030</c:v>
                </c:pt>
                <c:pt idx="26">
                  <c:v>42031</c:v>
                </c:pt>
                <c:pt idx="27">
                  <c:v>42032</c:v>
                </c:pt>
                <c:pt idx="28">
                  <c:v>42033</c:v>
                </c:pt>
                <c:pt idx="29">
                  <c:v>42034</c:v>
                </c:pt>
                <c:pt idx="30">
                  <c:v>42035</c:v>
                </c:pt>
                <c:pt idx="31">
                  <c:v>42036</c:v>
                </c:pt>
                <c:pt idx="32">
                  <c:v>42037</c:v>
                </c:pt>
                <c:pt idx="33">
                  <c:v>42038</c:v>
                </c:pt>
                <c:pt idx="34">
                  <c:v>42039</c:v>
                </c:pt>
                <c:pt idx="35">
                  <c:v>42040</c:v>
                </c:pt>
                <c:pt idx="36">
                  <c:v>42041</c:v>
                </c:pt>
                <c:pt idx="37">
                  <c:v>42042</c:v>
                </c:pt>
                <c:pt idx="38">
                  <c:v>42043</c:v>
                </c:pt>
                <c:pt idx="39">
                  <c:v>42044</c:v>
                </c:pt>
                <c:pt idx="40">
                  <c:v>42045</c:v>
                </c:pt>
                <c:pt idx="41">
                  <c:v>42046</c:v>
                </c:pt>
                <c:pt idx="42">
                  <c:v>42047</c:v>
                </c:pt>
                <c:pt idx="43">
                  <c:v>42048</c:v>
                </c:pt>
                <c:pt idx="44">
                  <c:v>42049</c:v>
                </c:pt>
                <c:pt idx="45">
                  <c:v>42050</c:v>
                </c:pt>
                <c:pt idx="46">
                  <c:v>42051</c:v>
                </c:pt>
                <c:pt idx="47">
                  <c:v>42052</c:v>
                </c:pt>
                <c:pt idx="48">
                  <c:v>42053</c:v>
                </c:pt>
                <c:pt idx="49">
                  <c:v>42054</c:v>
                </c:pt>
                <c:pt idx="50">
                  <c:v>42055</c:v>
                </c:pt>
                <c:pt idx="51">
                  <c:v>42056</c:v>
                </c:pt>
                <c:pt idx="52">
                  <c:v>42057</c:v>
                </c:pt>
                <c:pt idx="53">
                  <c:v>42058</c:v>
                </c:pt>
                <c:pt idx="54">
                  <c:v>42059</c:v>
                </c:pt>
                <c:pt idx="55">
                  <c:v>42060</c:v>
                </c:pt>
                <c:pt idx="56">
                  <c:v>42061</c:v>
                </c:pt>
                <c:pt idx="57">
                  <c:v>42062</c:v>
                </c:pt>
                <c:pt idx="58">
                  <c:v>42063</c:v>
                </c:pt>
                <c:pt idx="59">
                  <c:v>42064</c:v>
                </c:pt>
                <c:pt idx="60">
                  <c:v>42065</c:v>
                </c:pt>
                <c:pt idx="61">
                  <c:v>42066</c:v>
                </c:pt>
                <c:pt idx="62">
                  <c:v>42067</c:v>
                </c:pt>
                <c:pt idx="63">
                  <c:v>42068</c:v>
                </c:pt>
                <c:pt idx="64">
                  <c:v>42069</c:v>
                </c:pt>
                <c:pt idx="65">
                  <c:v>42070</c:v>
                </c:pt>
                <c:pt idx="66">
                  <c:v>42071</c:v>
                </c:pt>
                <c:pt idx="67">
                  <c:v>42072</c:v>
                </c:pt>
                <c:pt idx="68">
                  <c:v>42073</c:v>
                </c:pt>
                <c:pt idx="69">
                  <c:v>42074</c:v>
                </c:pt>
                <c:pt idx="70">
                  <c:v>42075</c:v>
                </c:pt>
                <c:pt idx="71">
                  <c:v>42076</c:v>
                </c:pt>
                <c:pt idx="72">
                  <c:v>42077</c:v>
                </c:pt>
                <c:pt idx="73">
                  <c:v>42078</c:v>
                </c:pt>
                <c:pt idx="74">
                  <c:v>42079</c:v>
                </c:pt>
                <c:pt idx="75">
                  <c:v>42080</c:v>
                </c:pt>
                <c:pt idx="76">
                  <c:v>42081</c:v>
                </c:pt>
                <c:pt idx="77">
                  <c:v>42082</c:v>
                </c:pt>
                <c:pt idx="78">
                  <c:v>42083</c:v>
                </c:pt>
                <c:pt idx="79">
                  <c:v>42084</c:v>
                </c:pt>
                <c:pt idx="80">
                  <c:v>42085</c:v>
                </c:pt>
                <c:pt idx="81">
                  <c:v>42086</c:v>
                </c:pt>
                <c:pt idx="82">
                  <c:v>42087</c:v>
                </c:pt>
                <c:pt idx="83">
                  <c:v>42088</c:v>
                </c:pt>
                <c:pt idx="84">
                  <c:v>42089</c:v>
                </c:pt>
                <c:pt idx="85">
                  <c:v>42090</c:v>
                </c:pt>
                <c:pt idx="86">
                  <c:v>42091</c:v>
                </c:pt>
                <c:pt idx="87">
                  <c:v>42092</c:v>
                </c:pt>
                <c:pt idx="88">
                  <c:v>42093</c:v>
                </c:pt>
                <c:pt idx="89">
                  <c:v>42094</c:v>
                </c:pt>
                <c:pt idx="90">
                  <c:v>42095</c:v>
                </c:pt>
                <c:pt idx="91">
                  <c:v>42096</c:v>
                </c:pt>
                <c:pt idx="92">
                  <c:v>42097</c:v>
                </c:pt>
                <c:pt idx="93">
                  <c:v>42098</c:v>
                </c:pt>
                <c:pt idx="94">
                  <c:v>42099</c:v>
                </c:pt>
                <c:pt idx="95">
                  <c:v>42100</c:v>
                </c:pt>
                <c:pt idx="96">
                  <c:v>42101</c:v>
                </c:pt>
                <c:pt idx="97">
                  <c:v>42102</c:v>
                </c:pt>
                <c:pt idx="98">
                  <c:v>42103</c:v>
                </c:pt>
                <c:pt idx="99">
                  <c:v>42104</c:v>
                </c:pt>
                <c:pt idx="100">
                  <c:v>42105</c:v>
                </c:pt>
                <c:pt idx="101">
                  <c:v>42106</c:v>
                </c:pt>
                <c:pt idx="102">
                  <c:v>42107</c:v>
                </c:pt>
                <c:pt idx="103">
                  <c:v>42108</c:v>
                </c:pt>
                <c:pt idx="104">
                  <c:v>42109</c:v>
                </c:pt>
                <c:pt idx="105">
                  <c:v>42110</c:v>
                </c:pt>
                <c:pt idx="106">
                  <c:v>42111</c:v>
                </c:pt>
                <c:pt idx="107">
                  <c:v>42112</c:v>
                </c:pt>
                <c:pt idx="108">
                  <c:v>42113</c:v>
                </c:pt>
                <c:pt idx="109">
                  <c:v>42114</c:v>
                </c:pt>
                <c:pt idx="110">
                  <c:v>42115</c:v>
                </c:pt>
                <c:pt idx="111">
                  <c:v>42116</c:v>
                </c:pt>
                <c:pt idx="112">
                  <c:v>42117</c:v>
                </c:pt>
                <c:pt idx="113">
                  <c:v>42118</c:v>
                </c:pt>
                <c:pt idx="114">
                  <c:v>42119</c:v>
                </c:pt>
                <c:pt idx="115">
                  <c:v>42120</c:v>
                </c:pt>
                <c:pt idx="116">
                  <c:v>42121</c:v>
                </c:pt>
                <c:pt idx="117">
                  <c:v>42122</c:v>
                </c:pt>
                <c:pt idx="118">
                  <c:v>42123</c:v>
                </c:pt>
                <c:pt idx="119">
                  <c:v>42124</c:v>
                </c:pt>
                <c:pt idx="120">
                  <c:v>42125</c:v>
                </c:pt>
                <c:pt idx="121">
                  <c:v>42126</c:v>
                </c:pt>
                <c:pt idx="122">
                  <c:v>42127</c:v>
                </c:pt>
                <c:pt idx="123">
                  <c:v>42128</c:v>
                </c:pt>
                <c:pt idx="124">
                  <c:v>42129</c:v>
                </c:pt>
                <c:pt idx="125">
                  <c:v>42130</c:v>
                </c:pt>
                <c:pt idx="126">
                  <c:v>42131</c:v>
                </c:pt>
                <c:pt idx="127">
                  <c:v>42132</c:v>
                </c:pt>
                <c:pt idx="128">
                  <c:v>42133</c:v>
                </c:pt>
                <c:pt idx="129">
                  <c:v>42134</c:v>
                </c:pt>
                <c:pt idx="130">
                  <c:v>42135</c:v>
                </c:pt>
                <c:pt idx="131">
                  <c:v>42136</c:v>
                </c:pt>
                <c:pt idx="132">
                  <c:v>42137</c:v>
                </c:pt>
                <c:pt idx="133">
                  <c:v>42138</c:v>
                </c:pt>
                <c:pt idx="134">
                  <c:v>42139</c:v>
                </c:pt>
                <c:pt idx="135">
                  <c:v>42140</c:v>
                </c:pt>
                <c:pt idx="136">
                  <c:v>42141</c:v>
                </c:pt>
                <c:pt idx="137">
                  <c:v>42142</c:v>
                </c:pt>
                <c:pt idx="138">
                  <c:v>42143</c:v>
                </c:pt>
                <c:pt idx="139">
                  <c:v>42144</c:v>
                </c:pt>
                <c:pt idx="140">
                  <c:v>42145</c:v>
                </c:pt>
                <c:pt idx="141">
                  <c:v>42146</c:v>
                </c:pt>
                <c:pt idx="142">
                  <c:v>42147</c:v>
                </c:pt>
                <c:pt idx="143">
                  <c:v>42148</c:v>
                </c:pt>
                <c:pt idx="144">
                  <c:v>42149</c:v>
                </c:pt>
                <c:pt idx="145">
                  <c:v>42150</c:v>
                </c:pt>
                <c:pt idx="146">
                  <c:v>42151</c:v>
                </c:pt>
                <c:pt idx="147">
                  <c:v>42152</c:v>
                </c:pt>
                <c:pt idx="148">
                  <c:v>42153</c:v>
                </c:pt>
                <c:pt idx="149">
                  <c:v>42154</c:v>
                </c:pt>
                <c:pt idx="150">
                  <c:v>42155</c:v>
                </c:pt>
                <c:pt idx="151">
                  <c:v>42156</c:v>
                </c:pt>
                <c:pt idx="152">
                  <c:v>42157</c:v>
                </c:pt>
                <c:pt idx="153">
                  <c:v>42158</c:v>
                </c:pt>
                <c:pt idx="154">
                  <c:v>42159</c:v>
                </c:pt>
                <c:pt idx="155">
                  <c:v>42160</c:v>
                </c:pt>
                <c:pt idx="156">
                  <c:v>42161</c:v>
                </c:pt>
                <c:pt idx="157">
                  <c:v>42162</c:v>
                </c:pt>
                <c:pt idx="158">
                  <c:v>42163</c:v>
                </c:pt>
                <c:pt idx="159">
                  <c:v>42164</c:v>
                </c:pt>
                <c:pt idx="160">
                  <c:v>42165</c:v>
                </c:pt>
                <c:pt idx="161">
                  <c:v>42166</c:v>
                </c:pt>
                <c:pt idx="162">
                  <c:v>42167</c:v>
                </c:pt>
                <c:pt idx="163">
                  <c:v>42168</c:v>
                </c:pt>
                <c:pt idx="164">
                  <c:v>42169</c:v>
                </c:pt>
                <c:pt idx="165">
                  <c:v>42170</c:v>
                </c:pt>
                <c:pt idx="166">
                  <c:v>42171</c:v>
                </c:pt>
                <c:pt idx="167">
                  <c:v>42172</c:v>
                </c:pt>
                <c:pt idx="168">
                  <c:v>42173</c:v>
                </c:pt>
                <c:pt idx="169">
                  <c:v>42174</c:v>
                </c:pt>
                <c:pt idx="170">
                  <c:v>42175</c:v>
                </c:pt>
                <c:pt idx="171">
                  <c:v>42176</c:v>
                </c:pt>
                <c:pt idx="172">
                  <c:v>42177</c:v>
                </c:pt>
                <c:pt idx="173">
                  <c:v>42178</c:v>
                </c:pt>
                <c:pt idx="174">
                  <c:v>42179</c:v>
                </c:pt>
                <c:pt idx="175">
                  <c:v>42180</c:v>
                </c:pt>
                <c:pt idx="176">
                  <c:v>42181</c:v>
                </c:pt>
                <c:pt idx="177">
                  <c:v>42182</c:v>
                </c:pt>
                <c:pt idx="178">
                  <c:v>42183</c:v>
                </c:pt>
                <c:pt idx="179">
                  <c:v>42184</c:v>
                </c:pt>
                <c:pt idx="180">
                  <c:v>42185</c:v>
                </c:pt>
                <c:pt idx="181">
                  <c:v>42186</c:v>
                </c:pt>
                <c:pt idx="182">
                  <c:v>42187</c:v>
                </c:pt>
                <c:pt idx="183">
                  <c:v>42188</c:v>
                </c:pt>
                <c:pt idx="184">
                  <c:v>42189</c:v>
                </c:pt>
                <c:pt idx="185">
                  <c:v>42190</c:v>
                </c:pt>
                <c:pt idx="186">
                  <c:v>42191</c:v>
                </c:pt>
                <c:pt idx="187">
                  <c:v>42192</c:v>
                </c:pt>
                <c:pt idx="188">
                  <c:v>42193</c:v>
                </c:pt>
                <c:pt idx="189">
                  <c:v>42194</c:v>
                </c:pt>
                <c:pt idx="190">
                  <c:v>42195</c:v>
                </c:pt>
                <c:pt idx="191">
                  <c:v>42196</c:v>
                </c:pt>
                <c:pt idx="192">
                  <c:v>42197</c:v>
                </c:pt>
                <c:pt idx="193">
                  <c:v>42198</c:v>
                </c:pt>
                <c:pt idx="194">
                  <c:v>42199</c:v>
                </c:pt>
                <c:pt idx="195">
                  <c:v>42200</c:v>
                </c:pt>
                <c:pt idx="196">
                  <c:v>42201</c:v>
                </c:pt>
                <c:pt idx="197">
                  <c:v>42202</c:v>
                </c:pt>
                <c:pt idx="198">
                  <c:v>42203</c:v>
                </c:pt>
                <c:pt idx="199">
                  <c:v>42204</c:v>
                </c:pt>
                <c:pt idx="200">
                  <c:v>42205</c:v>
                </c:pt>
                <c:pt idx="201">
                  <c:v>42206</c:v>
                </c:pt>
                <c:pt idx="202">
                  <c:v>42207</c:v>
                </c:pt>
                <c:pt idx="203">
                  <c:v>42208</c:v>
                </c:pt>
                <c:pt idx="204">
                  <c:v>42209</c:v>
                </c:pt>
                <c:pt idx="205">
                  <c:v>42210</c:v>
                </c:pt>
                <c:pt idx="206">
                  <c:v>42211</c:v>
                </c:pt>
                <c:pt idx="207">
                  <c:v>42212</c:v>
                </c:pt>
                <c:pt idx="208">
                  <c:v>42213</c:v>
                </c:pt>
                <c:pt idx="209">
                  <c:v>42214</c:v>
                </c:pt>
                <c:pt idx="210">
                  <c:v>42215</c:v>
                </c:pt>
                <c:pt idx="211">
                  <c:v>42216</c:v>
                </c:pt>
                <c:pt idx="212">
                  <c:v>42217</c:v>
                </c:pt>
                <c:pt idx="213">
                  <c:v>42218</c:v>
                </c:pt>
                <c:pt idx="214">
                  <c:v>42219</c:v>
                </c:pt>
                <c:pt idx="215">
                  <c:v>42220</c:v>
                </c:pt>
                <c:pt idx="216">
                  <c:v>42221</c:v>
                </c:pt>
                <c:pt idx="217">
                  <c:v>42222</c:v>
                </c:pt>
                <c:pt idx="218">
                  <c:v>42223</c:v>
                </c:pt>
                <c:pt idx="219">
                  <c:v>42224</c:v>
                </c:pt>
                <c:pt idx="220">
                  <c:v>42225</c:v>
                </c:pt>
                <c:pt idx="221">
                  <c:v>42226</c:v>
                </c:pt>
                <c:pt idx="222">
                  <c:v>42227</c:v>
                </c:pt>
                <c:pt idx="223">
                  <c:v>42228</c:v>
                </c:pt>
                <c:pt idx="224">
                  <c:v>42229</c:v>
                </c:pt>
                <c:pt idx="225">
                  <c:v>42230</c:v>
                </c:pt>
                <c:pt idx="226">
                  <c:v>42231</c:v>
                </c:pt>
                <c:pt idx="227">
                  <c:v>42232</c:v>
                </c:pt>
                <c:pt idx="228">
                  <c:v>42233</c:v>
                </c:pt>
                <c:pt idx="229">
                  <c:v>42234</c:v>
                </c:pt>
                <c:pt idx="230">
                  <c:v>42235</c:v>
                </c:pt>
                <c:pt idx="231">
                  <c:v>42236</c:v>
                </c:pt>
                <c:pt idx="232">
                  <c:v>42237</c:v>
                </c:pt>
                <c:pt idx="233">
                  <c:v>42238</c:v>
                </c:pt>
                <c:pt idx="234">
                  <c:v>42239</c:v>
                </c:pt>
                <c:pt idx="235">
                  <c:v>42240</c:v>
                </c:pt>
                <c:pt idx="236">
                  <c:v>42241</c:v>
                </c:pt>
                <c:pt idx="237">
                  <c:v>42242</c:v>
                </c:pt>
                <c:pt idx="238">
                  <c:v>42243</c:v>
                </c:pt>
                <c:pt idx="239">
                  <c:v>42244</c:v>
                </c:pt>
                <c:pt idx="240">
                  <c:v>42245</c:v>
                </c:pt>
                <c:pt idx="241">
                  <c:v>42246</c:v>
                </c:pt>
                <c:pt idx="242">
                  <c:v>42247</c:v>
                </c:pt>
                <c:pt idx="243">
                  <c:v>42248</c:v>
                </c:pt>
                <c:pt idx="244">
                  <c:v>42249</c:v>
                </c:pt>
                <c:pt idx="245">
                  <c:v>42250</c:v>
                </c:pt>
                <c:pt idx="246">
                  <c:v>42251</c:v>
                </c:pt>
                <c:pt idx="247">
                  <c:v>42252</c:v>
                </c:pt>
                <c:pt idx="248">
                  <c:v>42253</c:v>
                </c:pt>
                <c:pt idx="249">
                  <c:v>42254</c:v>
                </c:pt>
                <c:pt idx="250">
                  <c:v>42255</c:v>
                </c:pt>
                <c:pt idx="251">
                  <c:v>42256</c:v>
                </c:pt>
                <c:pt idx="252">
                  <c:v>42257</c:v>
                </c:pt>
                <c:pt idx="253">
                  <c:v>42258</c:v>
                </c:pt>
                <c:pt idx="254">
                  <c:v>42259</c:v>
                </c:pt>
                <c:pt idx="255">
                  <c:v>42260</c:v>
                </c:pt>
                <c:pt idx="256">
                  <c:v>42261</c:v>
                </c:pt>
                <c:pt idx="257">
                  <c:v>42262</c:v>
                </c:pt>
                <c:pt idx="258">
                  <c:v>42263</c:v>
                </c:pt>
                <c:pt idx="259">
                  <c:v>42264</c:v>
                </c:pt>
                <c:pt idx="260">
                  <c:v>42265</c:v>
                </c:pt>
                <c:pt idx="261">
                  <c:v>42266</c:v>
                </c:pt>
                <c:pt idx="262">
                  <c:v>42267</c:v>
                </c:pt>
                <c:pt idx="263">
                  <c:v>42268</c:v>
                </c:pt>
                <c:pt idx="264">
                  <c:v>42269</c:v>
                </c:pt>
                <c:pt idx="265">
                  <c:v>42270</c:v>
                </c:pt>
                <c:pt idx="266">
                  <c:v>42271</c:v>
                </c:pt>
                <c:pt idx="267">
                  <c:v>42272</c:v>
                </c:pt>
                <c:pt idx="268">
                  <c:v>42273</c:v>
                </c:pt>
                <c:pt idx="269">
                  <c:v>42274</c:v>
                </c:pt>
                <c:pt idx="270">
                  <c:v>42275</c:v>
                </c:pt>
                <c:pt idx="271">
                  <c:v>42276</c:v>
                </c:pt>
                <c:pt idx="272">
                  <c:v>42277</c:v>
                </c:pt>
                <c:pt idx="273">
                  <c:v>42278</c:v>
                </c:pt>
                <c:pt idx="274">
                  <c:v>42279</c:v>
                </c:pt>
                <c:pt idx="275">
                  <c:v>42280</c:v>
                </c:pt>
                <c:pt idx="276">
                  <c:v>42281</c:v>
                </c:pt>
                <c:pt idx="277">
                  <c:v>42282</c:v>
                </c:pt>
                <c:pt idx="278">
                  <c:v>42283</c:v>
                </c:pt>
                <c:pt idx="279">
                  <c:v>42284</c:v>
                </c:pt>
                <c:pt idx="280">
                  <c:v>42285</c:v>
                </c:pt>
                <c:pt idx="281">
                  <c:v>42286</c:v>
                </c:pt>
                <c:pt idx="282">
                  <c:v>42287</c:v>
                </c:pt>
                <c:pt idx="283">
                  <c:v>42288</c:v>
                </c:pt>
                <c:pt idx="284">
                  <c:v>42289</c:v>
                </c:pt>
                <c:pt idx="285">
                  <c:v>42290</c:v>
                </c:pt>
                <c:pt idx="286">
                  <c:v>42291</c:v>
                </c:pt>
                <c:pt idx="287">
                  <c:v>42292</c:v>
                </c:pt>
                <c:pt idx="288">
                  <c:v>42293</c:v>
                </c:pt>
                <c:pt idx="289">
                  <c:v>42294</c:v>
                </c:pt>
                <c:pt idx="290">
                  <c:v>42295</c:v>
                </c:pt>
                <c:pt idx="291">
                  <c:v>42296</c:v>
                </c:pt>
                <c:pt idx="292">
                  <c:v>42297</c:v>
                </c:pt>
                <c:pt idx="293">
                  <c:v>42298</c:v>
                </c:pt>
                <c:pt idx="294">
                  <c:v>42299</c:v>
                </c:pt>
                <c:pt idx="295">
                  <c:v>42300</c:v>
                </c:pt>
                <c:pt idx="296">
                  <c:v>42301</c:v>
                </c:pt>
                <c:pt idx="297">
                  <c:v>42302</c:v>
                </c:pt>
                <c:pt idx="298">
                  <c:v>42303</c:v>
                </c:pt>
                <c:pt idx="299">
                  <c:v>42304</c:v>
                </c:pt>
                <c:pt idx="300">
                  <c:v>42305</c:v>
                </c:pt>
                <c:pt idx="301">
                  <c:v>42306</c:v>
                </c:pt>
                <c:pt idx="302">
                  <c:v>42307</c:v>
                </c:pt>
                <c:pt idx="303">
                  <c:v>42308</c:v>
                </c:pt>
                <c:pt idx="304">
                  <c:v>42309</c:v>
                </c:pt>
                <c:pt idx="305">
                  <c:v>42310</c:v>
                </c:pt>
                <c:pt idx="306">
                  <c:v>42311</c:v>
                </c:pt>
                <c:pt idx="307">
                  <c:v>42312</c:v>
                </c:pt>
                <c:pt idx="308">
                  <c:v>42313</c:v>
                </c:pt>
                <c:pt idx="309">
                  <c:v>42314</c:v>
                </c:pt>
                <c:pt idx="310">
                  <c:v>42315</c:v>
                </c:pt>
                <c:pt idx="311">
                  <c:v>42316</c:v>
                </c:pt>
                <c:pt idx="312">
                  <c:v>42317</c:v>
                </c:pt>
                <c:pt idx="313">
                  <c:v>42318</c:v>
                </c:pt>
                <c:pt idx="314">
                  <c:v>42319</c:v>
                </c:pt>
                <c:pt idx="315">
                  <c:v>42320</c:v>
                </c:pt>
                <c:pt idx="316">
                  <c:v>42321</c:v>
                </c:pt>
                <c:pt idx="317">
                  <c:v>42322</c:v>
                </c:pt>
                <c:pt idx="318">
                  <c:v>42323</c:v>
                </c:pt>
                <c:pt idx="319">
                  <c:v>42324</c:v>
                </c:pt>
                <c:pt idx="320">
                  <c:v>42325</c:v>
                </c:pt>
                <c:pt idx="321">
                  <c:v>42326</c:v>
                </c:pt>
                <c:pt idx="322">
                  <c:v>42327</c:v>
                </c:pt>
                <c:pt idx="323">
                  <c:v>42328</c:v>
                </c:pt>
                <c:pt idx="324">
                  <c:v>42329</c:v>
                </c:pt>
                <c:pt idx="325">
                  <c:v>42330</c:v>
                </c:pt>
                <c:pt idx="326">
                  <c:v>42331</c:v>
                </c:pt>
                <c:pt idx="327">
                  <c:v>42332</c:v>
                </c:pt>
                <c:pt idx="328">
                  <c:v>42333</c:v>
                </c:pt>
                <c:pt idx="329">
                  <c:v>42334</c:v>
                </c:pt>
                <c:pt idx="330">
                  <c:v>42335</c:v>
                </c:pt>
                <c:pt idx="331">
                  <c:v>42336</c:v>
                </c:pt>
                <c:pt idx="332">
                  <c:v>42337</c:v>
                </c:pt>
                <c:pt idx="333">
                  <c:v>42338</c:v>
                </c:pt>
                <c:pt idx="334">
                  <c:v>42339</c:v>
                </c:pt>
                <c:pt idx="335">
                  <c:v>42340</c:v>
                </c:pt>
                <c:pt idx="336">
                  <c:v>42341</c:v>
                </c:pt>
                <c:pt idx="337">
                  <c:v>42342</c:v>
                </c:pt>
                <c:pt idx="338">
                  <c:v>42343</c:v>
                </c:pt>
                <c:pt idx="339">
                  <c:v>42344</c:v>
                </c:pt>
                <c:pt idx="340">
                  <c:v>42345</c:v>
                </c:pt>
                <c:pt idx="341">
                  <c:v>42346</c:v>
                </c:pt>
                <c:pt idx="342">
                  <c:v>42347</c:v>
                </c:pt>
                <c:pt idx="343">
                  <c:v>42348</c:v>
                </c:pt>
                <c:pt idx="344">
                  <c:v>42349</c:v>
                </c:pt>
                <c:pt idx="345">
                  <c:v>42350</c:v>
                </c:pt>
                <c:pt idx="346">
                  <c:v>42351</c:v>
                </c:pt>
                <c:pt idx="347">
                  <c:v>42352</c:v>
                </c:pt>
                <c:pt idx="348">
                  <c:v>42353</c:v>
                </c:pt>
                <c:pt idx="349">
                  <c:v>42354</c:v>
                </c:pt>
                <c:pt idx="350">
                  <c:v>42355</c:v>
                </c:pt>
                <c:pt idx="351">
                  <c:v>42356</c:v>
                </c:pt>
                <c:pt idx="352">
                  <c:v>42357</c:v>
                </c:pt>
                <c:pt idx="353">
                  <c:v>42358</c:v>
                </c:pt>
                <c:pt idx="354">
                  <c:v>42359</c:v>
                </c:pt>
                <c:pt idx="355">
                  <c:v>42360</c:v>
                </c:pt>
                <c:pt idx="356">
                  <c:v>42361</c:v>
                </c:pt>
                <c:pt idx="357">
                  <c:v>42362</c:v>
                </c:pt>
                <c:pt idx="358">
                  <c:v>42363</c:v>
                </c:pt>
                <c:pt idx="359">
                  <c:v>42364</c:v>
                </c:pt>
                <c:pt idx="360">
                  <c:v>42365</c:v>
                </c:pt>
                <c:pt idx="361">
                  <c:v>42366</c:v>
                </c:pt>
                <c:pt idx="362">
                  <c:v>42367</c:v>
                </c:pt>
                <c:pt idx="363">
                  <c:v>42368</c:v>
                </c:pt>
                <c:pt idx="364">
                  <c:v>42369</c:v>
                </c:pt>
                <c:pt idx="365">
                  <c:v>42370</c:v>
                </c:pt>
                <c:pt idx="366">
                  <c:v>42371</c:v>
                </c:pt>
                <c:pt idx="367">
                  <c:v>42372</c:v>
                </c:pt>
                <c:pt idx="368">
                  <c:v>42373</c:v>
                </c:pt>
                <c:pt idx="369">
                  <c:v>42374</c:v>
                </c:pt>
                <c:pt idx="370">
                  <c:v>42375</c:v>
                </c:pt>
                <c:pt idx="371">
                  <c:v>42376</c:v>
                </c:pt>
                <c:pt idx="372">
                  <c:v>42377</c:v>
                </c:pt>
                <c:pt idx="373">
                  <c:v>42378</c:v>
                </c:pt>
                <c:pt idx="374">
                  <c:v>42379</c:v>
                </c:pt>
                <c:pt idx="375">
                  <c:v>42380</c:v>
                </c:pt>
                <c:pt idx="376">
                  <c:v>42381</c:v>
                </c:pt>
                <c:pt idx="377">
                  <c:v>42382</c:v>
                </c:pt>
                <c:pt idx="378">
                  <c:v>42383</c:v>
                </c:pt>
                <c:pt idx="379">
                  <c:v>42384</c:v>
                </c:pt>
                <c:pt idx="380">
                  <c:v>42385</c:v>
                </c:pt>
                <c:pt idx="381">
                  <c:v>42386</c:v>
                </c:pt>
                <c:pt idx="382">
                  <c:v>42387</c:v>
                </c:pt>
                <c:pt idx="383">
                  <c:v>42388</c:v>
                </c:pt>
                <c:pt idx="384">
                  <c:v>42389</c:v>
                </c:pt>
                <c:pt idx="385">
                  <c:v>42390</c:v>
                </c:pt>
                <c:pt idx="386">
                  <c:v>42391</c:v>
                </c:pt>
                <c:pt idx="387">
                  <c:v>42392</c:v>
                </c:pt>
                <c:pt idx="388">
                  <c:v>42393</c:v>
                </c:pt>
                <c:pt idx="389">
                  <c:v>42394</c:v>
                </c:pt>
                <c:pt idx="390">
                  <c:v>42395</c:v>
                </c:pt>
                <c:pt idx="391">
                  <c:v>42396</c:v>
                </c:pt>
                <c:pt idx="392">
                  <c:v>42397</c:v>
                </c:pt>
                <c:pt idx="393">
                  <c:v>42398</c:v>
                </c:pt>
                <c:pt idx="394">
                  <c:v>42399</c:v>
                </c:pt>
                <c:pt idx="395">
                  <c:v>42400</c:v>
                </c:pt>
                <c:pt idx="396">
                  <c:v>42401</c:v>
                </c:pt>
                <c:pt idx="397">
                  <c:v>42402</c:v>
                </c:pt>
                <c:pt idx="398">
                  <c:v>42403</c:v>
                </c:pt>
                <c:pt idx="399">
                  <c:v>42404</c:v>
                </c:pt>
                <c:pt idx="400">
                  <c:v>42405</c:v>
                </c:pt>
                <c:pt idx="401">
                  <c:v>42406</c:v>
                </c:pt>
                <c:pt idx="402">
                  <c:v>42407</c:v>
                </c:pt>
                <c:pt idx="403">
                  <c:v>42408</c:v>
                </c:pt>
                <c:pt idx="404">
                  <c:v>42409</c:v>
                </c:pt>
                <c:pt idx="405">
                  <c:v>42410</c:v>
                </c:pt>
                <c:pt idx="406">
                  <c:v>42411</c:v>
                </c:pt>
                <c:pt idx="407">
                  <c:v>42412</c:v>
                </c:pt>
                <c:pt idx="408">
                  <c:v>42413</c:v>
                </c:pt>
                <c:pt idx="409">
                  <c:v>42414</c:v>
                </c:pt>
                <c:pt idx="410">
                  <c:v>42415</c:v>
                </c:pt>
                <c:pt idx="411">
                  <c:v>42416</c:v>
                </c:pt>
                <c:pt idx="412">
                  <c:v>42417</c:v>
                </c:pt>
                <c:pt idx="413">
                  <c:v>42418</c:v>
                </c:pt>
                <c:pt idx="414">
                  <c:v>42419</c:v>
                </c:pt>
                <c:pt idx="415">
                  <c:v>42420</c:v>
                </c:pt>
                <c:pt idx="416">
                  <c:v>42421</c:v>
                </c:pt>
                <c:pt idx="417">
                  <c:v>42422</c:v>
                </c:pt>
                <c:pt idx="418">
                  <c:v>42423</c:v>
                </c:pt>
                <c:pt idx="419">
                  <c:v>42424</c:v>
                </c:pt>
                <c:pt idx="420">
                  <c:v>42425</c:v>
                </c:pt>
                <c:pt idx="421">
                  <c:v>42426</c:v>
                </c:pt>
                <c:pt idx="422">
                  <c:v>42427</c:v>
                </c:pt>
                <c:pt idx="423">
                  <c:v>42428</c:v>
                </c:pt>
                <c:pt idx="424">
                  <c:v>42429</c:v>
                </c:pt>
                <c:pt idx="425">
                  <c:v>42430</c:v>
                </c:pt>
                <c:pt idx="426">
                  <c:v>42431</c:v>
                </c:pt>
                <c:pt idx="427">
                  <c:v>42432</c:v>
                </c:pt>
                <c:pt idx="428">
                  <c:v>42433</c:v>
                </c:pt>
                <c:pt idx="429">
                  <c:v>42434</c:v>
                </c:pt>
                <c:pt idx="430">
                  <c:v>42435</c:v>
                </c:pt>
                <c:pt idx="431">
                  <c:v>42436</c:v>
                </c:pt>
                <c:pt idx="432">
                  <c:v>42437</c:v>
                </c:pt>
                <c:pt idx="433">
                  <c:v>42438</c:v>
                </c:pt>
                <c:pt idx="434">
                  <c:v>42439</c:v>
                </c:pt>
                <c:pt idx="435">
                  <c:v>42440</c:v>
                </c:pt>
                <c:pt idx="436">
                  <c:v>42441</c:v>
                </c:pt>
                <c:pt idx="437">
                  <c:v>42442</c:v>
                </c:pt>
                <c:pt idx="438">
                  <c:v>42443</c:v>
                </c:pt>
                <c:pt idx="439">
                  <c:v>42444</c:v>
                </c:pt>
                <c:pt idx="440">
                  <c:v>42445</c:v>
                </c:pt>
                <c:pt idx="441">
                  <c:v>42446</c:v>
                </c:pt>
                <c:pt idx="442">
                  <c:v>42447</c:v>
                </c:pt>
                <c:pt idx="443">
                  <c:v>42448</c:v>
                </c:pt>
                <c:pt idx="444">
                  <c:v>42449</c:v>
                </c:pt>
                <c:pt idx="445">
                  <c:v>42450</c:v>
                </c:pt>
                <c:pt idx="446">
                  <c:v>42451</c:v>
                </c:pt>
                <c:pt idx="447">
                  <c:v>42452</c:v>
                </c:pt>
                <c:pt idx="448">
                  <c:v>42453</c:v>
                </c:pt>
                <c:pt idx="449">
                  <c:v>42454</c:v>
                </c:pt>
                <c:pt idx="450">
                  <c:v>42455</c:v>
                </c:pt>
                <c:pt idx="451">
                  <c:v>42456</c:v>
                </c:pt>
                <c:pt idx="452">
                  <c:v>42457</c:v>
                </c:pt>
                <c:pt idx="453">
                  <c:v>42458</c:v>
                </c:pt>
                <c:pt idx="454">
                  <c:v>42459</c:v>
                </c:pt>
                <c:pt idx="455">
                  <c:v>42460</c:v>
                </c:pt>
                <c:pt idx="456">
                  <c:v>42461</c:v>
                </c:pt>
                <c:pt idx="457">
                  <c:v>42462</c:v>
                </c:pt>
                <c:pt idx="458">
                  <c:v>42463</c:v>
                </c:pt>
                <c:pt idx="459">
                  <c:v>42464</c:v>
                </c:pt>
                <c:pt idx="460">
                  <c:v>42465</c:v>
                </c:pt>
                <c:pt idx="461">
                  <c:v>42466</c:v>
                </c:pt>
                <c:pt idx="462">
                  <c:v>42467</c:v>
                </c:pt>
                <c:pt idx="463">
                  <c:v>42468</c:v>
                </c:pt>
                <c:pt idx="464">
                  <c:v>42469</c:v>
                </c:pt>
                <c:pt idx="465">
                  <c:v>42470</c:v>
                </c:pt>
                <c:pt idx="466">
                  <c:v>42471</c:v>
                </c:pt>
                <c:pt idx="467">
                  <c:v>42472</c:v>
                </c:pt>
                <c:pt idx="468">
                  <c:v>42473</c:v>
                </c:pt>
                <c:pt idx="469">
                  <c:v>42474</c:v>
                </c:pt>
                <c:pt idx="470">
                  <c:v>42475</c:v>
                </c:pt>
                <c:pt idx="471">
                  <c:v>42476</c:v>
                </c:pt>
                <c:pt idx="472">
                  <c:v>42477</c:v>
                </c:pt>
                <c:pt idx="473">
                  <c:v>42478</c:v>
                </c:pt>
                <c:pt idx="474">
                  <c:v>42479</c:v>
                </c:pt>
                <c:pt idx="475">
                  <c:v>42480</c:v>
                </c:pt>
                <c:pt idx="476">
                  <c:v>42481</c:v>
                </c:pt>
                <c:pt idx="477">
                  <c:v>42482</c:v>
                </c:pt>
                <c:pt idx="478">
                  <c:v>42483</c:v>
                </c:pt>
                <c:pt idx="479">
                  <c:v>42484</c:v>
                </c:pt>
                <c:pt idx="480">
                  <c:v>42485</c:v>
                </c:pt>
                <c:pt idx="481">
                  <c:v>42486</c:v>
                </c:pt>
                <c:pt idx="482">
                  <c:v>42487</c:v>
                </c:pt>
                <c:pt idx="483">
                  <c:v>42488</c:v>
                </c:pt>
                <c:pt idx="484">
                  <c:v>42489</c:v>
                </c:pt>
                <c:pt idx="485">
                  <c:v>42490</c:v>
                </c:pt>
                <c:pt idx="486">
                  <c:v>42491</c:v>
                </c:pt>
                <c:pt idx="487">
                  <c:v>42492</c:v>
                </c:pt>
                <c:pt idx="488">
                  <c:v>42493</c:v>
                </c:pt>
                <c:pt idx="489">
                  <c:v>42494</c:v>
                </c:pt>
                <c:pt idx="490">
                  <c:v>42495</c:v>
                </c:pt>
                <c:pt idx="491">
                  <c:v>42496</c:v>
                </c:pt>
                <c:pt idx="492">
                  <c:v>42497</c:v>
                </c:pt>
                <c:pt idx="493">
                  <c:v>42498</c:v>
                </c:pt>
                <c:pt idx="494">
                  <c:v>42499</c:v>
                </c:pt>
                <c:pt idx="495">
                  <c:v>42500</c:v>
                </c:pt>
                <c:pt idx="496">
                  <c:v>42501</c:v>
                </c:pt>
                <c:pt idx="497">
                  <c:v>42502</c:v>
                </c:pt>
                <c:pt idx="498">
                  <c:v>42503</c:v>
                </c:pt>
                <c:pt idx="499">
                  <c:v>42504</c:v>
                </c:pt>
                <c:pt idx="500">
                  <c:v>42505</c:v>
                </c:pt>
                <c:pt idx="501">
                  <c:v>42506</c:v>
                </c:pt>
                <c:pt idx="502">
                  <c:v>42507</c:v>
                </c:pt>
                <c:pt idx="503">
                  <c:v>42508</c:v>
                </c:pt>
                <c:pt idx="504">
                  <c:v>42509</c:v>
                </c:pt>
                <c:pt idx="505">
                  <c:v>42510</c:v>
                </c:pt>
                <c:pt idx="506">
                  <c:v>42511</c:v>
                </c:pt>
                <c:pt idx="507">
                  <c:v>42512</c:v>
                </c:pt>
                <c:pt idx="508">
                  <c:v>42513</c:v>
                </c:pt>
                <c:pt idx="509">
                  <c:v>42514</c:v>
                </c:pt>
                <c:pt idx="510">
                  <c:v>42515</c:v>
                </c:pt>
                <c:pt idx="511">
                  <c:v>42516</c:v>
                </c:pt>
                <c:pt idx="512">
                  <c:v>42517</c:v>
                </c:pt>
                <c:pt idx="513">
                  <c:v>42518</c:v>
                </c:pt>
                <c:pt idx="514">
                  <c:v>42519</c:v>
                </c:pt>
                <c:pt idx="515">
                  <c:v>42520</c:v>
                </c:pt>
                <c:pt idx="516">
                  <c:v>42521</c:v>
                </c:pt>
                <c:pt idx="517">
                  <c:v>42522</c:v>
                </c:pt>
                <c:pt idx="518">
                  <c:v>42523</c:v>
                </c:pt>
                <c:pt idx="519">
                  <c:v>42524</c:v>
                </c:pt>
                <c:pt idx="520">
                  <c:v>42525</c:v>
                </c:pt>
                <c:pt idx="521">
                  <c:v>42526</c:v>
                </c:pt>
                <c:pt idx="522">
                  <c:v>42527</c:v>
                </c:pt>
                <c:pt idx="523">
                  <c:v>42528</c:v>
                </c:pt>
                <c:pt idx="524">
                  <c:v>42529</c:v>
                </c:pt>
                <c:pt idx="525">
                  <c:v>42530</c:v>
                </c:pt>
                <c:pt idx="526">
                  <c:v>42531</c:v>
                </c:pt>
                <c:pt idx="527">
                  <c:v>42532</c:v>
                </c:pt>
                <c:pt idx="528">
                  <c:v>42533</c:v>
                </c:pt>
                <c:pt idx="529">
                  <c:v>42534</c:v>
                </c:pt>
                <c:pt idx="530">
                  <c:v>42535</c:v>
                </c:pt>
                <c:pt idx="531">
                  <c:v>42536</c:v>
                </c:pt>
                <c:pt idx="532">
                  <c:v>42537</c:v>
                </c:pt>
                <c:pt idx="533">
                  <c:v>42538</c:v>
                </c:pt>
                <c:pt idx="534">
                  <c:v>42539</c:v>
                </c:pt>
                <c:pt idx="535">
                  <c:v>42540</c:v>
                </c:pt>
                <c:pt idx="536">
                  <c:v>42541</c:v>
                </c:pt>
                <c:pt idx="537">
                  <c:v>42542</c:v>
                </c:pt>
                <c:pt idx="538">
                  <c:v>42543</c:v>
                </c:pt>
                <c:pt idx="539">
                  <c:v>42544</c:v>
                </c:pt>
                <c:pt idx="540">
                  <c:v>42545</c:v>
                </c:pt>
                <c:pt idx="541">
                  <c:v>42546</c:v>
                </c:pt>
                <c:pt idx="542">
                  <c:v>42547</c:v>
                </c:pt>
                <c:pt idx="543">
                  <c:v>42548</c:v>
                </c:pt>
                <c:pt idx="544">
                  <c:v>42549</c:v>
                </c:pt>
                <c:pt idx="545">
                  <c:v>42550</c:v>
                </c:pt>
                <c:pt idx="546">
                  <c:v>42551</c:v>
                </c:pt>
                <c:pt idx="547">
                  <c:v>42552</c:v>
                </c:pt>
                <c:pt idx="548">
                  <c:v>42553</c:v>
                </c:pt>
                <c:pt idx="549">
                  <c:v>42554</c:v>
                </c:pt>
                <c:pt idx="550">
                  <c:v>42555</c:v>
                </c:pt>
                <c:pt idx="551">
                  <c:v>42556</c:v>
                </c:pt>
                <c:pt idx="552">
                  <c:v>42557</c:v>
                </c:pt>
                <c:pt idx="553">
                  <c:v>42558</c:v>
                </c:pt>
                <c:pt idx="554">
                  <c:v>42559</c:v>
                </c:pt>
                <c:pt idx="555">
                  <c:v>42560</c:v>
                </c:pt>
                <c:pt idx="556">
                  <c:v>42561</c:v>
                </c:pt>
                <c:pt idx="557">
                  <c:v>42562</c:v>
                </c:pt>
                <c:pt idx="558">
                  <c:v>42563</c:v>
                </c:pt>
                <c:pt idx="559">
                  <c:v>42564</c:v>
                </c:pt>
                <c:pt idx="560">
                  <c:v>42565</c:v>
                </c:pt>
                <c:pt idx="561">
                  <c:v>42566</c:v>
                </c:pt>
                <c:pt idx="562">
                  <c:v>42567</c:v>
                </c:pt>
                <c:pt idx="563">
                  <c:v>42568</c:v>
                </c:pt>
                <c:pt idx="564">
                  <c:v>42569</c:v>
                </c:pt>
                <c:pt idx="565">
                  <c:v>42570</c:v>
                </c:pt>
                <c:pt idx="566">
                  <c:v>42571</c:v>
                </c:pt>
                <c:pt idx="567">
                  <c:v>42572</c:v>
                </c:pt>
                <c:pt idx="568">
                  <c:v>42573</c:v>
                </c:pt>
                <c:pt idx="569">
                  <c:v>42574</c:v>
                </c:pt>
                <c:pt idx="570">
                  <c:v>42575</c:v>
                </c:pt>
                <c:pt idx="571">
                  <c:v>42576</c:v>
                </c:pt>
                <c:pt idx="572">
                  <c:v>42577</c:v>
                </c:pt>
                <c:pt idx="573">
                  <c:v>42578</c:v>
                </c:pt>
                <c:pt idx="574">
                  <c:v>42579</c:v>
                </c:pt>
                <c:pt idx="575">
                  <c:v>42580</c:v>
                </c:pt>
                <c:pt idx="576">
                  <c:v>42581</c:v>
                </c:pt>
                <c:pt idx="577">
                  <c:v>42582</c:v>
                </c:pt>
                <c:pt idx="578">
                  <c:v>42583</c:v>
                </c:pt>
                <c:pt idx="579">
                  <c:v>42584</c:v>
                </c:pt>
                <c:pt idx="580">
                  <c:v>42585</c:v>
                </c:pt>
                <c:pt idx="581">
                  <c:v>42586</c:v>
                </c:pt>
                <c:pt idx="582">
                  <c:v>42587</c:v>
                </c:pt>
                <c:pt idx="583">
                  <c:v>42588</c:v>
                </c:pt>
                <c:pt idx="584">
                  <c:v>42589</c:v>
                </c:pt>
                <c:pt idx="585">
                  <c:v>42590</c:v>
                </c:pt>
                <c:pt idx="586">
                  <c:v>42591</c:v>
                </c:pt>
                <c:pt idx="587">
                  <c:v>42592</c:v>
                </c:pt>
                <c:pt idx="588">
                  <c:v>42593</c:v>
                </c:pt>
                <c:pt idx="589">
                  <c:v>42594</c:v>
                </c:pt>
                <c:pt idx="590">
                  <c:v>42595</c:v>
                </c:pt>
                <c:pt idx="591">
                  <c:v>42596</c:v>
                </c:pt>
                <c:pt idx="592">
                  <c:v>42597</c:v>
                </c:pt>
                <c:pt idx="593">
                  <c:v>42598</c:v>
                </c:pt>
                <c:pt idx="594">
                  <c:v>42599</c:v>
                </c:pt>
                <c:pt idx="595">
                  <c:v>42600</c:v>
                </c:pt>
                <c:pt idx="596">
                  <c:v>42601</c:v>
                </c:pt>
                <c:pt idx="597">
                  <c:v>42602</c:v>
                </c:pt>
                <c:pt idx="598">
                  <c:v>42603</c:v>
                </c:pt>
                <c:pt idx="599">
                  <c:v>42604</c:v>
                </c:pt>
                <c:pt idx="600">
                  <c:v>42605</c:v>
                </c:pt>
                <c:pt idx="601">
                  <c:v>42606</c:v>
                </c:pt>
                <c:pt idx="602">
                  <c:v>42607</c:v>
                </c:pt>
                <c:pt idx="603">
                  <c:v>42608</c:v>
                </c:pt>
                <c:pt idx="604">
                  <c:v>42609</c:v>
                </c:pt>
                <c:pt idx="605">
                  <c:v>42610</c:v>
                </c:pt>
                <c:pt idx="606">
                  <c:v>42611</c:v>
                </c:pt>
                <c:pt idx="607">
                  <c:v>42612</c:v>
                </c:pt>
                <c:pt idx="608">
                  <c:v>42613</c:v>
                </c:pt>
                <c:pt idx="609">
                  <c:v>42614</c:v>
                </c:pt>
                <c:pt idx="610">
                  <c:v>42615</c:v>
                </c:pt>
                <c:pt idx="611">
                  <c:v>42616</c:v>
                </c:pt>
                <c:pt idx="612">
                  <c:v>42617</c:v>
                </c:pt>
                <c:pt idx="613">
                  <c:v>42618</c:v>
                </c:pt>
                <c:pt idx="614">
                  <c:v>42619</c:v>
                </c:pt>
                <c:pt idx="615">
                  <c:v>42620</c:v>
                </c:pt>
                <c:pt idx="616">
                  <c:v>42621</c:v>
                </c:pt>
                <c:pt idx="617">
                  <c:v>42622</c:v>
                </c:pt>
                <c:pt idx="618">
                  <c:v>42623</c:v>
                </c:pt>
                <c:pt idx="619">
                  <c:v>42624</c:v>
                </c:pt>
                <c:pt idx="620">
                  <c:v>42625</c:v>
                </c:pt>
                <c:pt idx="621">
                  <c:v>42626</c:v>
                </c:pt>
                <c:pt idx="622">
                  <c:v>42627</c:v>
                </c:pt>
                <c:pt idx="623">
                  <c:v>42628</c:v>
                </c:pt>
                <c:pt idx="624">
                  <c:v>42629</c:v>
                </c:pt>
                <c:pt idx="625">
                  <c:v>42630</c:v>
                </c:pt>
                <c:pt idx="626">
                  <c:v>42631</c:v>
                </c:pt>
                <c:pt idx="627">
                  <c:v>42632</c:v>
                </c:pt>
                <c:pt idx="628">
                  <c:v>42633</c:v>
                </c:pt>
                <c:pt idx="629">
                  <c:v>42634</c:v>
                </c:pt>
                <c:pt idx="630">
                  <c:v>42635</c:v>
                </c:pt>
                <c:pt idx="631">
                  <c:v>42636</c:v>
                </c:pt>
                <c:pt idx="632">
                  <c:v>42637</c:v>
                </c:pt>
                <c:pt idx="633">
                  <c:v>42638</c:v>
                </c:pt>
                <c:pt idx="634">
                  <c:v>42639</c:v>
                </c:pt>
                <c:pt idx="635">
                  <c:v>42640</c:v>
                </c:pt>
                <c:pt idx="636">
                  <c:v>42641</c:v>
                </c:pt>
                <c:pt idx="637">
                  <c:v>42642</c:v>
                </c:pt>
                <c:pt idx="638">
                  <c:v>42643</c:v>
                </c:pt>
                <c:pt idx="639">
                  <c:v>42644</c:v>
                </c:pt>
                <c:pt idx="640">
                  <c:v>42645</c:v>
                </c:pt>
                <c:pt idx="641">
                  <c:v>42646</c:v>
                </c:pt>
                <c:pt idx="642">
                  <c:v>42647</c:v>
                </c:pt>
                <c:pt idx="643">
                  <c:v>42648</c:v>
                </c:pt>
                <c:pt idx="644">
                  <c:v>42649</c:v>
                </c:pt>
                <c:pt idx="645">
                  <c:v>42650</c:v>
                </c:pt>
                <c:pt idx="646">
                  <c:v>42651</c:v>
                </c:pt>
                <c:pt idx="647">
                  <c:v>42652</c:v>
                </c:pt>
                <c:pt idx="648">
                  <c:v>42653</c:v>
                </c:pt>
                <c:pt idx="649">
                  <c:v>42654</c:v>
                </c:pt>
                <c:pt idx="650">
                  <c:v>42655</c:v>
                </c:pt>
                <c:pt idx="651">
                  <c:v>42656</c:v>
                </c:pt>
                <c:pt idx="652">
                  <c:v>42657</c:v>
                </c:pt>
                <c:pt idx="653">
                  <c:v>42658</c:v>
                </c:pt>
                <c:pt idx="654">
                  <c:v>42659</c:v>
                </c:pt>
                <c:pt idx="655">
                  <c:v>42660</c:v>
                </c:pt>
                <c:pt idx="656">
                  <c:v>42661</c:v>
                </c:pt>
                <c:pt idx="657">
                  <c:v>42662</c:v>
                </c:pt>
                <c:pt idx="658">
                  <c:v>42663</c:v>
                </c:pt>
                <c:pt idx="659">
                  <c:v>42664</c:v>
                </c:pt>
                <c:pt idx="660">
                  <c:v>42665</c:v>
                </c:pt>
                <c:pt idx="661">
                  <c:v>42666</c:v>
                </c:pt>
                <c:pt idx="662">
                  <c:v>42667</c:v>
                </c:pt>
                <c:pt idx="663">
                  <c:v>42668</c:v>
                </c:pt>
                <c:pt idx="664">
                  <c:v>42669</c:v>
                </c:pt>
                <c:pt idx="665">
                  <c:v>42670</c:v>
                </c:pt>
                <c:pt idx="666">
                  <c:v>42671</c:v>
                </c:pt>
                <c:pt idx="667">
                  <c:v>42672</c:v>
                </c:pt>
                <c:pt idx="668">
                  <c:v>42673</c:v>
                </c:pt>
                <c:pt idx="669">
                  <c:v>42674</c:v>
                </c:pt>
                <c:pt idx="670">
                  <c:v>42675</c:v>
                </c:pt>
                <c:pt idx="671">
                  <c:v>42676</c:v>
                </c:pt>
                <c:pt idx="672">
                  <c:v>42677</c:v>
                </c:pt>
                <c:pt idx="673">
                  <c:v>42678</c:v>
                </c:pt>
                <c:pt idx="674">
                  <c:v>42679</c:v>
                </c:pt>
                <c:pt idx="675">
                  <c:v>42680</c:v>
                </c:pt>
                <c:pt idx="676">
                  <c:v>42681</c:v>
                </c:pt>
                <c:pt idx="677">
                  <c:v>42682</c:v>
                </c:pt>
                <c:pt idx="678">
                  <c:v>42683</c:v>
                </c:pt>
                <c:pt idx="679">
                  <c:v>42684</c:v>
                </c:pt>
                <c:pt idx="680">
                  <c:v>42685</c:v>
                </c:pt>
                <c:pt idx="681">
                  <c:v>42686</c:v>
                </c:pt>
                <c:pt idx="682">
                  <c:v>42687</c:v>
                </c:pt>
                <c:pt idx="683">
                  <c:v>42688</c:v>
                </c:pt>
                <c:pt idx="684">
                  <c:v>42689</c:v>
                </c:pt>
                <c:pt idx="685">
                  <c:v>42690</c:v>
                </c:pt>
                <c:pt idx="686">
                  <c:v>42691</c:v>
                </c:pt>
                <c:pt idx="687">
                  <c:v>42692</c:v>
                </c:pt>
                <c:pt idx="688">
                  <c:v>42693</c:v>
                </c:pt>
                <c:pt idx="689">
                  <c:v>42694</c:v>
                </c:pt>
                <c:pt idx="690">
                  <c:v>42695</c:v>
                </c:pt>
                <c:pt idx="691">
                  <c:v>42696</c:v>
                </c:pt>
                <c:pt idx="692">
                  <c:v>42697</c:v>
                </c:pt>
                <c:pt idx="693">
                  <c:v>42698</c:v>
                </c:pt>
                <c:pt idx="694">
                  <c:v>42699</c:v>
                </c:pt>
                <c:pt idx="695">
                  <c:v>42700</c:v>
                </c:pt>
                <c:pt idx="696">
                  <c:v>42701</c:v>
                </c:pt>
                <c:pt idx="697">
                  <c:v>42702</c:v>
                </c:pt>
                <c:pt idx="698">
                  <c:v>42703</c:v>
                </c:pt>
                <c:pt idx="699">
                  <c:v>42704</c:v>
                </c:pt>
                <c:pt idx="700">
                  <c:v>42705</c:v>
                </c:pt>
                <c:pt idx="701">
                  <c:v>42706</c:v>
                </c:pt>
                <c:pt idx="702">
                  <c:v>42707</c:v>
                </c:pt>
                <c:pt idx="703">
                  <c:v>42708</c:v>
                </c:pt>
                <c:pt idx="704">
                  <c:v>42709</c:v>
                </c:pt>
                <c:pt idx="705">
                  <c:v>42710</c:v>
                </c:pt>
                <c:pt idx="706">
                  <c:v>42711</c:v>
                </c:pt>
                <c:pt idx="707">
                  <c:v>42712</c:v>
                </c:pt>
                <c:pt idx="708">
                  <c:v>42713</c:v>
                </c:pt>
                <c:pt idx="709">
                  <c:v>42714</c:v>
                </c:pt>
                <c:pt idx="710">
                  <c:v>42715</c:v>
                </c:pt>
                <c:pt idx="711">
                  <c:v>42716</c:v>
                </c:pt>
                <c:pt idx="712">
                  <c:v>42717</c:v>
                </c:pt>
                <c:pt idx="713">
                  <c:v>42718</c:v>
                </c:pt>
                <c:pt idx="714">
                  <c:v>42719</c:v>
                </c:pt>
                <c:pt idx="715">
                  <c:v>42720</c:v>
                </c:pt>
                <c:pt idx="716">
                  <c:v>42721</c:v>
                </c:pt>
                <c:pt idx="717">
                  <c:v>42722</c:v>
                </c:pt>
                <c:pt idx="718">
                  <c:v>42723</c:v>
                </c:pt>
                <c:pt idx="719">
                  <c:v>42724</c:v>
                </c:pt>
                <c:pt idx="720">
                  <c:v>42725</c:v>
                </c:pt>
                <c:pt idx="721">
                  <c:v>42726</c:v>
                </c:pt>
                <c:pt idx="722">
                  <c:v>42727</c:v>
                </c:pt>
                <c:pt idx="723">
                  <c:v>42728</c:v>
                </c:pt>
                <c:pt idx="724">
                  <c:v>42729</c:v>
                </c:pt>
                <c:pt idx="725">
                  <c:v>42730</c:v>
                </c:pt>
                <c:pt idx="726">
                  <c:v>42731</c:v>
                </c:pt>
                <c:pt idx="727">
                  <c:v>42732</c:v>
                </c:pt>
                <c:pt idx="728">
                  <c:v>42733</c:v>
                </c:pt>
                <c:pt idx="729">
                  <c:v>42734</c:v>
                </c:pt>
                <c:pt idx="730">
                  <c:v>42735</c:v>
                </c:pt>
                <c:pt idx="731">
                  <c:v>42736</c:v>
                </c:pt>
                <c:pt idx="732">
                  <c:v>42737</c:v>
                </c:pt>
                <c:pt idx="733">
                  <c:v>42738</c:v>
                </c:pt>
                <c:pt idx="734">
                  <c:v>42739</c:v>
                </c:pt>
                <c:pt idx="735">
                  <c:v>42740</c:v>
                </c:pt>
                <c:pt idx="736">
                  <c:v>42741</c:v>
                </c:pt>
                <c:pt idx="737">
                  <c:v>42742</c:v>
                </c:pt>
                <c:pt idx="738">
                  <c:v>42743</c:v>
                </c:pt>
                <c:pt idx="739">
                  <c:v>42744</c:v>
                </c:pt>
                <c:pt idx="740">
                  <c:v>42745</c:v>
                </c:pt>
                <c:pt idx="741">
                  <c:v>42746</c:v>
                </c:pt>
                <c:pt idx="742">
                  <c:v>42747</c:v>
                </c:pt>
                <c:pt idx="743">
                  <c:v>42748</c:v>
                </c:pt>
                <c:pt idx="744">
                  <c:v>42749</c:v>
                </c:pt>
                <c:pt idx="745">
                  <c:v>42750</c:v>
                </c:pt>
                <c:pt idx="746">
                  <c:v>42751</c:v>
                </c:pt>
                <c:pt idx="747">
                  <c:v>42752</c:v>
                </c:pt>
                <c:pt idx="748">
                  <c:v>42753</c:v>
                </c:pt>
                <c:pt idx="749">
                  <c:v>42754</c:v>
                </c:pt>
                <c:pt idx="750">
                  <c:v>42755</c:v>
                </c:pt>
                <c:pt idx="751">
                  <c:v>42756</c:v>
                </c:pt>
                <c:pt idx="752">
                  <c:v>42757</c:v>
                </c:pt>
                <c:pt idx="753">
                  <c:v>42758</c:v>
                </c:pt>
                <c:pt idx="754">
                  <c:v>42759</c:v>
                </c:pt>
                <c:pt idx="755">
                  <c:v>42760</c:v>
                </c:pt>
                <c:pt idx="756">
                  <c:v>42761</c:v>
                </c:pt>
                <c:pt idx="757">
                  <c:v>42762</c:v>
                </c:pt>
                <c:pt idx="758">
                  <c:v>42763</c:v>
                </c:pt>
                <c:pt idx="759">
                  <c:v>42764</c:v>
                </c:pt>
                <c:pt idx="760">
                  <c:v>42765</c:v>
                </c:pt>
                <c:pt idx="761">
                  <c:v>42766</c:v>
                </c:pt>
                <c:pt idx="762">
                  <c:v>42767</c:v>
                </c:pt>
                <c:pt idx="763">
                  <c:v>42768</c:v>
                </c:pt>
                <c:pt idx="764">
                  <c:v>42769</c:v>
                </c:pt>
                <c:pt idx="765">
                  <c:v>42770</c:v>
                </c:pt>
                <c:pt idx="766">
                  <c:v>42771</c:v>
                </c:pt>
                <c:pt idx="767">
                  <c:v>42772</c:v>
                </c:pt>
                <c:pt idx="768">
                  <c:v>42773</c:v>
                </c:pt>
                <c:pt idx="769">
                  <c:v>42774</c:v>
                </c:pt>
                <c:pt idx="770">
                  <c:v>42775</c:v>
                </c:pt>
                <c:pt idx="771">
                  <c:v>42776</c:v>
                </c:pt>
                <c:pt idx="772">
                  <c:v>42777</c:v>
                </c:pt>
                <c:pt idx="773">
                  <c:v>42778</c:v>
                </c:pt>
                <c:pt idx="774">
                  <c:v>42779</c:v>
                </c:pt>
                <c:pt idx="775">
                  <c:v>42780</c:v>
                </c:pt>
                <c:pt idx="776">
                  <c:v>42781</c:v>
                </c:pt>
                <c:pt idx="777">
                  <c:v>42782</c:v>
                </c:pt>
                <c:pt idx="778">
                  <c:v>42783</c:v>
                </c:pt>
                <c:pt idx="779">
                  <c:v>42784</c:v>
                </c:pt>
                <c:pt idx="780">
                  <c:v>42785</c:v>
                </c:pt>
                <c:pt idx="781">
                  <c:v>42786</c:v>
                </c:pt>
                <c:pt idx="782">
                  <c:v>42787</c:v>
                </c:pt>
                <c:pt idx="783">
                  <c:v>42788</c:v>
                </c:pt>
                <c:pt idx="784">
                  <c:v>42789</c:v>
                </c:pt>
                <c:pt idx="785">
                  <c:v>42790</c:v>
                </c:pt>
                <c:pt idx="786">
                  <c:v>42791</c:v>
                </c:pt>
                <c:pt idx="787">
                  <c:v>42792</c:v>
                </c:pt>
                <c:pt idx="788">
                  <c:v>42793</c:v>
                </c:pt>
                <c:pt idx="789">
                  <c:v>42794</c:v>
                </c:pt>
                <c:pt idx="790">
                  <c:v>42795</c:v>
                </c:pt>
                <c:pt idx="791">
                  <c:v>42796</c:v>
                </c:pt>
                <c:pt idx="792">
                  <c:v>42797</c:v>
                </c:pt>
                <c:pt idx="793">
                  <c:v>42798</c:v>
                </c:pt>
                <c:pt idx="794">
                  <c:v>42799</c:v>
                </c:pt>
                <c:pt idx="795">
                  <c:v>42800</c:v>
                </c:pt>
                <c:pt idx="796">
                  <c:v>42801</c:v>
                </c:pt>
                <c:pt idx="797">
                  <c:v>42802</c:v>
                </c:pt>
                <c:pt idx="798">
                  <c:v>42803</c:v>
                </c:pt>
                <c:pt idx="799">
                  <c:v>42804</c:v>
                </c:pt>
                <c:pt idx="800">
                  <c:v>42805</c:v>
                </c:pt>
                <c:pt idx="801">
                  <c:v>42806</c:v>
                </c:pt>
                <c:pt idx="802">
                  <c:v>42807</c:v>
                </c:pt>
                <c:pt idx="803">
                  <c:v>42808</c:v>
                </c:pt>
                <c:pt idx="804">
                  <c:v>42809</c:v>
                </c:pt>
                <c:pt idx="805">
                  <c:v>42810</c:v>
                </c:pt>
                <c:pt idx="806">
                  <c:v>42811</c:v>
                </c:pt>
                <c:pt idx="807">
                  <c:v>42812</c:v>
                </c:pt>
                <c:pt idx="808">
                  <c:v>42813</c:v>
                </c:pt>
                <c:pt idx="809">
                  <c:v>42814</c:v>
                </c:pt>
                <c:pt idx="810">
                  <c:v>42815</c:v>
                </c:pt>
                <c:pt idx="811">
                  <c:v>42816</c:v>
                </c:pt>
                <c:pt idx="812">
                  <c:v>42817</c:v>
                </c:pt>
                <c:pt idx="813">
                  <c:v>42818</c:v>
                </c:pt>
                <c:pt idx="814">
                  <c:v>42819</c:v>
                </c:pt>
                <c:pt idx="815">
                  <c:v>42820</c:v>
                </c:pt>
                <c:pt idx="816">
                  <c:v>42821</c:v>
                </c:pt>
                <c:pt idx="817">
                  <c:v>42822</c:v>
                </c:pt>
                <c:pt idx="818">
                  <c:v>42823</c:v>
                </c:pt>
                <c:pt idx="819">
                  <c:v>42824</c:v>
                </c:pt>
                <c:pt idx="820">
                  <c:v>42825</c:v>
                </c:pt>
                <c:pt idx="821">
                  <c:v>42826</c:v>
                </c:pt>
                <c:pt idx="822">
                  <c:v>42827</c:v>
                </c:pt>
                <c:pt idx="823">
                  <c:v>42828</c:v>
                </c:pt>
                <c:pt idx="824">
                  <c:v>42829</c:v>
                </c:pt>
                <c:pt idx="825">
                  <c:v>42830</c:v>
                </c:pt>
                <c:pt idx="826">
                  <c:v>42831</c:v>
                </c:pt>
                <c:pt idx="827">
                  <c:v>42832</c:v>
                </c:pt>
                <c:pt idx="828">
                  <c:v>42833</c:v>
                </c:pt>
                <c:pt idx="829">
                  <c:v>42834</c:v>
                </c:pt>
                <c:pt idx="830">
                  <c:v>42835</c:v>
                </c:pt>
                <c:pt idx="831">
                  <c:v>42836</c:v>
                </c:pt>
                <c:pt idx="832">
                  <c:v>42837</c:v>
                </c:pt>
                <c:pt idx="833">
                  <c:v>42838</c:v>
                </c:pt>
                <c:pt idx="834">
                  <c:v>42839</c:v>
                </c:pt>
                <c:pt idx="835">
                  <c:v>42840</c:v>
                </c:pt>
                <c:pt idx="836">
                  <c:v>42841</c:v>
                </c:pt>
                <c:pt idx="837">
                  <c:v>42842</c:v>
                </c:pt>
                <c:pt idx="838">
                  <c:v>42843</c:v>
                </c:pt>
                <c:pt idx="839">
                  <c:v>42844</c:v>
                </c:pt>
                <c:pt idx="840">
                  <c:v>42845</c:v>
                </c:pt>
                <c:pt idx="841">
                  <c:v>42846</c:v>
                </c:pt>
                <c:pt idx="842">
                  <c:v>42847</c:v>
                </c:pt>
                <c:pt idx="843">
                  <c:v>42848</c:v>
                </c:pt>
                <c:pt idx="844">
                  <c:v>42849</c:v>
                </c:pt>
                <c:pt idx="845">
                  <c:v>42850</c:v>
                </c:pt>
                <c:pt idx="846">
                  <c:v>42851</c:v>
                </c:pt>
                <c:pt idx="847">
                  <c:v>42852</c:v>
                </c:pt>
                <c:pt idx="848">
                  <c:v>42853</c:v>
                </c:pt>
              </c:numCache>
            </c:numRef>
          </c:xVal>
          <c:yVal>
            <c:numRef>
              <c:f>'Total Balance'!$B$2:$B$850</c:f>
              <c:numCache>
                <c:formatCode>_(* #,##0_);_(* \(#,##0\);_(* "-"??_);_(@_)</c:formatCode>
                <c:ptCount val="849"/>
                <c:pt idx="0">
                  <c:v>49343868753.760002</c:v>
                </c:pt>
                <c:pt idx="1">
                  <c:v>47996337612.580002</c:v>
                </c:pt>
                <c:pt idx="2">
                  <c:v>47996337612.580002</c:v>
                </c:pt>
                <c:pt idx="3">
                  <c:v>47996337612.580002</c:v>
                </c:pt>
                <c:pt idx="4">
                  <c:v>38188015265.410004</c:v>
                </c:pt>
                <c:pt idx="5">
                  <c:v>40390718306.110001</c:v>
                </c:pt>
                <c:pt idx="6">
                  <c:v>39145462693.769997</c:v>
                </c:pt>
                <c:pt idx="7">
                  <c:v>38181499062.860001</c:v>
                </c:pt>
                <c:pt idx="8">
                  <c:v>41767125682.550003</c:v>
                </c:pt>
                <c:pt idx="9">
                  <c:v>41767125682.550003</c:v>
                </c:pt>
                <c:pt idx="10">
                  <c:v>41767125682.550003</c:v>
                </c:pt>
                <c:pt idx="11">
                  <c:v>40687255975.089996</c:v>
                </c:pt>
                <c:pt idx="12">
                  <c:v>41029815807.389999</c:v>
                </c:pt>
                <c:pt idx="13">
                  <c:v>37120515172.190002</c:v>
                </c:pt>
                <c:pt idx="14">
                  <c:v>42280072358.169998</c:v>
                </c:pt>
                <c:pt idx="15">
                  <c:v>41572170201.110001</c:v>
                </c:pt>
                <c:pt idx="16">
                  <c:v>41572170201.110001</c:v>
                </c:pt>
                <c:pt idx="17">
                  <c:v>41572170201.110001</c:v>
                </c:pt>
                <c:pt idx="18">
                  <c:v>41572170201.110001</c:v>
                </c:pt>
                <c:pt idx="19">
                  <c:v>57215260084.230003</c:v>
                </c:pt>
                <c:pt idx="20">
                  <c:v>45415617256.169998</c:v>
                </c:pt>
                <c:pt idx="21">
                  <c:v>46132173628.970001</c:v>
                </c:pt>
                <c:pt idx="22">
                  <c:v>44912412396.059998</c:v>
                </c:pt>
                <c:pt idx="23">
                  <c:v>44912412396.059998</c:v>
                </c:pt>
                <c:pt idx="24">
                  <c:v>44912412396.059998</c:v>
                </c:pt>
                <c:pt idx="25">
                  <c:v>45573164111.099998</c:v>
                </c:pt>
                <c:pt idx="26">
                  <c:v>47197809775.239998</c:v>
                </c:pt>
                <c:pt idx="27">
                  <c:v>45540106685.919998</c:v>
                </c:pt>
                <c:pt idx="28">
                  <c:v>44071120387.309998</c:v>
                </c:pt>
                <c:pt idx="29">
                  <c:v>44707241685.279999</c:v>
                </c:pt>
                <c:pt idx="30">
                  <c:v>44707241685.279999</c:v>
                </c:pt>
                <c:pt idx="31">
                  <c:v>44707241685.279999</c:v>
                </c:pt>
                <c:pt idx="32">
                  <c:v>42995638516.25</c:v>
                </c:pt>
                <c:pt idx="33">
                  <c:v>43809546284.580002</c:v>
                </c:pt>
                <c:pt idx="34">
                  <c:v>47698344194.529999</c:v>
                </c:pt>
                <c:pt idx="35">
                  <c:v>45467872733.839996</c:v>
                </c:pt>
                <c:pt idx="36">
                  <c:v>43439838066.959999</c:v>
                </c:pt>
                <c:pt idx="37">
                  <c:v>43439838066.959999</c:v>
                </c:pt>
                <c:pt idx="38">
                  <c:v>43439838066.959999</c:v>
                </c:pt>
                <c:pt idx="39">
                  <c:v>44104218909.580002</c:v>
                </c:pt>
                <c:pt idx="40">
                  <c:v>47057974514.059998</c:v>
                </c:pt>
                <c:pt idx="41">
                  <c:v>46300179083.860001</c:v>
                </c:pt>
                <c:pt idx="42">
                  <c:v>44689399593.800003</c:v>
                </c:pt>
                <c:pt idx="43">
                  <c:v>42546717386.580002</c:v>
                </c:pt>
                <c:pt idx="44">
                  <c:v>42546717386.580002</c:v>
                </c:pt>
                <c:pt idx="45">
                  <c:v>42546717386.580002</c:v>
                </c:pt>
                <c:pt idx="46">
                  <c:v>42546717386.580002</c:v>
                </c:pt>
                <c:pt idx="47">
                  <c:v>39302921184.910004</c:v>
                </c:pt>
                <c:pt idx="48">
                  <c:v>37426870703.360001</c:v>
                </c:pt>
                <c:pt idx="49">
                  <c:v>38290799221.470001</c:v>
                </c:pt>
                <c:pt idx="50">
                  <c:v>39569818649.529999</c:v>
                </c:pt>
                <c:pt idx="51">
                  <c:v>39569818649.529999</c:v>
                </c:pt>
                <c:pt idx="52">
                  <c:v>39569818649.529999</c:v>
                </c:pt>
                <c:pt idx="53">
                  <c:v>39342747759.290001</c:v>
                </c:pt>
                <c:pt idx="54">
                  <c:v>40036253000.589996</c:v>
                </c:pt>
                <c:pt idx="55">
                  <c:v>36718856819.769997</c:v>
                </c:pt>
                <c:pt idx="56">
                  <c:v>41251672320.379997</c:v>
                </c:pt>
                <c:pt idx="57">
                  <c:v>42916499848.650002</c:v>
                </c:pt>
                <c:pt idx="58">
                  <c:v>42916499848.650002</c:v>
                </c:pt>
                <c:pt idx="59">
                  <c:v>42916499848.650002</c:v>
                </c:pt>
                <c:pt idx="60">
                  <c:v>37748861152.370003</c:v>
                </c:pt>
                <c:pt idx="61">
                  <c:v>38703594996.300003</c:v>
                </c:pt>
                <c:pt idx="62">
                  <c:v>36243212279.169998</c:v>
                </c:pt>
                <c:pt idx="63">
                  <c:v>37461942017.260002</c:v>
                </c:pt>
                <c:pt idx="64">
                  <c:v>36917992744.900002</c:v>
                </c:pt>
                <c:pt idx="65">
                  <c:v>36917992744.900002</c:v>
                </c:pt>
                <c:pt idx="66">
                  <c:v>36917992744.900002</c:v>
                </c:pt>
                <c:pt idx="67">
                  <c:v>38837835899.32</c:v>
                </c:pt>
                <c:pt idx="68">
                  <c:v>37652003640.769997</c:v>
                </c:pt>
                <c:pt idx="69">
                  <c:v>37318672883.949997</c:v>
                </c:pt>
                <c:pt idx="70">
                  <c:v>35895167487.57</c:v>
                </c:pt>
                <c:pt idx="71">
                  <c:v>38326078612.790001</c:v>
                </c:pt>
                <c:pt idx="72">
                  <c:v>38326078612.790001</c:v>
                </c:pt>
                <c:pt idx="73">
                  <c:v>38326078612.790001</c:v>
                </c:pt>
                <c:pt idx="74">
                  <c:v>34113274396.029999</c:v>
                </c:pt>
                <c:pt idx="75">
                  <c:v>32231283453.189999</c:v>
                </c:pt>
                <c:pt idx="76">
                  <c:v>34659926550.25</c:v>
                </c:pt>
                <c:pt idx="77">
                  <c:v>31938766968.889999</c:v>
                </c:pt>
                <c:pt idx="78">
                  <c:v>34580974793.300003</c:v>
                </c:pt>
                <c:pt idx="79">
                  <c:v>34580974793.300003</c:v>
                </c:pt>
                <c:pt idx="80">
                  <c:v>34580974793.300003</c:v>
                </c:pt>
                <c:pt idx="81">
                  <c:v>34498563530.120003</c:v>
                </c:pt>
                <c:pt idx="82">
                  <c:v>32370222325.07</c:v>
                </c:pt>
                <c:pt idx="83">
                  <c:v>34734937873.389999</c:v>
                </c:pt>
                <c:pt idx="84">
                  <c:v>34130527921.259998</c:v>
                </c:pt>
                <c:pt idx="85">
                  <c:v>36392712696.919998</c:v>
                </c:pt>
                <c:pt idx="86">
                  <c:v>36392712696.919998</c:v>
                </c:pt>
                <c:pt idx="87">
                  <c:v>36392712696.919998</c:v>
                </c:pt>
                <c:pt idx="88">
                  <c:v>38257043990.860001</c:v>
                </c:pt>
                <c:pt idx="89">
                  <c:v>38572942040.089996</c:v>
                </c:pt>
                <c:pt idx="90">
                  <c:v>41390331305.849998</c:v>
                </c:pt>
                <c:pt idx="91">
                  <c:v>40151280953.660004</c:v>
                </c:pt>
                <c:pt idx="92">
                  <c:v>38655024042.769997</c:v>
                </c:pt>
                <c:pt idx="93">
                  <c:v>38655024042.769997</c:v>
                </c:pt>
                <c:pt idx="94">
                  <c:v>38655024042.769997</c:v>
                </c:pt>
                <c:pt idx="95">
                  <c:v>39151558139.610001</c:v>
                </c:pt>
                <c:pt idx="96">
                  <c:v>37666018224.599998</c:v>
                </c:pt>
                <c:pt idx="97">
                  <c:v>37536996907.910004</c:v>
                </c:pt>
                <c:pt idx="98">
                  <c:v>37710563182.260002</c:v>
                </c:pt>
                <c:pt idx="99">
                  <c:v>37732961700.970001</c:v>
                </c:pt>
                <c:pt idx="100">
                  <c:v>37732961700.970001</c:v>
                </c:pt>
                <c:pt idx="101">
                  <c:v>37732961700.970001</c:v>
                </c:pt>
                <c:pt idx="102">
                  <c:v>39742706857.510002</c:v>
                </c:pt>
                <c:pt idx="103">
                  <c:v>42145498108.220001</c:v>
                </c:pt>
                <c:pt idx="104">
                  <c:v>43027303840.389999</c:v>
                </c:pt>
                <c:pt idx="105">
                  <c:v>42200913977.199997</c:v>
                </c:pt>
                <c:pt idx="106">
                  <c:v>39962808939.790001</c:v>
                </c:pt>
                <c:pt idx="107">
                  <c:v>39962808939.790001</c:v>
                </c:pt>
                <c:pt idx="108">
                  <c:v>39962808939.790001</c:v>
                </c:pt>
                <c:pt idx="109">
                  <c:v>39986594949.150002</c:v>
                </c:pt>
                <c:pt idx="110">
                  <c:v>40224232265.139999</c:v>
                </c:pt>
                <c:pt idx="111">
                  <c:v>41272718855.099998</c:v>
                </c:pt>
                <c:pt idx="112">
                  <c:v>39054068362.470001</c:v>
                </c:pt>
                <c:pt idx="113">
                  <c:v>38904604257.300003</c:v>
                </c:pt>
                <c:pt idx="114">
                  <c:v>38904604257.300003</c:v>
                </c:pt>
                <c:pt idx="115">
                  <c:v>38904604257.300003</c:v>
                </c:pt>
                <c:pt idx="116">
                  <c:v>37350626112.559998</c:v>
                </c:pt>
                <c:pt idx="117">
                  <c:v>40389902673.279999</c:v>
                </c:pt>
                <c:pt idx="118">
                  <c:v>46335039709.57</c:v>
                </c:pt>
                <c:pt idx="119">
                  <c:v>33920286593.799999</c:v>
                </c:pt>
                <c:pt idx="120">
                  <c:v>36450648932.279999</c:v>
                </c:pt>
                <c:pt idx="121">
                  <c:v>36450648932.279999</c:v>
                </c:pt>
                <c:pt idx="122">
                  <c:v>36450648932.279999</c:v>
                </c:pt>
                <c:pt idx="123">
                  <c:v>40775102060.010002</c:v>
                </c:pt>
                <c:pt idx="124">
                  <c:v>36696488257.190002</c:v>
                </c:pt>
                <c:pt idx="125">
                  <c:v>35051832125.349998</c:v>
                </c:pt>
                <c:pt idx="126">
                  <c:v>32454807921.799999</c:v>
                </c:pt>
                <c:pt idx="127">
                  <c:v>33984319193.950001</c:v>
                </c:pt>
                <c:pt idx="128">
                  <c:v>33984319193.950001</c:v>
                </c:pt>
                <c:pt idx="129">
                  <c:v>33984319193.950001</c:v>
                </c:pt>
                <c:pt idx="130">
                  <c:v>32674114396.419998</c:v>
                </c:pt>
                <c:pt idx="131">
                  <c:v>33378881165.25</c:v>
                </c:pt>
                <c:pt idx="132">
                  <c:v>35963461031.889999</c:v>
                </c:pt>
                <c:pt idx="133">
                  <c:v>34870656692.910004</c:v>
                </c:pt>
                <c:pt idx="134">
                  <c:v>34548088651.290001</c:v>
                </c:pt>
                <c:pt idx="135">
                  <c:v>34548088651.290001</c:v>
                </c:pt>
                <c:pt idx="136">
                  <c:v>34548088651.290001</c:v>
                </c:pt>
                <c:pt idx="137">
                  <c:v>37775181896.099998</c:v>
                </c:pt>
                <c:pt idx="138">
                  <c:v>42232919235.480003</c:v>
                </c:pt>
                <c:pt idx="139">
                  <c:v>38400577207.739998</c:v>
                </c:pt>
                <c:pt idx="140">
                  <c:v>38529017022.449997</c:v>
                </c:pt>
                <c:pt idx="141">
                  <c:v>39303741123.589996</c:v>
                </c:pt>
                <c:pt idx="142">
                  <c:v>39303741123.589996</c:v>
                </c:pt>
                <c:pt idx="143">
                  <c:v>39303741123.589996</c:v>
                </c:pt>
                <c:pt idx="144">
                  <c:v>39303741123.589996</c:v>
                </c:pt>
                <c:pt idx="145">
                  <c:v>36999957552</c:v>
                </c:pt>
                <c:pt idx="146">
                  <c:v>38125970440.089996</c:v>
                </c:pt>
                <c:pt idx="147">
                  <c:v>40211943420.629997</c:v>
                </c:pt>
                <c:pt idx="148">
                  <c:v>31871279622.040001</c:v>
                </c:pt>
                <c:pt idx="149">
                  <c:v>31871279622.040001</c:v>
                </c:pt>
                <c:pt idx="150">
                  <c:v>31871279622.040001</c:v>
                </c:pt>
                <c:pt idx="151">
                  <c:v>37155392144.730003</c:v>
                </c:pt>
                <c:pt idx="152">
                  <c:v>36426664746.370003</c:v>
                </c:pt>
                <c:pt idx="153">
                  <c:v>35085468386.260002</c:v>
                </c:pt>
                <c:pt idx="154">
                  <c:v>34231359593.950001</c:v>
                </c:pt>
                <c:pt idx="155">
                  <c:v>32492476227.400002</c:v>
                </c:pt>
                <c:pt idx="156">
                  <c:v>32492476227.400002</c:v>
                </c:pt>
                <c:pt idx="157">
                  <c:v>32492476227.400002</c:v>
                </c:pt>
                <c:pt idx="158">
                  <c:v>34504032004.139999</c:v>
                </c:pt>
                <c:pt idx="159">
                  <c:v>34473680088.989998</c:v>
                </c:pt>
                <c:pt idx="160">
                  <c:v>33375782360.049999</c:v>
                </c:pt>
                <c:pt idx="161">
                  <c:v>30357169982.009998</c:v>
                </c:pt>
                <c:pt idx="162">
                  <c:v>27905109149.689999</c:v>
                </c:pt>
                <c:pt idx="163">
                  <c:v>27905109149.689999</c:v>
                </c:pt>
                <c:pt idx="164">
                  <c:v>27905109149.689999</c:v>
                </c:pt>
                <c:pt idx="165">
                  <c:v>35030102793.099998</c:v>
                </c:pt>
                <c:pt idx="166">
                  <c:v>33018215167.810001</c:v>
                </c:pt>
                <c:pt idx="167">
                  <c:v>35064309372.099998</c:v>
                </c:pt>
                <c:pt idx="168">
                  <c:v>37066505823.760002</c:v>
                </c:pt>
                <c:pt idx="169">
                  <c:v>37991022637.489998</c:v>
                </c:pt>
                <c:pt idx="170">
                  <c:v>37991022637.489998</c:v>
                </c:pt>
                <c:pt idx="171">
                  <c:v>37991022637.489998</c:v>
                </c:pt>
                <c:pt idx="172">
                  <c:v>43563573423.529999</c:v>
                </c:pt>
                <c:pt idx="173">
                  <c:v>41283914403.93</c:v>
                </c:pt>
                <c:pt idx="174">
                  <c:v>42577111906.360001</c:v>
                </c:pt>
                <c:pt idx="175">
                  <c:v>38982684291.610001</c:v>
                </c:pt>
                <c:pt idx="176">
                  <c:v>38600053986.589996</c:v>
                </c:pt>
                <c:pt idx="177">
                  <c:v>38600053986.589996</c:v>
                </c:pt>
                <c:pt idx="178">
                  <c:v>38600053986.589996</c:v>
                </c:pt>
                <c:pt idx="179">
                  <c:v>38717491605.760002</c:v>
                </c:pt>
                <c:pt idx="180">
                  <c:v>47707209609.029999</c:v>
                </c:pt>
                <c:pt idx="181">
                  <c:v>46704420101.18</c:v>
                </c:pt>
                <c:pt idx="182">
                  <c:v>37887063587.010002</c:v>
                </c:pt>
                <c:pt idx="183">
                  <c:v>38809915559.480003</c:v>
                </c:pt>
                <c:pt idx="184">
                  <c:v>38809915559.480003</c:v>
                </c:pt>
                <c:pt idx="185">
                  <c:v>38809915559.480003</c:v>
                </c:pt>
                <c:pt idx="186">
                  <c:v>38796204004.290001</c:v>
                </c:pt>
                <c:pt idx="187">
                  <c:v>40536005024.480003</c:v>
                </c:pt>
                <c:pt idx="188">
                  <c:v>40769669790.959999</c:v>
                </c:pt>
                <c:pt idx="189">
                  <c:v>38620301990.199997</c:v>
                </c:pt>
                <c:pt idx="190">
                  <c:v>39696285021.919998</c:v>
                </c:pt>
                <c:pt idx="191">
                  <c:v>39696285021.919998</c:v>
                </c:pt>
                <c:pt idx="192">
                  <c:v>39696285021.919998</c:v>
                </c:pt>
                <c:pt idx="193">
                  <c:v>37051004183.800003</c:v>
                </c:pt>
                <c:pt idx="194">
                  <c:v>35446184690.389999</c:v>
                </c:pt>
                <c:pt idx="195">
                  <c:v>39922460207.050003</c:v>
                </c:pt>
                <c:pt idx="196">
                  <c:v>36244179763.660004</c:v>
                </c:pt>
                <c:pt idx="197">
                  <c:v>35770178631.379997</c:v>
                </c:pt>
                <c:pt idx="198">
                  <c:v>35770178631.379997</c:v>
                </c:pt>
                <c:pt idx="199">
                  <c:v>35770178631.379997</c:v>
                </c:pt>
                <c:pt idx="200">
                  <c:v>40126114601.860001</c:v>
                </c:pt>
                <c:pt idx="201">
                  <c:v>35406914695.669998</c:v>
                </c:pt>
                <c:pt idx="202">
                  <c:v>37355488541.309998</c:v>
                </c:pt>
                <c:pt idx="203">
                  <c:v>38158385134.57</c:v>
                </c:pt>
                <c:pt idx="204">
                  <c:v>36465867390.519997</c:v>
                </c:pt>
                <c:pt idx="205">
                  <c:v>36465867390.519997</c:v>
                </c:pt>
                <c:pt idx="206">
                  <c:v>36465867390.519997</c:v>
                </c:pt>
                <c:pt idx="207">
                  <c:v>41156279727.129997</c:v>
                </c:pt>
                <c:pt idx="208">
                  <c:v>36128480526.449997</c:v>
                </c:pt>
                <c:pt idx="209">
                  <c:v>39382788186.110001</c:v>
                </c:pt>
                <c:pt idx="210">
                  <c:v>43029657062.43</c:v>
                </c:pt>
                <c:pt idx="211">
                  <c:v>42315255544.040001</c:v>
                </c:pt>
                <c:pt idx="212">
                  <c:v>42315255544.040001</c:v>
                </c:pt>
                <c:pt idx="213">
                  <c:v>42315255544.040001</c:v>
                </c:pt>
                <c:pt idx="214">
                  <c:v>41411113962.529999</c:v>
                </c:pt>
                <c:pt idx="215">
                  <c:v>38278496049.879997</c:v>
                </c:pt>
                <c:pt idx="216">
                  <c:v>35064868183.989998</c:v>
                </c:pt>
                <c:pt idx="217">
                  <c:v>39248483593.75</c:v>
                </c:pt>
                <c:pt idx="218">
                  <c:v>32795670098.189999</c:v>
                </c:pt>
                <c:pt idx="219">
                  <c:v>32795670098.189999</c:v>
                </c:pt>
                <c:pt idx="220">
                  <c:v>32795670098.189999</c:v>
                </c:pt>
                <c:pt idx="221">
                  <c:v>34795479246.190002</c:v>
                </c:pt>
                <c:pt idx="222">
                  <c:v>37566398668.360001</c:v>
                </c:pt>
                <c:pt idx="223">
                  <c:v>37041657226.529999</c:v>
                </c:pt>
                <c:pt idx="224">
                  <c:v>41532789781.440002</c:v>
                </c:pt>
                <c:pt idx="225">
                  <c:v>37411097488.639999</c:v>
                </c:pt>
                <c:pt idx="226">
                  <c:v>37411097488.639999</c:v>
                </c:pt>
                <c:pt idx="227">
                  <c:v>37411097488.639999</c:v>
                </c:pt>
                <c:pt idx="228">
                  <c:v>46055303596.900002</c:v>
                </c:pt>
                <c:pt idx="229">
                  <c:v>43088709676.620003</c:v>
                </c:pt>
                <c:pt idx="230">
                  <c:v>44232923888.279999</c:v>
                </c:pt>
                <c:pt idx="231">
                  <c:v>44071074105.18</c:v>
                </c:pt>
                <c:pt idx="232">
                  <c:v>43587935131.25</c:v>
                </c:pt>
                <c:pt idx="233">
                  <c:v>43587935131.25</c:v>
                </c:pt>
                <c:pt idx="234">
                  <c:v>43587935131.25</c:v>
                </c:pt>
                <c:pt idx="235">
                  <c:v>42977922374.660004</c:v>
                </c:pt>
                <c:pt idx="236">
                  <c:v>45488561784.970001</c:v>
                </c:pt>
                <c:pt idx="237">
                  <c:v>47049276623.669998</c:v>
                </c:pt>
                <c:pt idx="238">
                  <c:v>50458144298.07</c:v>
                </c:pt>
                <c:pt idx="239">
                  <c:v>54313977109.849998</c:v>
                </c:pt>
                <c:pt idx="240">
                  <c:v>54313977109.849998</c:v>
                </c:pt>
                <c:pt idx="241">
                  <c:v>54313977109.849998</c:v>
                </c:pt>
                <c:pt idx="242">
                  <c:v>64497691873.559998</c:v>
                </c:pt>
                <c:pt idx="243">
                  <c:v>50618480077.529999</c:v>
                </c:pt>
                <c:pt idx="244">
                  <c:v>53322258065.410004</c:v>
                </c:pt>
                <c:pt idx="245">
                  <c:v>54405944386.739998</c:v>
                </c:pt>
                <c:pt idx="246">
                  <c:v>56520164005.720001</c:v>
                </c:pt>
                <c:pt idx="247">
                  <c:v>56520164005.720001</c:v>
                </c:pt>
                <c:pt idx="248">
                  <c:v>56520164005.720001</c:v>
                </c:pt>
                <c:pt idx="249">
                  <c:v>56520164005.720001</c:v>
                </c:pt>
                <c:pt idx="250">
                  <c:v>85151580880.490005</c:v>
                </c:pt>
                <c:pt idx="251">
                  <c:v>64892879524.919998</c:v>
                </c:pt>
                <c:pt idx="252">
                  <c:v>62303817631.419998</c:v>
                </c:pt>
                <c:pt idx="253">
                  <c:v>46377068045.949997</c:v>
                </c:pt>
                <c:pt idx="254">
                  <c:v>46377068045.949997</c:v>
                </c:pt>
                <c:pt idx="255">
                  <c:v>46377068045.949997</c:v>
                </c:pt>
                <c:pt idx="256">
                  <c:v>45306566646.150002</c:v>
                </c:pt>
                <c:pt idx="257">
                  <c:v>45147290282.260002</c:v>
                </c:pt>
                <c:pt idx="258">
                  <c:v>45332838524.989998</c:v>
                </c:pt>
                <c:pt idx="259">
                  <c:v>44511576458.790001</c:v>
                </c:pt>
                <c:pt idx="260">
                  <c:v>45668567808.379997</c:v>
                </c:pt>
                <c:pt idx="261">
                  <c:v>45668567808.379997</c:v>
                </c:pt>
                <c:pt idx="262">
                  <c:v>45668567808.379997</c:v>
                </c:pt>
                <c:pt idx="263">
                  <c:v>52570174763.519997</c:v>
                </c:pt>
                <c:pt idx="264">
                  <c:v>49766434524.190002</c:v>
                </c:pt>
                <c:pt idx="265">
                  <c:v>47556446804.040001</c:v>
                </c:pt>
                <c:pt idx="266">
                  <c:v>47623213259.900002</c:v>
                </c:pt>
                <c:pt idx="267">
                  <c:v>48627280334.43</c:v>
                </c:pt>
                <c:pt idx="268">
                  <c:v>48627280334.43</c:v>
                </c:pt>
                <c:pt idx="269">
                  <c:v>48627280334.43</c:v>
                </c:pt>
                <c:pt idx="270">
                  <c:v>46008257638.940002</c:v>
                </c:pt>
                <c:pt idx="271">
                  <c:v>37451244215.610001</c:v>
                </c:pt>
                <c:pt idx="272">
                  <c:v>46686925808.800003</c:v>
                </c:pt>
                <c:pt idx="273">
                  <c:v>43790342533.989998</c:v>
                </c:pt>
                <c:pt idx="274">
                  <c:v>42532852452.099998</c:v>
                </c:pt>
                <c:pt idx="275">
                  <c:v>42532852452.099998</c:v>
                </c:pt>
                <c:pt idx="276">
                  <c:v>42532852452.099998</c:v>
                </c:pt>
                <c:pt idx="277">
                  <c:v>45805452272.870003</c:v>
                </c:pt>
                <c:pt idx="278">
                  <c:v>47332912313.949997</c:v>
                </c:pt>
                <c:pt idx="279">
                  <c:v>49161394166.360001</c:v>
                </c:pt>
                <c:pt idx="280">
                  <c:v>54072144027.510002</c:v>
                </c:pt>
                <c:pt idx="281">
                  <c:v>54658662212.510002</c:v>
                </c:pt>
                <c:pt idx="282">
                  <c:v>54658662212.510002</c:v>
                </c:pt>
                <c:pt idx="283">
                  <c:v>54658662212.510002</c:v>
                </c:pt>
                <c:pt idx="284">
                  <c:v>54658662212.510002</c:v>
                </c:pt>
                <c:pt idx="285">
                  <c:v>50747435309.470001</c:v>
                </c:pt>
                <c:pt idx="286">
                  <c:v>51886748383.18</c:v>
                </c:pt>
                <c:pt idx="287">
                  <c:v>49651854882.529999</c:v>
                </c:pt>
                <c:pt idx="288">
                  <c:v>51077098301.910004</c:v>
                </c:pt>
                <c:pt idx="289">
                  <c:v>51077098301.910004</c:v>
                </c:pt>
                <c:pt idx="290">
                  <c:v>51077098301.910004</c:v>
                </c:pt>
                <c:pt idx="291">
                  <c:v>54960062961.610001</c:v>
                </c:pt>
                <c:pt idx="292">
                  <c:v>54971366878.32</c:v>
                </c:pt>
                <c:pt idx="293">
                  <c:v>53917086583.610001</c:v>
                </c:pt>
                <c:pt idx="294">
                  <c:v>53783529827.970001</c:v>
                </c:pt>
                <c:pt idx="295">
                  <c:v>50308419253.879997</c:v>
                </c:pt>
                <c:pt idx="296">
                  <c:v>50308419253.879997</c:v>
                </c:pt>
                <c:pt idx="297">
                  <c:v>50308419253.879997</c:v>
                </c:pt>
                <c:pt idx="298">
                  <c:v>47640769423.800003</c:v>
                </c:pt>
                <c:pt idx="299">
                  <c:v>50885434851.480003</c:v>
                </c:pt>
                <c:pt idx="300">
                  <c:v>51323212106.830002</c:v>
                </c:pt>
                <c:pt idx="301">
                  <c:v>55163743235.900002</c:v>
                </c:pt>
                <c:pt idx="302">
                  <c:v>45571887367.07</c:v>
                </c:pt>
                <c:pt idx="303">
                  <c:v>45571887367.07</c:v>
                </c:pt>
                <c:pt idx="304">
                  <c:v>45571887367.07</c:v>
                </c:pt>
                <c:pt idx="305">
                  <c:v>46922242539.889999</c:v>
                </c:pt>
                <c:pt idx="306">
                  <c:v>40640326175.660004</c:v>
                </c:pt>
                <c:pt idx="307">
                  <c:v>46050995330.120003</c:v>
                </c:pt>
                <c:pt idx="308">
                  <c:v>45386506991.610001</c:v>
                </c:pt>
                <c:pt idx="309">
                  <c:v>48901042069.309998</c:v>
                </c:pt>
                <c:pt idx="310">
                  <c:v>48901042069.309998</c:v>
                </c:pt>
                <c:pt idx="311">
                  <c:v>48901042069.309998</c:v>
                </c:pt>
                <c:pt idx="312">
                  <c:v>40496298914.550003</c:v>
                </c:pt>
                <c:pt idx="313">
                  <c:v>48228043496.07</c:v>
                </c:pt>
                <c:pt idx="314">
                  <c:v>48228043496.07</c:v>
                </c:pt>
                <c:pt idx="315">
                  <c:v>48358010032.360001</c:v>
                </c:pt>
                <c:pt idx="316">
                  <c:v>47508336306.519997</c:v>
                </c:pt>
                <c:pt idx="317">
                  <c:v>47508336306.519997</c:v>
                </c:pt>
                <c:pt idx="318">
                  <c:v>47508336306.519997</c:v>
                </c:pt>
                <c:pt idx="319">
                  <c:v>43621320522.190002</c:v>
                </c:pt>
                <c:pt idx="320">
                  <c:v>46743621045.980003</c:v>
                </c:pt>
                <c:pt idx="321">
                  <c:v>47039796948.459999</c:v>
                </c:pt>
                <c:pt idx="322">
                  <c:v>48163591542.529999</c:v>
                </c:pt>
                <c:pt idx="323">
                  <c:v>49970805176.110001</c:v>
                </c:pt>
                <c:pt idx="324">
                  <c:v>49970805176.110001</c:v>
                </c:pt>
                <c:pt idx="325">
                  <c:v>49970805176.110001</c:v>
                </c:pt>
                <c:pt idx="326">
                  <c:v>50258423334.769997</c:v>
                </c:pt>
                <c:pt idx="327">
                  <c:v>49163992395.989998</c:v>
                </c:pt>
                <c:pt idx="328">
                  <c:v>52463367755.57</c:v>
                </c:pt>
                <c:pt idx="329">
                  <c:v>52463367755.57</c:v>
                </c:pt>
                <c:pt idx="330">
                  <c:v>49524193115.589996</c:v>
                </c:pt>
                <c:pt idx="331">
                  <c:v>49524193115.589996</c:v>
                </c:pt>
                <c:pt idx="332">
                  <c:v>49524193115.589996</c:v>
                </c:pt>
                <c:pt idx="333">
                  <c:v>52181541044.940002</c:v>
                </c:pt>
                <c:pt idx="334">
                  <c:v>48314347624.18</c:v>
                </c:pt>
                <c:pt idx="335">
                  <c:v>49361444856.440002</c:v>
                </c:pt>
                <c:pt idx="336">
                  <c:v>48366633990.970001</c:v>
                </c:pt>
                <c:pt idx="337">
                  <c:v>52184747829.209999</c:v>
                </c:pt>
                <c:pt idx="338">
                  <c:v>52184747829.209999</c:v>
                </c:pt>
                <c:pt idx="339">
                  <c:v>52184747829.209999</c:v>
                </c:pt>
                <c:pt idx="340">
                  <c:v>49356405476.349998</c:v>
                </c:pt>
                <c:pt idx="341">
                  <c:v>48982697563.389999</c:v>
                </c:pt>
                <c:pt idx="342">
                  <c:v>49172678643.550003</c:v>
                </c:pt>
                <c:pt idx="343">
                  <c:v>50533325541.839996</c:v>
                </c:pt>
                <c:pt idx="344">
                  <c:v>49438476968.18</c:v>
                </c:pt>
                <c:pt idx="345">
                  <c:v>49438476968.18</c:v>
                </c:pt>
                <c:pt idx="346">
                  <c:v>49438476968.18</c:v>
                </c:pt>
                <c:pt idx="347">
                  <c:v>47088514850.330002</c:v>
                </c:pt>
                <c:pt idx="348">
                  <c:v>45971076078.519997</c:v>
                </c:pt>
                <c:pt idx="349">
                  <c:v>43501047877.540001</c:v>
                </c:pt>
                <c:pt idx="350">
                  <c:v>45465086437.550003</c:v>
                </c:pt>
                <c:pt idx="351">
                  <c:v>43133717439.400002</c:v>
                </c:pt>
                <c:pt idx="352">
                  <c:v>43133717439.400002</c:v>
                </c:pt>
                <c:pt idx="353">
                  <c:v>43133717439.400002</c:v>
                </c:pt>
                <c:pt idx="354">
                  <c:v>49280120033.18</c:v>
                </c:pt>
                <c:pt idx="355">
                  <c:v>45064407601.790001</c:v>
                </c:pt>
                <c:pt idx="356">
                  <c:v>49401965490.440002</c:v>
                </c:pt>
                <c:pt idx="357">
                  <c:v>47601441318.620003</c:v>
                </c:pt>
                <c:pt idx="358">
                  <c:v>47601441318.620003</c:v>
                </c:pt>
                <c:pt idx="359">
                  <c:v>47601441318.620003</c:v>
                </c:pt>
                <c:pt idx="360">
                  <c:v>47601441318.620003</c:v>
                </c:pt>
                <c:pt idx="361">
                  <c:v>43428564831.43</c:v>
                </c:pt>
                <c:pt idx="362">
                  <c:v>46595675824.940002</c:v>
                </c:pt>
                <c:pt idx="363">
                  <c:v>50109535660.910004</c:v>
                </c:pt>
                <c:pt idx="364">
                  <c:v>59680198327.080002</c:v>
                </c:pt>
                <c:pt idx="365">
                  <c:v>59680198327.080002</c:v>
                </c:pt>
                <c:pt idx="366">
                  <c:v>59680198327.080002</c:v>
                </c:pt>
                <c:pt idx="367">
                  <c:v>59680198327.080002</c:v>
                </c:pt>
                <c:pt idx="368">
                  <c:v>41180310786.059998</c:v>
                </c:pt>
                <c:pt idx="369">
                  <c:v>50352903646.629997</c:v>
                </c:pt>
                <c:pt idx="370">
                  <c:v>50261502692.959999</c:v>
                </c:pt>
                <c:pt idx="371">
                  <c:v>47298249073.239998</c:v>
                </c:pt>
                <c:pt idx="372">
                  <c:v>46753849749.260002</c:v>
                </c:pt>
                <c:pt idx="373">
                  <c:v>46753849749.260002</c:v>
                </c:pt>
                <c:pt idx="374">
                  <c:v>46753849749.260002</c:v>
                </c:pt>
                <c:pt idx="375">
                  <c:v>52189438175.199997</c:v>
                </c:pt>
                <c:pt idx="376">
                  <c:v>54245638439.879997</c:v>
                </c:pt>
                <c:pt idx="377">
                  <c:v>54459351471.239998</c:v>
                </c:pt>
                <c:pt idx="378">
                  <c:v>51280597211.610001</c:v>
                </c:pt>
                <c:pt idx="379">
                  <c:v>52271250285.139999</c:v>
                </c:pt>
                <c:pt idx="380">
                  <c:v>52271250285.139999</c:v>
                </c:pt>
                <c:pt idx="381">
                  <c:v>52271250285.139999</c:v>
                </c:pt>
                <c:pt idx="382">
                  <c:v>52271250285.139999</c:v>
                </c:pt>
                <c:pt idx="383">
                  <c:v>50746360124.599998</c:v>
                </c:pt>
                <c:pt idx="384">
                  <c:v>51373457502.160004</c:v>
                </c:pt>
                <c:pt idx="385">
                  <c:v>50160683647.860001</c:v>
                </c:pt>
                <c:pt idx="386">
                  <c:v>43714936077.389999</c:v>
                </c:pt>
                <c:pt idx="387">
                  <c:v>43714936077.389999</c:v>
                </c:pt>
                <c:pt idx="388">
                  <c:v>43714936077.389999</c:v>
                </c:pt>
                <c:pt idx="389">
                  <c:v>50247377824.82</c:v>
                </c:pt>
                <c:pt idx="390">
                  <c:v>52834469452.449997</c:v>
                </c:pt>
                <c:pt idx="391">
                  <c:v>49994443141.019997</c:v>
                </c:pt>
                <c:pt idx="392">
                  <c:v>55662513472.790001</c:v>
                </c:pt>
                <c:pt idx="393">
                  <c:v>51439939064.660004</c:v>
                </c:pt>
                <c:pt idx="394">
                  <c:v>51439939064.660004</c:v>
                </c:pt>
                <c:pt idx="395">
                  <c:v>51439939064.660004</c:v>
                </c:pt>
                <c:pt idx="396">
                  <c:v>60453501121.779999</c:v>
                </c:pt>
                <c:pt idx="397">
                  <c:v>58111921341.540001</c:v>
                </c:pt>
                <c:pt idx="398">
                  <c:v>55056388492.82</c:v>
                </c:pt>
                <c:pt idx="399">
                  <c:v>55480840896.800003</c:v>
                </c:pt>
                <c:pt idx="400">
                  <c:v>51980361043.32</c:v>
                </c:pt>
                <c:pt idx="401">
                  <c:v>51980361043.32</c:v>
                </c:pt>
                <c:pt idx="402">
                  <c:v>51980361043.32</c:v>
                </c:pt>
                <c:pt idx="403">
                  <c:v>51341230084.110001</c:v>
                </c:pt>
                <c:pt idx="404">
                  <c:v>51785921368.160004</c:v>
                </c:pt>
                <c:pt idx="405">
                  <c:v>53151823632.610001</c:v>
                </c:pt>
                <c:pt idx="406">
                  <c:v>53731462012.129997</c:v>
                </c:pt>
                <c:pt idx="407">
                  <c:v>55024301129.839996</c:v>
                </c:pt>
                <c:pt idx="408">
                  <c:v>55024301129.839996</c:v>
                </c:pt>
                <c:pt idx="409">
                  <c:v>55024301129.839996</c:v>
                </c:pt>
                <c:pt idx="410">
                  <c:v>55024301129.839996</c:v>
                </c:pt>
                <c:pt idx="411">
                  <c:v>58274843419.199997</c:v>
                </c:pt>
                <c:pt idx="412">
                  <c:v>50349733988.150002</c:v>
                </c:pt>
                <c:pt idx="413">
                  <c:v>44027277057.589996</c:v>
                </c:pt>
                <c:pt idx="414">
                  <c:v>48062690364.75</c:v>
                </c:pt>
                <c:pt idx="415">
                  <c:v>48062690364.75</c:v>
                </c:pt>
                <c:pt idx="416">
                  <c:v>48062690364.75</c:v>
                </c:pt>
                <c:pt idx="417">
                  <c:v>51412041169.82</c:v>
                </c:pt>
                <c:pt idx="418">
                  <c:v>43369570954.709999</c:v>
                </c:pt>
                <c:pt idx="419">
                  <c:v>49541510270.839996</c:v>
                </c:pt>
                <c:pt idx="420">
                  <c:v>45762982002.650002</c:v>
                </c:pt>
                <c:pt idx="421">
                  <c:v>45056279911</c:v>
                </c:pt>
                <c:pt idx="422">
                  <c:v>45056279911</c:v>
                </c:pt>
                <c:pt idx="423">
                  <c:v>45056279911</c:v>
                </c:pt>
                <c:pt idx="424">
                  <c:v>47016262957.440002</c:v>
                </c:pt>
                <c:pt idx="425">
                  <c:v>49662531196.459999</c:v>
                </c:pt>
                <c:pt idx="426">
                  <c:v>50381168981.669998</c:v>
                </c:pt>
                <c:pt idx="427">
                  <c:v>49311589047.150002</c:v>
                </c:pt>
                <c:pt idx="428">
                  <c:v>51068895203.190002</c:v>
                </c:pt>
                <c:pt idx="429">
                  <c:v>51068895203.190002</c:v>
                </c:pt>
                <c:pt idx="430">
                  <c:v>51068895203.190002</c:v>
                </c:pt>
                <c:pt idx="431">
                  <c:v>48451958123.790001</c:v>
                </c:pt>
                <c:pt idx="432">
                  <c:v>47700900816.550003</c:v>
                </c:pt>
                <c:pt idx="433">
                  <c:v>42038382727.269997</c:v>
                </c:pt>
                <c:pt idx="434">
                  <c:v>40211289862.800003</c:v>
                </c:pt>
                <c:pt idx="435">
                  <c:v>42167134490.559998</c:v>
                </c:pt>
                <c:pt idx="436">
                  <c:v>42167134490.559998</c:v>
                </c:pt>
                <c:pt idx="437">
                  <c:v>42167134490.559998</c:v>
                </c:pt>
                <c:pt idx="438">
                  <c:v>42651562126.480003</c:v>
                </c:pt>
                <c:pt idx="439">
                  <c:v>41315132597.75</c:v>
                </c:pt>
                <c:pt idx="440">
                  <c:v>43784387576.300003</c:v>
                </c:pt>
                <c:pt idx="441">
                  <c:v>42930407025.900002</c:v>
                </c:pt>
                <c:pt idx="442">
                  <c:v>42348482288.849998</c:v>
                </c:pt>
                <c:pt idx="443">
                  <c:v>42348482288.849998</c:v>
                </c:pt>
                <c:pt idx="444">
                  <c:v>42348482288.849998</c:v>
                </c:pt>
                <c:pt idx="445">
                  <c:v>44086981931.620003</c:v>
                </c:pt>
                <c:pt idx="446">
                  <c:v>44112503630.529999</c:v>
                </c:pt>
                <c:pt idx="447">
                  <c:v>43919754320.300003</c:v>
                </c:pt>
                <c:pt idx="448">
                  <c:v>44884536141.910004</c:v>
                </c:pt>
                <c:pt idx="449">
                  <c:v>45562717064.5</c:v>
                </c:pt>
                <c:pt idx="450">
                  <c:v>45562717064.5</c:v>
                </c:pt>
                <c:pt idx="451">
                  <c:v>45562717064.5</c:v>
                </c:pt>
                <c:pt idx="452">
                  <c:v>47754910143.379997</c:v>
                </c:pt>
                <c:pt idx="453">
                  <c:v>47369072763.93</c:v>
                </c:pt>
                <c:pt idx="454">
                  <c:v>43621267629.790001</c:v>
                </c:pt>
                <c:pt idx="455">
                  <c:v>43166184081.610001</c:v>
                </c:pt>
                <c:pt idx="456">
                  <c:v>39398018740.730003</c:v>
                </c:pt>
                <c:pt idx="457">
                  <c:v>39398018740.730003</c:v>
                </c:pt>
                <c:pt idx="458">
                  <c:v>39398018740.730003</c:v>
                </c:pt>
                <c:pt idx="459">
                  <c:v>42848038227.410004</c:v>
                </c:pt>
                <c:pt idx="460">
                  <c:v>44556222145.029999</c:v>
                </c:pt>
                <c:pt idx="461">
                  <c:v>42834651202.489998</c:v>
                </c:pt>
                <c:pt idx="462">
                  <c:v>43356845623.32</c:v>
                </c:pt>
                <c:pt idx="463">
                  <c:v>42911293358.360001</c:v>
                </c:pt>
                <c:pt idx="464">
                  <c:v>42911293358.360001</c:v>
                </c:pt>
                <c:pt idx="465">
                  <c:v>42911293358.360001</c:v>
                </c:pt>
                <c:pt idx="466">
                  <c:v>43768216737.400002</c:v>
                </c:pt>
                <c:pt idx="467">
                  <c:v>41930868592.699997</c:v>
                </c:pt>
                <c:pt idx="468">
                  <c:v>42033273589.419998</c:v>
                </c:pt>
                <c:pt idx="469">
                  <c:v>39588193177.129997</c:v>
                </c:pt>
                <c:pt idx="470">
                  <c:v>40865563301.970001</c:v>
                </c:pt>
                <c:pt idx="471">
                  <c:v>40865563301.970001</c:v>
                </c:pt>
                <c:pt idx="472">
                  <c:v>40865563301.970001</c:v>
                </c:pt>
                <c:pt idx="473">
                  <c:v>44755205558.879997</c:v>
                </c:pt>
                <c:pt idx="474">
                  <c:v>39916708726.510002</c:v>
                </c:pt>
                <c:pt idx="475">
                  <c:v>38721105078.040001</c:v>
                </c:pt>
                <c:pt idx="476">
                  <c:v>35795574418.720001</c:v>
                </c:pt>
                <c:pt idx="477">
                  <c:v>34198436114.209999</c:v>
                </c:pt>
                <c:pt idx="478">
                  <c:v>34198436114.209999</c:v>
                </c:pt>
                <c:pt idx="479">
                  <c:v>34198436114.209999</c:v>
                </c:pt>
                <c:pt idx="480">
                  <c:v>34026243975.080002</c:v>
                </c:pt>
                <c:pt idx="481">
                  <c:v>38711889047.970001</c:v>
                </c:pt>
                <c:pt idx="482">
                  <c:v>38410841200.809998</c:v>
                </c:pt>
                <c:pt idx="483">
                  <c:v>37945128488.790001</c:v>
                </c:pt>
                <c:pt idx="484">
                  <c:v>36708014272.150002</c:v>
                </c:pt>
                <c:pt idx="485">
                  <c:v>36708014272.150002</c:v>
                </c:pt>
                <c:pt idx="486">
                  <c:v>36708014272.150002</c:v>
                </c:pt>
                <c:pt idx="487">
                  <c:v>37409974053.970001</c:v>
                </c:pt>
                <c:pt idx="488">
                  <c:v>35685495485.300003</c:v>
                </c:pt>
                <c:pt idx="489">
                  <c:v>37819930801.019997</c:v>
                </c:pt>
                <c:pt idx="490">
                  <c:v>39851521327.940002</c:v>
                </c:pt>
                <c:pt idx="491">
                  <c:v>35808180022.580002</c:v>
                </c:pt>
                <c:pt idx="492">
                  <c:v>35808180022.580002</c:v>
                </c:pt>
                <c:pt idx="493">
                  <c:v>35808180022.580002</c:v>
                </c:pt>
                <c:pt idx="494">
                  <c:v>37045054931.330002</c:v>
                </c:pt>
                <c:pt idx="495">
                  <c:v>34887825987.839996</c:v>
                </c:pt>
                <c:pt idx="496">
                  <c:v>34487467502.529999</c:v>
                </c:pt>
                <c:pt idx="497">
                  <c:v>33944244538.73</c:v>
                </c:pt>
                <c:pt idx="498">
                  <c:v>33641850178.349998</c:v>
                </c:pt>
                <c:pt idx="499">
                  <c:v>33641850178.349998</c:v>
                </c:pt>
                <c:pt idx="500">
                  <c:v>33641850178.349998</c:v>
                </c:pt>
                <c:pt idx="501">
                  <c:v>35453333420.019997</c:v>
                </c:pt>
                <c:pt idx="502">
                  <c:v>33838044869.119999</c:v>
                </c:pt>
                <c:pt idx="503">
                  <c:v>32857327341.91</c:v>
                </c:pt>
                <c:pt idx="504">
                  <c:v>31808816721.93</c:v>
                </c:pt>
                <c:pt idx="505">
                  <c:v>31759431840.540001</c:v>
                </c:pt>
                <c:pt idx="506">
                  <c:v>31759431840.540001</c:v>
                </c:pt>
                <c:pt idx="507">
                  <c:v>31759431840.540001</c:v>
                </c:pt>
                <c:pt idx="508">
                  <c:v>32908152483.84</c:v>
                </c:pt>
                <c:pt idx="509">
                  <c:v>33756842334.549999</c:v>
                </c:pt>
                <c:pt idx="510">
                  <c:v>28475724516.029999</c:v>
                </c:pt>
                <c:pt idx="511">
                  <c:v>28168846137.200001</c:v>
                </c:pt>
                <c:pt idx="512">
                  <c:v>29329532330.279999</c:v>
                </c:pt>
                <c:pt idx="513">
                  <c:v>29329532330.279999</c:v>
                </c:pt>
                <c:pt idx="514">
                  <c:v>29329532330.279999</c:v>
                </c:pt>
                <c:pt idx="515">
                  <c:v>29329532330.279999</c:v>
                </c:pt>
                <c:pt idx="516">
                  <c:v>34316160981.150002</c:v>
                </c:pt>
                <c:pt idx="517">
                  <c:v>34943064146.339996</c:v>
                </c:pt>
                <c:pt idx="518">
                  <c:v>33885210096.200001</c:v>
                </c:pt>
                <c:pt idx="519">
                  <c:v>26888998123.049999</c:v>
                </c:pt>
                <c:pt idx="520">
                  <c:v>26888998123.049999</c:v>
                </c:pt>
                <c:pt idx="521">
                  <c:v>26888998123.049999</c:v>
                </c:pt>
                <c:pt idx="522">
                  <c:v>29327638657.209999</c:v>
                </c:pt>
                <c:pt idx="523">
                  <c:v>27527912792.310001</c:v>
                </c:pt>
                <c:pt idx="524">
                  <c:v>30338898636.689999</c:v>
                </c:pt>
                <c:pt idx="525">
                  <c:v>30659978288.189999</c:v>
                </c:pt>
                <c:pt idx="526">
                  <c:v>31198213487.380001</c:v>
                </c:pt>
                <c:pt idx="527">
                  <c:v>31198213487.380001</c:v>
                </c:pt>
                <c:pt idx="528">
                  <c:v>31198213487.380001</c:v>
                </c:pt>
                <c:pt idx="529">
                  <c:v>34356865728.490002</c:v>
                </c:pt>
                <c:pt idx="530">
                  <c:v>33092370014.09</c:v>
                </c:pt>
                <c:pt idx="531">
                  <c:v>34294666210.689999</c:v>
                </c:pt>
                <c:pt idx="532">
                  <c:v>34553531846.879997</c:v>
                </c:pt>
                <c:pt idx="533">
                  <c:v>37160401165.709999</c:v>
                </c:pt>
                <c:pt idx="534">
                  <c:v>37160401165.709999</c:v>
                </c:pt>
                <c:pt idx="535">
                  <c:v>37160401165.709999</c:v>
                </c:pt>
                <c:pt idx="536">
                  <c:v>39373697329.900002</c:v>
                </c:pt>
                <c:pt idx="537">
                  <c:v>39969292295.559998</c:v>
                </c:pt>
                <c:pt idx="538">
                  <c:v>37212720854.57</c:v>
                </c:pt>
                <c:pt idx="539">
                  <c:v>36979243999.959999</c:v>
                </c:pt>
                <c:pt idx="540">
                  <c:v>32006955114.720001</c:v>
                </c:pt>
                <c:pt idx="541">
                  <c:v>32006955114.720001</c:v>
                </c:pt>
                <c:pt idx="542">
                  <c:v>32006955114.720001</c:v>
                </c:pt>
                <c:pt idx="543">
                  <c:v>33619311657</c:v>
                </c:pt>
                <c:pt idx="544">
                  <c:v>35712582939.68</c:v>
                </c:pt>
                <c:pt idx="545">
                  <c:v>37499559008.389999</c:v>
                </c:pt>
                <c:pt idx="546">
                  <c:v>35521699592.279999</c:v>
                </c:pt>
                <c:pt idx="547">
                  <c:v>35018886865.279999</c:v>
                </c:pt>
                <c:pt idx="548">
                  <c:v>35018886865.279999</c:v>
                </c:pt>
                <c:pt idx="549">
                  <c:v>35018886865.279999</c:v>
                </c:pt>
                <c:pt idx="550">
                  <c:v>35018886865.279999</c:v>
                </c:pt>
                <c:pt idx="551">
                  <c:v>32554165157.959999</c:v>
                </c:pt>
                <c:pt idx="552">
                  <c:v>35049493435.290001</c:v>
                </c:pt>
                <c:pt idx="553">
                  <c:v>31774518984.02</c:v>
                </c:pt>
                <c:pt idx="554">
                  <c:v>32685959552.32</c:v>
                </c:pt>
                <c:pt idx="555">
                  <c:v>32685959552.32</c:v>
                </c:pt>
                <c:pt idx="556">
                  <c:v>32685959552.32</c:v>
                </c:pt>
                <c:pt idx="557">
                  <c:v>34649056627.959999</c:v>
                </c:pt>
                <c:pt idx="558">
                  <c:v>33459251791.23</c:v>
                </c:pt>
                <c:pt idx="559">
                  <c:v>34567051282.650002</c:v>
                </c:pt>
                <c:pt idx="560">
                  <c:v>32813390244.619999</c:v>
                </c:pt>
                <c:pt idx="561">
                  <c:v>32089168546.490002</c:v>
                </c:pt>
                <c:pt idx="562">
                  <c:v>32089168546.490002</c:v>
                </c:pt>
                <c:pt idx="563">
                  <c:v>32089168546.490002</c:v>
                </c:pt>
                <c:pt idx="564">
                  <c:v>32811603835.48</c:v>
                </c:pt>
                <c:pt idx="565">
                  <c:v>35550535256.230003</c:v>
                </c:pt>
                <c:pt idx="566">
                  <c:v>35445639618.470001</c:v>
                </c:pt>
                <c:pt idx="567">
                  <c:v>35622434738.690002</c:v>
                </c:pt>
                <c:pt idx="568">
                  <c:v>35071079543.230003</c:v>
                </c:pt>
                <c:pt idx="569">
                  <c:v>35071079543.230003</c:v>
                </c:pt>
                <c:pt idx="570">
                  <c:v>35071079543.230003</c:v>
                </c:pt>
                <c:pt idx="571">
                  <c:v>36705206760.120003</c:v>
                </c:pt>
                <c:pt idx="572">
                  <c:v>35378487304.260002</c:v>
                </c:pt>
                <c:pt idx="573">
                  <c:v>38076394302.029999</c:v>
                </c:pt>
                <c:pt idx="574">
                  <c:v>37860217284.559998</c:v>
                </c:pt>
                <c:pt idx="575">
                  <c:v>37228821772.68</c:v>
                </c:pt>
                <c:pt idx="576">
                  <c:v>37228821772.68</c:v>
                </c:pt>
                <c:pt idx="577">
                  <c:v>37228821772.68</c:v>
                </c:pt>
                <c:pt idx="578">
                  <c:v>36306441234.760002</c:v>
                </c:pt>
                <c:pt idx="579">
                  <c:v>33263397676.509998</c:v>
                </c:pt>
                <c:pt idx="580">
                  <c:v>34617433215.739998</c:v>
                </c:pt>
                <c:pt idx="581">
                  <c:v>37617519767.599998</c:v>
                </c:pt>
                <c:pt idx="582">
                  <c:v>35454500311.910004</c:v>
                </c:pt>
                <c:pt idx="583">
                  <c:v>35454500311.910004</c:v>
                </c:pt>
                <c:pt idx="584">
                  <c:v>35454500311.910004</c:v>
                </c:pt>
                <c:pt idx="585">
                  <c:v>36170208225.389999</c:v>
                </c:pt>
                <c:pt idx="586">
                  <c:v>38548684113.220001</c:v>
                </c:pt>
                <c:pt idx="587">
                  <c:v>38230714784.160004</c:v>
                </c:pt>
                <c:pt idx="588">
                  <c:v>39860920482.010002</c:v>
                </c:pt>
                <c:pt idx="589">
                  <c:v>37375323811.370003</c:v>
                </c:pt>
                <c:pt idx="590">
                  <c:v>37375323811.370003</c:v>
                </c:pt>
                <c:pt idx="591">
                  <c:v>37375323811.370003</c:v>
                </c:pt>
                <c:pt idx="592">
                  <c:v>35790510318.339996</c:v>
                </c:pt>
                <c:pt idx="593">
                  <c:v>34657579370.43</c:v>
                </c:pt>
                <c:pt idx="594">
                  <c:v>33809114999.299999</c:v>
                </c:pt>
                <c:pt idx="595">
                  <c:v>32912133377.290001</c:v>
                </c:pt>
                <c:pt idx="596">
                  <c:v>31835898815.400002</c:v>
                </c:pt>
                <c:pt idx="597">
                  <c:v>31835898815.400002</c:v>
                </c:pt>
                <c:pt idx="598">
                  <c:v>31835898815.400002</c:v>
                </c:pt>
                <c:pt idx="599">
                  <c:v>34680607946.769997</c:v>
                </c:pt>
                <c:pt idx="600">
                  <c:v>34900431259.989998</c:v>
                </c:pt>
                <c:pt idx="601">
                  <c:v>32536671483.560001</c:v>
                </c:pt>
                <c:pt idx="602">
                  <c:v>34243718139.91</c:v>
                </c:pt>
                <c:pt idx="603">
                  <c:v>34120166783.860001</c:v>
                </c:pt>
                <c:pt idx="604">
                  <c:v>34120166783.860001</c:v>
                </c:pt>
                <c:pt idx="605">
                  <c:v>34120166783.860001</c:v>
                </c:pt>
                <c:pt idx="606">
                  <c:v>33024392850.599998</c:v>
                </c:pt>
                <c:pt idx="607">
                  <c:v>36387439583.879997</c:v>
                </c:pt>
                <c:pt idx="608">
                  <c:v>39389731642.889999</c:v>
                </c:pt>
                <c:pt idx="609">
                  <c:v>36162109014.760002</c:v>
                </c:pt>
                <c:pt idx="610">
                  <c:v>35314127026.360001</c:v>
                </c:pt>
                <c:pt idx="611">
                  <c:v>35314127026.360001</c:v>
                </c:pt>
                <c:pt idx="612">
                  <c:v>35314127026.360001</c:v>
                </c:pt>
                <c:pt idx="613">
                  <c:v>35314127026.360001</c:v>
                </c:pt>
                <c:pt idx="614">
                  <c:v>35443397884.900002</c:v>
                </c:pt>
                <c:pt idx="615">
                  <c:v>36187328544.489998</c:v>
                </c:pt>
                <c:pt idx="616">
                  <c:v>35332430373.900002</c:v>
                </c:pt>
                <c:pt idx="617">
                  <c:v>35465670326.43</c:v>
                </c:pt>
                <c:pt idx="618">
                  <c:v>35465670326.43</c:v>
                </c:pt>
                <c:pt idx="619">
                  <c:v>35465670326.43</c:v>
                </c:pt>
                <c:pt idx="620">
                  <c:v>34593251739.709999</c:v>
                </c:pt>
                <c:pt idx="621">
                  <c:v>34731338243.629997</c:v>
                </c:pt>
                <c:pt idx="622">
                  <c:v>34916691533.220001</c:v>
                </c:pt>
                <c:pt idx="623">
                  <c:v>32939360131.509998</c:v>
                </c:pt>
                <c:pt idx="624">
                  <c:v>34292502158.27</c:v>
                </c:pt>
                <c:pt idx="625">
                  <c:v>34292502158.27</c:v>
                </c:pt>
                <c:pt idx="626">
                  <c:v>34292502158.27</c:v>
                </c:pt>
                <c:pt idx="627">
                  <c:v>39612955946.5</c:v>
                </c:pt>
                <c:pt idx="628">
                  <c:v>37307668509.529999</c:v>
                </c:pt>
                <c:pt idx="629">
                  <c:v>35725477531.360001</c:v>
                </c:pt>
                <c:pt idx="630">
                  <c:v>40488029418.349998</c:v>
                </c:pt>
                <c:pt idx="631">
                  <c:v>32861252877.25</c:v>
                </c:pt>
                <c:pt idx="632">
                  <c:v>32861252877.25</c:v>
                </c:pt>
                <c:pt idx="633">
                  <c:v>32861252877.25</c:v>
                </c:pt>
                <c:pt idx="634">
                  <c:v>35114718655.440002</c:v>
                </c:pt>
                <c:pt idx="635">
                  <c:v>38245515385.279999</c:v>
                </c:pt>
                <c:pt idx="636">
                  <c:v>28742057648.290001</c:v>
                </c:pt>
                <c:pt idx="637">
                  <c:v>44419619915.529999</c:v>
                </c:pt>
                <c:pt idx="638">
                  <c:v>31408325403.029999</c:v>
                </c:pt>
                <c:pt idx="639">
                  <c:v>31408325403.029999</c:v>
                </c:pt>
                <c:pt idx="640">
                  <c:v>31408325403.029999</c:v>
                </c:pt>
                <c:pt idx="641">
                  <c:v>29785866341.290001</c:v>
                </c:pt>
                <c:pt idx="642">
                  <c:v>28552951751.150002</c:v>
                </c:pt>
                <c:pt idx="643">
                  <c:v>30250820003.490002</c:v>
                </c:pt>
                <c:pt idx="644">
                  <c:v>32963280289.540001</c:v>
                </c:pt>
                <c:pt idx="645">
                  <c:v>32846752258.790001</c:v>
                </c:pt>
                <c:pt idx="646">
                  <c:v>32846752258.790001</c:v>
                </c:pt>
                <c:pt idx="647">
                  <c:v>32846752258.790001</c:v>
                </c:pt>
                <c:pt idx="648">
                  <c:v>32846752258.790001</c:v>
                </c:pt>
                <c:pt idx="649">
                  <c:v>46118035179.699997</c:v>
                </c:pt>
                <c:pt idx="650">
                  <c:v>38259715828.449997</c:v>
                </c:pt>
                <c:pt idx="651">
                  <c:v>31407190092.09</c:v>
                </c:pt>
                <c:pt idx="652">
                  <c:v>34596249402.610001</c:v>
                </c:pt>
                <c:pt idx="653">
                  <c:v>34596249402.610001</c:v>
                </c:pt>
                <c:pt idx="654">
                  <c:v>34596249402.610001</c:v>
                </c:pt>
                <c:pt idx="655">
                  <c:v>37593675664.099998</c:v>
                </c:pt>
                <c:pt idx="656">
                  <c:v>37353311850.769997</c:v>
                </c:pt>
                <c:pt idx="657">
                  <c:v>37121884119.120003</c:v>
                </c:pt>
                <c:pt idx="658">
                  <c:v>35612198790.519997</c:v>
                </c:pt>
                <c:pt idx="659">
                  <c:v>36479535618.349998</c:v>
                </c:pt>
                <c:pt idx="660">
                  <c:v>36479535618.349998</c:v>
                </c:pt>
                <c:pt idx="661">
                  <c:v>36479535618.349998</c:v>
                </c:pt>
                <c:pt idx="662">
                  <c:v>36643021729.440002</c:v>
                </c:pt>
                <c:pt idx="663">
                  <c:v>34577619674.160004</c:v>
                </c:pt>
                <c:pt idx="664">
                  <c:v>32381822799.740002</c:v>
                </c:pt>
                <c:pt idx="665">
                  <c:v>35172858460.040001</c:v>
                </c:pt>
                <c:pt idx="666">
                  <c:v>32686482749.880001</c:v>
                </c:pt>
                <c:pt idx="667">
                  <c:v>32686482749.880001</c:v>
                </c:pt>
                <c:pt idx="668">
                  <c:v>32686482749.880001</c:v>
                </c:pt>
                <c:pt idx="669">
                  <c:v>44397129801.059998</c:v>
                </c:pt>
                <c:pt idx="670">
                  <c:v>40224239594.349998</c:v>
                </c:pt>
                <c:pt idx="671">
                  <c:v>37686773304.760002</c:v>
                </c:pt>
                <c:pt idx="672">
                  <c:v>31223694900.700001</c:v>
                </c:pt>
                <c:pt idx="673">
                  <c:v>33674399651.110001</c:v>
                </c:pt>
                <c:pt idx="674">
                  <c:v>33674399651.110001</c:v>
                </c:pt>
                <c:pt idx="675">
                  <c:v>33674399651.110001</c:v>
                </c:pt>
                <c:pt idx="676">
                  <c:v>33691137129.700001</c:v>
                </c:pt>
                <c:pt idx="677">
                  <c:v>32540534145.110001</c:v>
                </c:pt>
                <c:pt idx="678">
                  <c:v>39377895400.839996</c:v>
                </c:pt>
                <c:pt idx="679">
                  <c:v>35993943638.449997</c:v>
                </c:pt>
                <c:pt idx="680">
                  <c:v>35993943638.449997</c:v>
                </c:pt>
                <c:pt idx="681">
                  <c:v>35993943638.449997</c:v>
                </c:pt>
                <c:pt idx="682">
                  <c:v>35993943638.449997</c:v>
                </c:pt>
                <c:pt idx="683">
                  <c:v>36107079132.620003</c:v>
                </c:pt>
                <c:pt idx="684">
                  <c:v>30277342665.169998</c:v>
                </c:pt>
                <c:pt idx="685">
                  <c:v>34499362952.410004</c:v>
                </c:pt>
                <c:pt idx="686">
                  <c:v>32970416102.799999</c:v>
                </c:pt>
                <c:pt idx="687">
                  <c:v>37920576404.089996</c:v>
                </c:pt>
                <c:pt idx="688">
                  <c:v>37920576404.089996</c:v>
                </c:pt>
                <c:pt idx="689">
                  <c:v>37920576404.089996</c:v>
                </c:pt>
                <c:pt idx="690">
                  <c:v>35292532461.440002</c:v>
                </c:pt>
                <c:pt idx="691">
                  <c:v>31196244872.889999</c:v>
                </c:pt>
                <c:pt idx="692">
                  <c:v>31359264610.700001</c:v>
                </c:pt>
                <c:pt idx="693">
                  <c:v>31359264610.700001</c:v>
                </c:pt>
                <c:pt idx="694">
                  <c:v>38630314321.440002</c:v>
                </c:pt>
                <c:pt idx="695">
                  <c:v>38630314321.440002</c:v>
                </c:pt>
                <c:pt idx="696">
                  <c:v>38630314321.440002</c:v>
                </c:pt>
                <c:pt idx="697">
                  <c:v>36850825438.379997</c:v>
                </c:pt>
                <c:pt idx="698">
                  <c:v>36294424055.279999</c:v>
                </c:pt>
                <c:pt idx="699">
                  <c:v>34559342422.919998</c:v>
                </c:pt>
                <c:pt idx="700">
                  <c:v>34653201160.970001</c:v>
                </c:pt>
                <c:pt idx="701">
                  <c:v>37602382142.07</c:v>
                </c:pt>
                <c:pt idx="702">
                  <c:v>37602382142.07</c:v>
                </c:pt>
                <c:pt idx="703">
                  <c:v>37602382142.07</c:v>
                </c:pt>
                <c:pt idx="704">
                  <c:v>36303046932.559998</c:v>
                </c:pt>
                <c:pt idx="705">
                  <c:v>39513007897.059998</c:v>
                </c:pt>
                <c:pt idx="706">
                  <c:v>39653264415.75</c:v>
                </c:pt>
                <c:pt idx="707">
                  <c:v>40334281950.330002</c:v>
                </c:pt>
                <c:pt idx="708">
                  <c:v>43780288464.07</c:v>
                </c:pt>
                <c:pt idx="709">
                  <c:v>43780288464.07</c:v>
                </c:pt>
                <c:pt idx="710">
                  <c:v>43780288464.07</c:v>
                </c:pt>
                <c:pt idx="711">
                  <c:v>45782890543.769997</c:v>
                </c:pt>
                <c:pt idx="712">
                  <c:v>43539419180.550003</c:v>
                </c:pt>
                <c:pt idx="713">
                  <c:v>45660549736.25</c:v>
                </c:pt>
                <c:pt idx="714">
                  <c:v>41530628431.330002</c:v>
                </c:pt>
                <c:pt idx="715">
                  <c:v>43498060196.470001</c:v>
                </c:pt>
                <c:pt idx="716">
                  <c:v>43498060196.470001</c:v>
                </c:pt>
                <c:pt idx="717">
                  <c:v>43498060196.470001</c:v>
                </c:pt>
                <c:pt idx="718">
                  <c:v>41905202680.809998</c:v>
                </c:pt>
                <c:pt idx="719">
                  <c:v>40519243854.410004</c:v>
                </c:pt>
                <c:pt idx="720">
                  <c:v>41332065897.43</c:v>
                </c:pt>
                <c:pt idx="721">
                  <c:v>34701310332.379997</c:v>
                </c:pt>
                <c:pt idx="722">
                  <c:v>38928160330.580002</c:v>
                </c:pt>
                <c:pt idx="723">
                  <c:v>38928160330.580002</c:v>
                </c:pt>
                <c:pt idx="724">
                  <c:v>38928160330.580002</c:v>
                </c:pt>
                <c:pt idx="725">
                  <c:v>38928160330.580002</c:v>
                </c:pt>
                <c:pt idx="726">
                  <c:v>36207812400.199997</c:v>
                </c:pt>
                <c:pt idx="727">
                  <c:v>31217994073.040001</c:v>
                </c:pt>
                <c:pt idx="728">
                  <c:v>29842907938.470001</c:v>
                </c:pt>
                <c:pt idx="729">
                  <c:v>31906288956.830002</c:v>
                </c:pt>
                <c:pt idx="730">
                  <c:v>31906288956.830002</c:v>
                </c:pt>
                <c:pt idx="731">
                  <c:v>31906288956.830002</c:v>
                </c:pt>
                <c:pt idx="732">
                  <c:v>31906288956.830002</c:v>
                </c:pt>
                <c:pt idx="733">
                  <c:v>25861373639.349998</c:v>
                </c:pt>
                <c:pt idx="734">
                  <c:v>27412901838.450001</c:v>
                </c:pt>
                <c:pt idx="735">
                  <c:v>29091213501.599998</c:v>
                </c:pt>
                <c:pt idx="736">
                  <c:v>28156539086.59</c:v>
                </c:pt>
                <c:pt idx="737">
                  <c:v>28156539086.59</c:v>
                </c:pt>
                <c:pt idx="738">
                  <c:v>28156539086.59</c:v>
                </c:pt>
                <c:pt idx="739">
                  <c:v>30730936507.59</c:v>
                </c:pt>
                <c:pt idx="740">
                  <c:v>32189937359.509998</c:v>
                </c:pt>
                <c:pt idx="741">
                  <c:v>28724472504.98</c:v>
                </c:pt>
                <c:pt idx="742">
                  <c:v>25625598502.950001</c:v>
                </c:pt>
                <c:pt idx="743">
                  <c:v>24019869923.369999</c:v>
                </c:pt>
                <c:pt idx="744">
                  <c:v>24019869923.369999</c:v>
                </c:pt>
                <c:pt idx="745">
                  <c:v>24019869923.369999</c:v>
                </c:pt>
                <c:pt idx="746">
                  <c:v>24019869923.369999</c:v>
                </c:pt>
                <c:pt idx="747">
                  <c:v>31210102933.549999</c:v>
                </c:pt>
                <c:pt idx="748">
                  <c:v>30126315296.23</c:v>
                </c:pt>
                <c:pt idx="749">
                  <c:v>28614467189.990002</c:v>
                </c:pt>
                <c:pt idx="750">
                  <c:v>29423990199.630001</c:v>
                </c:pt>
                <c:pt idx="751">
                  <c:v>29423990199.630001</c:v>
                </c:pt>
                <c:pt idx="752">
                  <c:v>29423990199.630001</c:v>
                </c:pt>
                <c:pt idx="753">
                  <c:v>31617827982.939999</c:v>
                </c:pt>
                <c:pt idx="754">
                  <c:v>31753797379.98</c:v>
                </c:pt>
                <c:pt idx="755">
                  <c:v>31274348469.939999</c:v>
                </c:pt>
                <c:pt idx="756">
                  <c:v>27363875373.310001</c:v>
                </c:pt>
                <c:pt idx="757">
                  <c:v>28390364407.419998</c:v>
                </c:pt>
                <c:pt idx="758">
                  <c:v>28390364407.419998</c:v>
                </c:pt>
                <c:pt idx="759">
                  <c:v>28390364407.419998</c:v>
                </c:pt>
                <c:pt idx="760">
                  <c:v>30092979309.5</c:v>
                </c:pt>
                <c:pt idx="761">
                  <c:v>31096684081.689999</c:v>
                </c:pt>
                <c:pt idx="762">
                  <c:v>29777891313.040001</c:v>
                </c:pt>
                <c:pt idx="763">
                  <c:v>30331951172.02</c:v>
                </c:pt>
                <c:pt idx="764">
                  <c:v>33915895624.740002</c:v>
                </c:pt>
                <c:pt idx="765">
                  <c:v>33915895624.740002</c:v>
                </c:pt>
                <c:pt idx="766">
                  <c:v>33915895624.740002</c:v>
                </c:pt>
                <c:pt idx="767">
                  <c:v>36605828076.209999</c:v>
                </c:pt>
                <c:pt idx="768">
                  <c:v>34388710582.959999</c:v>
                </c:pt>
                <c:pt idx="769">
                  <c:v>34521783221.199997</c:v>
                </c:pt>
                <c:pt idx="770">
                  <c:v>29165389932.610001</c:v>
                </c:pt>
                <c:pt idx="771">
                  <c:v>30330842061.669998</c:v>
                </c:pt>
                <c:pt idx="772">
                  <c:v>30330842061.669998</c:v>
                </c:pt>
                <c:pt idx="773">
                  <c:v>30330842061.669998</c:v>
                </c:pt>
                <c:pt idx="774">
                  <c:v>29071915614.200001</c:v>
                </c:pt>
                <c:pt idx="775">
                  <c:v>31399794388.439999</c:v>
                </c:pt>
                <c:pt idx="776">
                  <c:v>29404144722.23</c:v>
                </c:pt>
                <c:pt idx="777">
                  <c:v>31388541912.75</c:v>
                </c:pt>
                <c:pt idx="778">
                  <c:v>28713223752.75</c:v>
                </c:pt>
                <c:pt idx="779">
                  <c:v>28713223752.75</c:v>
                </c:pt>
                <c:pt idx="780">
                  <c:v>28713223752.75</c:v>
                </c:pt>
                <c:pt idx="781">
                  <c:v>28713223752.75</c:v>
                </c:pt>
                <c:pt idx="782">
                  <c:v>25828165196.41</c:v>
                </c:pt>
                <c:pt idx="783">
                  <c:v>29185760311.580002</c:v>
                </c:pt>
                <c:pt idx="784">
                  <c:v>27334706277.560001</c:v>
                </c:pt>
                <c:pt idx="785">
                  <c:v>28626481362.970001</c:v>
                </c:pt>
                <c:pt idx="786">
                  <c:v>28626481362.970001</c:v>
                </c:pt>
                <c:pt idx="787">
                  <c:v>28626481362.970001</c:v>
                </c:pt>
                <c:pt idx="788">
                  <c:v>25554498422.82</c:v>
                </c:pt>
                <c:pt idx="789">
                  <c:v>29760569872.630001</c:v>
                </c:pt>
                <c:pt idx="790">
                  <c:v>25750885958.400002</c:v>
                </c:pt>
                <c:pt idx="791">
                  <c:v>25088662219.509998</c:v>
                </c:pt>
                <c:pt idx="792">
                  <c:v>26406694604.400002</c:v>
                </c:pt>
                <c:pt idx="793">
                  <c:v>26406694604.400002</c:v>
                </c:pt>
                <c:pt idx="794">
                  <c:v>26406694604.400002</c:v>
                </c:pt>
                <c:pt idx="795">
                  <c:v>25183901541.009998</c:v>
                </c:pt>
                <c:pt idx="796">
                  <c:v>26715985155.630001</c:v>
                </c:pt>
                <c:pt idx="797">
                  <c:v>29048132581.560001</c:v>
                </c:pt>
                <c:pt idx="798">
                  <c:v>29364577047.57</c:v>
                </c:pt>
                <c:pt idx="799">
                  <c:v>26956383413.799999</c:v>
                </c:pt>
                <c:pt idx="800">
                  <c:v>26956383413.799999</c:v>
                </c:pt>
                <c:pt idx="801">
                  <c:v>26956383413.799999</c:v>
                </c:pt>
                <c:pt idx="802">
                  <c:v>30524804559.139999</c:v>
                </c:pt>
                <c:pt idx="803">
                  <c:v>30771187199.860001</c:v>
                </c:pt>
                <c:pt idx="804">
                  <c:v>28456074767.09</c:v>
                </c:pt>
                <c:pt idx="805">
                  <c:v>27014545304.459999</c:v>
                </c:pt>
                <c:pt idx="806">
                  <c:v>24168281391.59</c:v>
                </c:pt>
                <c:pt idx="807">
                  <c:v>24168281391.59</c:v>
                </c:pt>
                <c:pt idx="808">
                  <c:v>24168281391.59</c:v>
                </c:pt>
                <c:pt idx="809">
                  <c:v>21432540616.740002</c:v>
                </c:pt>
                <c:pt idx="810">
                  <c:v>25165287714.43</c:v>
                </c:pt>
                <c:pt idx="811">
                  <c:v>26683283949.349998</c:v>
                </c:pt>
                <c:pt idx="812">
                  <c:v>26376971830.68</c:v>
                </c:pt>
                <c:pt idx="813">
                  <c:v>23998540382.459999</c:v>
                </c:pt>
                <c:pt idx="814">
                  <c:v>23998540382.459999</c:v>
                </c:pt>
                <c:pt idx="815">
                  <c:v>23998540382.459999</c:v>
                </c:pt>
                <c:pt idx="816">
                  <c:v>23489817222.970001</c:v>
                </c:pt>
                <c:pt idx="817">
                  <c:v>23986530333.91</c:v>
                </c:pt>
                <c:pt idx="818">
                  <c:v>26217654502.959999</c:v>
                </c:pt>
                <c:pt idx="819">
                  <c:v>25724307015.080002</c:v>
                </c:pt>
                <c:pt idx="820">
                  <c:v>27336945170.580002</c:v>
                </c:pt>
                <c:pt idx="821">
                  <c:v>27336945170.580002</c:v>
                </c:pt>
                <c:pt idx="822">
                  <c:v>27336945170.580002</c:v>
                </c:pt>
                <c:pt idx="823">
                  <c:v>24159173866.75</c:v>
                </c:pt>
                <c:pt idx="824">
                  <c:v>29128835349.790001</c:v>
                </c:pt>
                <c:pt idx="825">
                  <c:v>24522769535.310001</c:v>
                </c:pt>
                <c:pt idx="826">
                  <c:v>29907622923.849998</c:v>
                </c:pt>
                <c:pt idx="827">
                  <c:v>30200550841.880001</c:v>
                </c:pt>
                <c:pt idx="828">
                  <c:v>30200550841.880001</c:v>
                </c:pt>
                <c:pt idx="829">
                  <c:v>30200550841.880001</c:v>
                </c:pt>
                <c:pt idx="830">
                  <c:v>29826998523.869999</c:v>
                </c:pt>
                <c:pt idx="831">
                  <c:v>29885099761.59</c:v>
                </c:pt>
                <c:pt idx="832">
                  <c:v>30732992794.759998</c:v>
                </c:pt>
                <c:pt idx="833">
                  <c:v>38499302773.790001</c:v>
                </c:pt>
                <c:pt idx="834">
                  <c:v>39439752240.550003</c:v>
                </c:pt>
                <c:pt idx="835">
                  <c:v>39439752240.550003</c:v>
                </c:pt>
                <c:pt idx="836">
                  <c:v>39439752240.550003</c:v>
                </c:pt>
                <c:pt idx="837">
                  <c:v>36384990166.169998</c:v>
                </c:pt>
                <c:pt idx="838">
                  <c:v>32073493856.150002</c:v>
                </c:pt>
                <c:pt idx="839">
                  <c:v>29636366179.799999</c:v>
                </c:pt>
                <c:pt idx="840">
                  <c:v>30274604352.099998</c:v>
                </c:pt>
                <c:pt idx="841">
                  <c:v>27370085517.360001</c:v>
                </c:pt>
                <c:pt idx="842">
                  <c:v>27370085517.360001</c:v>
                </c:pt>
                <c:pt idx="843">
                  <c:v>27370085517.360001</c:v>
                </c:pt>
                <c:pt idx="844">
                  <c:v>24425900106.900002</c:v>
                </c:pt>
                <c:pt idx="845">
                  <c:v>25319150742.860001</c:v>
                </c:pt>
                <c:pt idx="846">
                  <c:v>22089892214.459999</c:v>
                </c:pt>
                <c:pt idx="847">
                  <c:v>21948540960.5</c:v>
                </c:pt>
                <c:pt idx="848">
                  <c:v>23663060827.099998</c:v>
                </c:pt>
              </c:numCache>
            </c:numRef>
          </c:yVal>
          <c:smooth val="0"/>
          <c:extLst xmlns:c16r2="http://schemas.microsoft.com/office/drawing/2015/06/chart">
            <c:ext xmlns:c16="http://schemas.microsoft.com/office/drawing/2014/chart" uri="{C3380CC4-5D6E-409C-BE32-E72D297353CC}">
              <c16:uniqueId val="{00000000-7B99-4F45-A0E6-1B33527F9278}"/>
            </c:ext>
          </c:extLst>
        </c:ser>
        <c:dLbls>
          <c:showLegendKey val="0"/>
          <c:showVal val="0"/>
          <c:showCatName val="0"/>
          <c:showSerName val="0"/>
          <c:showPercent val="0"/>
          <c:showBubbleSize val="0"/>
        </c:dLbls>
        <c:axId val="976570048"/>
        <c:axId val="976570624"/>
      </c:scatterChart>
      <c:valAx>
        <c:axId val="976570048"/>
        <c:scaling>
          <c:orientation val="minMax"/>
          <c:max val="42860"/>
          <c:min val="42000"/>
        </c:scaling>
        <c:delete val="0"/>
        <c:axPos val="b"/>
        <c:numFmt formatCode="[$-409]mmm\-yy;@" sourceLinked="1"/>
        <c:majorTickMark val="out"/>
        <c:minorTickMark val="none"/>
        <c:tickLblPos val="nextTo"/>
        <c:crossAx val="976570624"/>
        <c:crosses val="autoZero"/>
        <c:crossBetween val="midCat"/>
      </c:valAx>
      <c:valAx>
        <c:axId val="976570624"/>
        <c:scaling>
          <c:orientation val="minMax"/>
        </c:scaling>
        <c:delete val="0"/>
        <c:axPos val="l"/>
        <c:majorGridlines/>
        <c:numFmt formatCode="_(* #,##0_);_(* \(#,##0\);_(* &quot;-&quot;??_);_(@_)" sourceLinked="1"/>
        <c:majorTickMark val="out"/>
        <c:minorTickMark val="none"/>
        <c:tickLblPos val="nextTo"/>
        <c:crossAx val="976570048"/>
        <c:crosses val="autoZero"/>
        <c:crossBetween val="midCat"/>
        <c:dispUnits>
          <c:builtInUnit val="millions"/>
          <c:dispUnitsLbl>
            <c:layout>
              <c:manualLayout>
                <c:xMode val="edge"/>
                <c:yMode val="edge"/>
                <c:x val="3.7858820279044067E-2"/>
                <c:y val="0.33189569728746765"/>
              </c:manualLayout>
            </c:layout>
            <c:tx>
              <c:rich>
                <a:bodyPr/>
                <a:lstStyle/>
                <a:p>
                  <a:pPr>
                    <a:defRPr sz="1100"/>
                  </a:pPr>
                  <a:r>
                    <a:rPr lang="en-US" sz="1100"/>
                    <a:t>$ Millions</a:t>
                  </a:r>
                </a:p>
              </c:rich>
            </c:tx>
          </c:dispUnitsLbl>
        </c:dispUnits>
      </c:valAx>
    </c:plotArea>
    <c:plotVisOnly val="1"/>
    <c:dispBlanksAs val="gap"/>
    <c:showDLblsOverMax val="0"/>
  </c:chart>
  <c:txPr>
    <a:bodyPr/>
    <a:lstStyle/>
    <a:p>
      <a:pPr>
        <a:defRPr sz="900"/>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Approach: IB/Affiliate/FI</a:t>
            </a:r>
          </a:p>
        </c:rich>
      </c:tx>
      <c:overlay val="0"/>
    </c:title>
    <c:autoTitleDeleted val="0"/>
    <c:plotArea>
      <c:layout/>
      <c:scatterChart>
        <c:scatterStyle val="lineMarker"/>
        <c:varyColors val="0"/>
        <c:ser>
          <c:idx val="1"/>
          <c:order val="0"/>
          <c:tx>
            <c:strRef>
              <c:f>'5)graphs'!$A$9</c:f>
              <c:strCache>
                <c:ptCount val="1"/>
                <c:pt idx="0">
                  <c:v>IB/AFF/FI</c:v>
                </c:pt>
              </c:strCache>
            </c:strRef>
          </c:tx>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'5)graphs'!$B$9:$P$9</c:f>
              <c:numCache>
                <c:formatCode>General</c:formatCode>
                <c:ptCount val="15"/>
                <c:pt idx="0" formatCode="0.0%">
                  <c:v>0</c:v>
                </c:pt>
                <c:pt idx="1">
                  <c:v>0</c:v>
                </c:pt>
                <c:pt idx="2">
                  <c:v>0</c:v>
                </c:pt>
                <c:pt idx="3">
                  <c:v>0.21720942682939601</c:v>
                </c:pt>
                <c:pt idx="4">
                  <c:v>0.32629693133182702</c:v>
                </c:pt>
                <c:pt idx="5">
                  <c:v>0.43708969438109901</c:v>
                </c:pt>
                <c:pt idx="6">
                  <c:v>0.52596750317650498</c:v>
                </c:pt>
                <c:pt idx="7">
                  <c:v>0.60785886109082499</c:v>
                </c:pt>
                <c:pt idx="8">
                  <c:v>0.66409748281493897</c:v>
                </c:pt>
                <c:pt idx="9">
                  <c:v>0.71467973779572502</c:v>
                </c:pt>
                <c:pt idx="10">
                  <c:v>0.77322618471224103</c:v>
                </c:pt>
                <c:pt idx="11">
                  <c:v>0.84139158192116903</c:v>
                </c:pt>
                <c:pt idx="12">
                  <c:v>0.88610428375091399</c:v>
                </c:pt>
                <c:pt idx="13">
                  <c:v>0.94754203803610204</c:v>
                </c:pt>
                <c:pt idx="14">
                  <c:v>1</c:v>
                </c:pt>
              </c:numCache>
            </c:numRef>
          </c:yVal>
          <c:smooth val="0"/>
          <c:extLst xmlns:c16r2="http://schemas.microsoft.com/office/drawing/2015/06/chart">
            <c:ext xmlns:c16="http://schemas.microsoft.com/office/drawing/2014/chart" uri="{C3380CC4-5D6E-409C-BE32-E72D297353CC}">
              <c16:uniqueId val="{00000000-9BBF-4FB5-A117-139D3740A44B}"/>
            </c:ext>
          </c:extLst>
        </c:ser>
        <c:ser>
          <c:idx val="7"/>
          <c:order val="1"/>
          <c:tx>
            <c:strRef>
              <c:f>'5)graphs'!$A$5</c:f>
              <c:strCache>
                <c:ptCount val="1"/>
                <c:pt idx="0">
                  <c:v>Approach (IB/AFF)</c:v>
                </c:pt>
              </c:strCache>
            </c:strRef>
          </c:tx>
          <c:spPr>
            <a:ln>
              <a:solidFill>
                <a:schemeClr val="accent5">
                  <a:lumMod val="60000"/>
                  <a:lumOff val="40000"/>
                </a:schemeClr>
              </a:solidFill>
              <a:prstDash val="dash"/>
            </a:ln>
          </c:spPr>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'5)graphs'!$B$5:$P$5</c:f>
              <c:numCache>
                <c:formatCode>0.0%</c:formatCode>
                <c:ptCount val="15"/>
                <c:pt idx="0">
                  <c:v>0</c:v>
                </c:pt>
                <c:pt idx="1">
                  <c:v>0.33333333333333298</c:v>
                </c:pt>
                <c:pt idx="2">
                  <c:v>0.38888888888888901</c:v>
                </c:pt>
                <c:pt idx="3">
                  <c:v>0.44444444444444398</c:v>
                </c:pt>
                <c:pt idx="4">
                  <c:v>0.5</c:v>
                </c:pt>
                <c:pt idx="5">
                  <c:v>0.55555555555555602</c:v>
                </c:pt>
                <c:pt idx="6">
                  <c:v>0.61111111111111105</c:v>
                </c:pt>
                <c:pt idx="7">
                  <c:v>0.66666666666666696</c:v>
                </c:pt>
                <c:pt idx="8">
                  <c:v>0.71428571428571397</c:v>
                </c:pt>
                <c:pt idx="9">
                  <c:v>0.76190476190476197</c:v>
                </c:pt>
                <c:pt idx="10">
                  <c:v>0.80952380952380998</c:v>
                </c:pt>
                <c:pt idx="11">
                  <c:v>0.85714285714285698</c:v>
                </c:pt>
                <c:pt idx="12">
                  <c:v>0.90476190476190499</c:v>
                </c:pt>
                <c:pt idx="13">
                  <c:v>0.95238095238095299</c:v>
                </c:pt>
                <c:pt idx="14">
                  <c:v>1</c:v>
                </c:pt>
              </c:numCache>
            </c:numRef>
          </c:yVal>
          <c:smooth val="0"/>
          <c:extLst xmlns:c16r2="http://schemas.microsoft.com/office/drawing/2015/06/chart">
            <c:ext xmlns:c16="http://schemas.microsoft.com/office/drawing/2014/chart" uri="{C3380CC4-5D6E-409C-BE32-E72D297353CC}">
              <c16:uniqueId val="{00000001-9BBF-4FB5-A117-139D3740A44B}"/>
            </c:ext>
          </c:extLst>
        </c:ser>
        <c:dLbls>
          <c:showLegendKey val="0"/>
          <c:showVal val="0"/>
          <c:showCatName val="0"/>
          <c:showSerName val="0"/>
          <c:showPercent val="0"/>
          <c:showBubbleSize val="0"/>
        </c:dLbls>
        <c:axId val="976572352"/>
        <c:axId val="976572928"/>
      </c:scatterChart>
      <c:valAx>
        <c:axId val="976572352"/>
        <c:scaling>
          <c:orientation val="minMax"/>
          <c:max val="14"/>
          <c:min val="0"/>
        </c:scaling>
        <c:delete val="0"/>
        <c:axPos val="b"/>
        <c:numFmt formatCode="General" sourceLinked="1"/>
        <c:majorTickMark val="out"/>
        <c:minorTickMark val="none"/>
        <c:tickLblPos val="nextTo"/>
        <c:crossAx val="976572928"/>
        <c:crosses val="autoZero"/>
        <c:crossBetween val="midCat"/>
      </c:valAx>
      <c:valAx>
        <c:axId val="976572928"/>
        <c:scaling>
          <c:orientation val="minMax"/>
          <c:max val="1"/>
        </c:scaling>
        <c:delete val="0"/>
        <c:axPos val="l"/>
        <c:majorGridlines/>
        <c:numFmt formatCode="0.0%" sourceLinked="1"/>
        <c:majorTickMark val="out"/>
        <c:minorTickMark val="none"/>
        <c:tickLblPos val="nextTo"/>
        <c:crossAx val="976572352"/>
        <c:crosses val="autoZero"/>
        <c:crossBetween val="midCat"/>
      </c:valAx>
    </c:plotArea>
    <c:legend>
      <c:legendPos val="b"/>
      <c:overlay val="0"/>
    </c:legend>
    <c:plotVisOnly val="1"/>
    <c:dispBlanksAs val="gap"/>
    <c:showDLblsOverMax val="0"/>
  </c:chart>
  <c:txPr>
    <a:bodyPr/>
    <a:lstStyle/>
    <a:p>
      <a:pPr>
        <a:defRPr sz="900"/>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Approach: Others</a:t>
            </a:r>
          </a:p>
        </c:rich>
      </c:tx>
      <c:overlay val="0"/>
    </c:title>
    <c:autoTitleDeleted val="0"/>
    <c:plotArea>
      <c:layout/>
      <c:scatterChart>
        <c:scatterStyle val="lineMarker"/>
        <c:varyColors val="0"/>
        <c:ser>
          <c:idx val="6"/>
          <c:order val="0"/>
          <c:tx>
            <c:strRef>
              <c:f>'5)graphs'!$A$4</c:f>
              <c:strCache>
                <c:ptCount val="1"/>
                <c:pt idx="0">
                  <c:v>Approach (Other)</c:v>
                </c:pt>
              </c:strCache>
            </c:strRef>
          </c:tx>
          <c:spPr>
            <a:ln>
              <a:solidFill>
                <a:srgbClr val="7030A0"/>
              </a:solidFill>
              <a:prstDash val="dash"/>
            </a:ln>
          </c:spPr>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'5)graphs'!$B$4:$P$4</c:f>
              <c:numCache>
                <c:formatCode>0.0%</c:formatCode>
                <c:ptCount val="15"/>
                <c:pt idx="0">
                  <c:v>0</c:v>
                </c:pt>
                <c:pt idx="1">
                  <c:v>0.2</c:v>
                </c:pt>
                <c:pt idx="2">
                  <c:v>0.266666666666667</c:v>
                </c:pt>
                <c:pt idx="3">
                  <c:v>0.33333333333333298</c:v>
                </c:pt>
                <c:pt idx="4">
                  <c:v>0.4</c:v>
                </c:pt>
                <c:pt idx="5">
                  <c:v>0.46666666666666701</c:v>
                </c:pt>
                <c:pt idx="6">
                  <c:v>0.53333333333333299</c:v>
                </c:pt>
                <c:pt idx="7">
                  <c:v>0.6</c:v>
                </c:pt>
                <c:pt idx="8">
                  <c:v>0.65714285714285703</c:v>
                </c:pt>
                <c:pt idx="9">
                  <c:v>0.71428571428571397</c:v>
                </c:pt>
                <c:pt idx="10">
                  <c:v>0.77142857142857202</c:v>
                </c:pt>
                <c:pt idx="11">
                  <c:v>0.82857142857142896</c:v>
                </c:pt>
                <c:pt idx="12">
                  <c:v>0.88571428571428601</c:v>
                </c:pt>
                <c:pt idx="13">
                  <c:v>0.94285714285714295</c:v>
                </c:pt>
                <c:pt idx="14">
                  <c:v>1</c:v>
                </c:pt>
              </c:numCache>
            </c:numRef>
          </c:yVal>
          <c:smooth val="0"/>
          <c:extLst xmlns:c16r2="http://schemas.microsoft.com/office/drawing/2015/06/chart">
            <c:ext xmlns:c16="http://schemas.microsoft.com/office/drawing/2014/chart" uri="{C3380CC4-5D6E-409C-BE32-E72D297353CC}">
              <c16:uniqueId val="{00000000-27B8-4637-9DE6-AB315B3D16F3}"/>
            </c:ext>
          </c:extLst>
        </c:ser>
        <c:ser>
          <c:idx val="1"/>
          <c:order val="1"/>
          <c:tx>
            <c:strRef>
              <c:f>'5)graphs'!$A$8</c:f>
              <c:strCache>
                <c:ptCount val="1"/>
                <c:pt idx="0">
                  <c:v>OTHER</c:v>
                </c:pt>
              </c:strCache>
            </c:strRef>
          </c:tx>
          <c:spPr>
            <a:ln>
              <a:solidFill>
                <a:schemeClr val="accent1"/>
              </a:solidFill>
            </a:ln>
          </c:spPr>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'5)graphs'!$B$8:$P$8</c:f>
              <c:numCache>
                <c:formatCode>General</c:formatCode>
                <c:ptCount val="15"/>
                <c:pt idx="0" formatCode="0.0%">
                  <c:v>0</c:v>
                </c:pt>
                <c:pt idx="1">
                  <c:v>0</c:v>
                </c:pt>
                <c:pt idx="2">
                  <c:v>0</c:v>
                </c:pt>
                <c:pt idx="3">
                  <c:v>0.10544312947131899</c:v>
                </c:pt>
                <c:pt idx="4">
                  <c:v>0.27491469075048802</c:v>
                </c:pt>
                <c:pt idx="5">
                  <c:v>0.37791085141936698</c:v>
                </c:pt>
                <c:pt idx="6">
                  <c:v>0.45543198647828398</c:v>
                </c:pt>
                <c:pt idx="7">
                  <c:v>0.555902547883382</c:v>
                </c:pt>
                <c:pt idx="8">
                  <c:v>0.63137801072518496</c:v>
                </c:pt>
                <c:pt idx="9">
                  <c:v>0.70668120604204199</c:v>
                </c:pt>
                <c:pt idx="10">
                  <c:v>0.78476736103641898</c:v>
                </c:pt>
                <c:pt idx="11">
                  <c:v>0.82578035664374105</c:v>
                </c:pt>
                <c:pt idx="12">
                  <c:v>0.86213704500572796</c:v>
                </c:pt>
                <c:pt idx="13">
                  <c:v>0.92108802695760905</c:v>
                </c:pt>
                <c:pt idx="14">
                  <c:v>1</c:v>
                </c:pt>
              </c:numCache>
            </c:numRef>
          </c:yVal>
          <c:smooth val="0"/>
          <c:extLst xmlns:c16r2="http://schemas.microsoft.com/office/drawing/2015/06/chart">
            <c:ext xmlns:c16="http://schemas.microsoft.com/office/drawing/2014/chart" uri="{C3380CC4-5D6E-409C-BE32-E72D297353CC}">
              <c16:uniqueId val="{00000001-27B8-4637-9DE6-AB315B3D16F3}"/>
            </c:ext>
          </c:extLst>
        </c:ser>
        <c:dLbls>
          <c:showLegendKey val="0"/>
          <c:showVal val="0"/>
          <c:showCatName val="0"/>
          <c:showSerName val="0"/>
          <c:showPercent val="0"/>
          <c:showBubbleSize val="0"/>
        </c:dLbls>
        <c:axId val="976574656"/>
        <c:axId val="976575232"/>
      </c:scatterChart>
      <c:valAx>
        <c:axId val="976574656"/>
        <c:scaling>
          <c:orientation val="minMax"/>
          <c:max val="14"/>
          <c:min val="0"/>
        </c:scaling>
        <c:delete val="0"/>
        <c:axPos val="b"/>
        <c:numFmt formatCode="General" sourceLinked="1"/>
        <c:majorTickMark val="out"/>
        <c:minorTickMark val="none"/>
        <c:tickLblPos val="nextTo"/>
        <c:crossAx val="976575232"/>
        <c:crosses val="autoZero"/>
        <c:crossBetween val="midCat"/>
      </c:valAx>
      <c:valAx>
        <c:axId val="976575232"/>
        <c:scaling>
          <c:orientation val="minMax"/>
          <c:max val="1"/>
        </c:scaling>
        <c:delete val="0"/>
        <c:axPos val="l"/>
        <c:majorGridlines/>
        <c:numFmt formatCode="0.0%" sourceLinked="1"/>
        <c:majorTickMark val="out"/>
        <c:minorTickMark val="none"/>
        <c:tickLblPos val="nextTo"/>
        <c:crossAx val="976574656"/>
        <c:crosses val="autoZero"/>
        <c:crossBetween val="midCat"/>
      </c:valAx>
    </c:plotArea>
    <c:legend>
      <c:legendPos val="b"/>
      <c:overlay val="0"/>
    </c:legend>
    <c:plotVisOnly val="1"/>
    <c:dispBlanksAs val="gap"/>
    <c:showDLblsOverMax val="0"/>
  </c:chart>
  <c:txPr>
    <a:bodyPr/>
    <a:lstStyle/>
    <a:p>
      <a:pPr>
        <a:defRPr sz="900"/>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lgn="ctr" rtl="0">
              <a:defRPr/>
            </a:pPr>
            <a:r>
              <a:rPr lang="en-US"/>
              <a:t>Approach: IB/Affiliate/FI (without weekend effect)</a:t>
            </a:r>
          </a:p>
        </c:rich>
      </c:tx>
      <c:overlay val="0"/>
    </c:title>
    <c:autoTitleDeleted val="0"/>
    <c:plotArea>
      <c:layout/>
      <c:scatterChart>
        <c:scatterStyle val="lineMarker"/>
        <c:varyColors val="0"/>
        <c:ser>
          <c:idx val="1"/>
          <c:order val="0"/>
          <c:tx>
            <c:strRef>
              <c:f>'5)graphs'!$A$3</c:f>
              <c:strCache>
                <c:ptCount val="1"/>
                <c:pt idx="0">
                  <c:v>IB/AFF/FI (Without Weekend)</c:v>
                </c:pt>
              </c:strCache>
            </c:strRef>
          </c:tx>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'5)graphs'!$B$3:$P$3</c:f>
              <c:numCache>
                <c:formatCode>0.0%</c:formatCode>
                <c:ptCount val="15"/>
                <c:pt idx="0">
                  <c:v>0</c:v>
                </c:pt>
                <c:pt idx="1">
                  <c:v>3.3095243677677598E-2</c:v>
                </c:pt>
                <c:pt idx="2">
                  <c:v>0.23459309128855399</c:v>
                </c:pt>
                <c:pt idx="3">
                  <c:v>0.31501752593122001</c:v>
                </c:pt>
                <c:pt idx="4">
                  <c:v>0.39413137933606501</c:v>
                </c:pt>
                <c:pt idx="5">
                  <c:v>0.47206405157231701</c:v>
                </c:pt>
                <c:pt idx="6">
                  <c:v>0.53150637822768099</c:v>
                </c:pt>
                <c:pt idx="7">
                  <c:v>0.61212056582265595</c:v>
                </c:pt>
                <c:pt idx="8">
                  <c:v>0.69096627325759097</c:v>
                </c:pt>
                <c:pt idx="9">
                  <c:v>0.77361536941435005</c:v>
                </c:pt>
                <c:pt idx="10">
                  <c:v>0.81139675531940503</c:v>
                </c:pt>
                <c:pt idx="11">
                  <c:v>0.85944353393276196</c:v>
                </c:pt>
                <c:pt idx="12">
                  <c:v>0.89335554242706305</c:v>
                </c:pt>
                <c:pt idx="13">
                  <c:v>0.93948343640430598</c:v>
                </c:pt>
                <c:pt idx="14">
                  <c:v>1</c:v>
                </c:pt>
              </c:numCache>
            </c:numRef>
          </c:yVal>
          <c:smooth val="0"/>
          <c:extLst xmlns:c16r2="http://schemas.microsoft.com/office/drawing/2015/06/chart">
            <c:ext xmlns:c16="http://schemas.microsoft.com/office/drawing/2014/chart" uri="{C3380CC4-5D6E-409C-BE32-E72D297353CC}">
              <c16:uniqueId val="{00000000-7B65-42FA-AE5A-C81EE55421DC}"/>
            </c:ext>
          </c:extLst>
        </c:ser>
        <c:ser>
          <c:idx val="7"/>
          <c:order val="1"/>
          <c:tx>
            <c:strRef>
              <c:f>'5)graphs'!$A$5</c:f>
              <c:strCache>
                <c:ptCount val="1"/>
                <c:pt idx="0">
                  <c:v>Approach (IB/AFF)</c:v>
                </c:pt>
              </c:strCache>
            </c:strRef>
          </c:tx>
          <c:spPr>
            <a:ln>
              <a:solidFill>
                <a:schemeClr val="accent5">
                  <a:lumMod val="60000"/>
                  <a:lumOff val="40000"/>
                </a:schemeClr>
              </a:solidFill>
              <a:prstDash val="dash"/>
            </a:ln>
          </c:spPr>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'5)graphs'!$B$5:$P$5</c:f>
              <c:numCache>
                <c:formatCode>0.0%</c:formatCode>
                <c:ptCount val="15"/>
                <c:pt idx="0">
                  <c:v>0</c:v>
                </c:pt>
                <c:pt idx="1">
                  <c:v>0.33333333333333298</c:v>
                </c:pt>
                <c:pt idx="2">
                  <c:v>0.38888888888888901</c:v>
                </c:pt>
                <c:pt idx="3">
                  <c:v>0.44444444444444398</c:v>
                </c:pt>
                <c:pt idx="4">
                  <c:v>0.5</c:v>
                </c:pt>
                <c:pt idx="5">
                  <c:v>0.55555555555555602</c:v>
                </c:pt>
                <c:pt idx="6">
                  <c:v>0.61111111111111105</c:v>
                </c:pt>
                <c:pt idx="7">
                  <c:v>0.66666666666666696</c:v>
                </c:pt>
                <c:pt idx="8">
                  <c:v>0.71428571428571397</c:v>
                </c:pt>
                <c:pt idx="9">
                  <c:v>0.76190476190476197</c:v>
                </c:pt>
                <c:pt idx="10">
                  <c:v>0.80952380952380998</c:v>
                </c:pt>
                <c:pt idx="11">
                  <c:v>0.85714285714285698</c:v>
                </c:pt>
                <c:pt idx="12">
                  <c:v>0.90476190476190499</c:v>
                </c:pt>
                <c:pt idx="13">
                  <c:v>0.95238095238095299</c:v>
                </c:pt>
                <c:pt idx="14">
                  <c:v>1</c:v>
                </c:pt>
              </c:numCache>
            </c:numRef>
          </c:yVal>
          <c:smooth val="0"/>
          <c:extLst xmlns:c16r2="http://schemas.microsoft.com/office/drawing/2015/06/chart">
            <c:ext xmlns:c16="http://schemas.microsoft.com/office/drawing/2014/chart" uri="{C3380CC4-5D6E-409C-BE32-E72D297353CC}">
              <c16:uniqueId val="{00000001-7B65-42FA-AE5A-C81EE55421DC}"/>
            </c:ext>
          </c:extLst>
        </c:ser>
        <c:dLbls>
          <c:showLegendKey val="0"/>
          <c:showVal val="0"/>
          <c:showCatName val="0"/>
          <c:showSerName val="0"/>
          <c:showPercent val="0"/>
          <c:showBubbleSize val="0"/>
        </c:dLbls>
        <c:axId val="986513984"/>
        <c:axId val="986514560"/>
      </c:scatterChart>
      <c:valAx>
        <c:axId val="986513984"/>
        <c:scaling>
          <c:orientation val="minMax"/>
          <c:max val="7"/>
          <c:min val="0"/>
        </c:scaling>
        <c:delete val="0"/>
        <c:axPos val="b"/>
        <c:numFmt formatCode="General" sourceLinked="1"/>
        <c:majorTickMark val="out"/>
        <c:minorTickMark val="none"/>
        <c:tickLblPos val="nextTo"/>
        <c:crossAx val="986514560"/>
        <c:crosses val="autoZero"/>
        <c:crossBetween val="midCat"/>
      </c:valAx>
      <c:valAx>
        <c:axId val="986514560"/>
        <c:scaling>
          <c:orientation val="minMax"/>
          <c:max val="1"/>
        </c:scaling>
        <c:delete val="0"/>
        <c:axPos val="l"/>
        <c:majorGridlines/>
        <c:numFmt formatCode="0.0%" sourceLinked="1"/>
        <c:majorTickMark val="out"/>
        <c:minorTickMark val="none"/>
        <c:tickLblPos val="nextTo"/>
        <c:crossAx val="986513984"/>
        <c:crosses val="autoZero"/>
        <c:crossBetween val="midCat"/>
      </c:valAx>
    </c:plotArea>
    <c:legend>
      <c:legendPos val="b"/>
      <c:overlay val="0"/>
    </c:legend>
    <c:plotVisOnly val="1"/>
    <c:dispBlanksAs val="gap"/>
    <c:showDLblsOverMax val="0"/>
  </c:chart>
  <c:txPr>
    <a:bodyPr/>
    <a:lstStyle/>
    <a:p>
      <a:pPr>
        <a:defRPr sz="900"/>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Approach: Others (without weekend effect)</a:t>
            </a:r>
          </a:p>
        </c:rich>
      </c:tx>
      <c:overlay val="0"/>
    </c:title>
    <c:autoTitleDeleted val="0"/>
    <c:plotArea>
      <c:layout/>
      <c:scatterChart>
        <c:scatterStyle val="lineMarker"/>
        <c:varyColors val="0"/>
        <c:ser>
          <c:idx val="6"/>
          <c:order val="0"/>
          <c:tx>
            <c:strRef>
              <c:f>'5)graphs'!$A$4</c:f>
              <c:strCache>
                <c:ptCount val="1"/>
                <c:pt idx="0">
                  <c:v>Approach (Other)</c:v>
                </c:pt>
              </c:strCache>
            </c:strRef>
          </c:tx>
          <c:spPr>
            <a:ln>
              <a:solidFill>
                <a:srgbClr val="7030A0"/>
              </a:solidFill>
              <a:prstDash val="dash"/>
            </a:ln>
          </c:spPr>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'5)graphs'!$B$4:$P$4</c:f>
              <c:numCache>
                <c:formatCode>0.0%</c:formatCode>
                <c:ptCount val="15"/>
                <c:pt idx="0">
                  <c:v>0</c:v>
                </c:pt>
                <c:pt idx="1">
                  <c:v>0.2</c:v>
                </c:pt>
                <c:pt idx="2">
                  <c:v>0.266666666666667</c:v>
                </c:pt>
                <c:pt idx="3">
                  <c:v>0.33333333333333298</c:v>
                </c:pt>
                <c:pt idx="4">
                  <c:v>0.4</c:v>
                </c:pt>
                <c:pt idx="5">
                  <c:v>0.46666666666666701</c:v>
                </c:pt>
                <c:pt idx="6">
                  <c:v>0.53333333333333299</c:v>
                </c:pt>
                <c:pt idx="7">
                  <c:v>0.6</c:v>
                </c:pt>
                <c:pt idx="8">
                  <c:v>0.65714285714285703</c:v>
                </c:pt>
                <c:pt idx="9">
                  <c:v>0.71428571428571397</c:v>
                </c:pt>
                <c:pt idx="10">
                  <c:v>0.77142857142857202</c:v>
                </c:pt>
                <c:pt idx="11">
                  <c:v>0.82857142857142896</c:v>
                </c:pt>
                <c:pt idx="12">
                  <c:v>0.88571428571428601</c:v>
                </c:pt>
                <c:pt idx="13">
                  <c:v>0.94285714285714295</c:v>
                </c:pt>
                <c:pt idx="14">
                  <c:v>1</c:v>
                </c:pt>
              </c:numCache>
            </c:numRef>
          </c:yVal>
          <c:smooth val="0"/>
          <c:extLst xmlns:c16r2="http://schemas.microsoft.com/office/drawing/2015/06/chart">
            <c:ext xmlns:c16="http://schemas.microsoft.com/office/drawing/2014/chart" uri="{C3380CC4-5D6E-409C-BE32-E72D297353CC}">
              <c16:uniqueId val="{00000000-8421-49FA-9C39-788A8E6482DE}"/>
            </c:ext>
          </c:extLst>
        </c:ser>
        <c:ser>
          <c:idx val="0"/>
          <c:order val="1"/>
          <c:tx>
            <c:strRef>
              <c:f>'5)graphs'!$A$7</c:f>
              <c:strCache>
                <c:ptCount val="1"/>
                <c:pt idx="0">
                  <c:v>OTHER (Without Weekend)</c:v>
                </c:pt>
              </c:strCache>
            </c:strRef>
          </c:tx>
          <c:spPr>
            <a:ln w="28575">
              <a:solidFill>
                <a:schemeClr val="accent1"/>
              </a:solidFill>
            </a:ln>
          </c:spPr>
          <c:marker>
            <c:symbol val="none"/>
          </c:marker>
          <c:xVal>
            <c:numRef>
              <c:f>'5)graphs'!$B$1:$P$1</c:f>
              <c:numCache>
                <c:formatCode>General</c:formatCode>
                <c:ptCount val="15"/>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numCache>
            </c:numRef>
          </c:xVal>
          <c:yVal>
            <c:numRef>
              <c:f>'5)graphs'!$B$7:$P$7</c:f>
              <c:numCache>
                <c:formatCode>0.0%</c:formatCode>
                <c:ptCount val="15"/>
                <c:pt idx="0">
                  <c:v>0</c:v>
                </c:pt>
                <c:pt idx="1">
                  <c:v>0</c:v>
                </c:pt>
                <c:pt idx="2">
                  <c:v>0.11389205987072901</c:v>
                </c:pt>
                <c:pt idx="3">
                  <c:v>0.18489030300067699</c:v>
                </c:pt>
                <c:pt idx="4">
                  <c:v>0.282042859066861</c:v>
                </c:pt>
                <c:pt idx="5">
                  <c:v>0.37321639690875902</c:v>
                </c:pt>
                <c:pt idx="6">
                  <c:v>0.468445262732755</c:v>
                </c:pt>
                <c:pt idx="7">
                  <c:v>0.569933999472927</c:v>
                </c:pt>
                <c:pt idx="8">
                  <c:v>0.65080091833432796</c:v>
                </c:pt>
                <c:pt idx="9">
                  <c:v>0.78953001619916796</c:v>
                </c:pt>
                <c:pt idx="10">
                  <c:v>0.81217289134904702</c:v>
                </c:pt>
                <c:pt idx="11">
                  <c:v>0.84431489753350597</c:v>
                </c:pt>
                <c:pt idx="12">
                  <c:v>0.87830618480918599</c:v>
                </c:pt>
                <c:pt idx="13">
                  <c:v>0.91547240794340801</c:v>
                </c:pt>
                <c:pt idx="14">
                  <c:v>1</c:v>
                </c:pt>
              </c:numCache>
            </c:numRef>
          </c:yVal>
          <c:smooth val="0"/>
          <c:extLst xmlns:c16r2="http://schemas.microsoft.com/office/drawing/2015/06/chart">
            <c:ext xmlns:c16="http://schemas.microsoft.com/office/drawing/2014/chart" uri="{C3380CC4-5D6E-409C-BE32-E72D297353CC}">
              <c16:uniqueId val="{00000001-8421-49FA-9C39-788A8E6482DE}"/>
            </c:ext>
          </c:extLst>
        </c:ser>
        <c:dLbls>
          <c:showLegendKey val="0"/>
          <c:showVal val="0"/>
          <c:showCatName val="0"/>
          <c:showSerName val="0"/>
          <c:showPercent val="0"/>
          <c:showBubbleSize val="0"/>
        </c:dLbls>
        <c:axId val="986516288"/>
        <c:axId val="986516864"/>
      </c:scatterChart>
      <c:valAx>
        <c:axId val="986516288"/>
        <c:scaling>
          <c:orientation val="minMax"/>
          <c:max val="7"/>
          <c:min val="0"/>
        </c:scaling>
        <c:delete val="0"/>
        <c:axPos val="b"/>
        <c:numFmt formatCode="General" sourceLinked="1"/>
        <c:majorTickMark val="out"/>
        <c:minorTickMark val="none"/>
        <c:tickLblPos val="nextTo"/>
        <c:crossAx val="986516864"/>
        <c:crosses val="autoZero"/>
        <c:crossBetween val="midCat"/>
      </c:valAx>
      <c:valAx>
        <c:axId val="986516864"/>
        <c:scaling>
          <c:orientation val="minMax"/>
          <c:max val="1"/>
        </c:scaling>
        <c:delete val="0"/>
        <c:axPos val="l"/>
        <c:majorGridlines/>
        <c:numFmt formatCode="0.0%" sourceLinked="1"/>
        <c:majorTickMark val="out"/>
        <c:minorTickMark val="none"/>
        <c:tickLblPos val="nextTo"/>
        <c:crossAx val="986516288"/>
        <c:crosses val="autoZero"/>
        <c:crossBetween val="midCat"/>
      </c:valAx>
    </c:plotArea>
    <c:legend>
      <c:legendPos val="b"/>
      <c:overlay val="0"/>
    </c:legend>
    <c:plotVisOnly val="1"/>
    <c:dispBlanksAs val="gap"/>
    <c:showDLblsOverMax val="0"/>
  </c:chart>
  <c:txPr>
    <a:bodyPr/>
    <a:lstStyle/>
    <a:p>
      <a:pPr>
        <a:defRPr sz="90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j-lt"/>
                <a:ea typeface="+mn-ea"/>
                <a:cs typeface="+mn-cs"/>
              </a:defRPr>
            </a:pPr>
            <a:r>
              <a:rPr lang="en-US" sz="1000" b="0" baseline="0">
                <a:latin typeface="+mj-lt"/>
              </a:rPr>
              <a:t>Federal Reserve Balance from 1/1/2010 to 3/21/2016</a:t>
            </a:r>
            <a:endParaRPr lang="en-US" sz="1000" b="0">
              <a:latin typeface="+mj-lt"/>
            </a:endParaRPr>
          </a:p>
        </c:rich>
      </c:tx>
      <c:layout>
        <c:manualLayout>
          <c:xMode val="edge"/>
          <c:yMode val="edge"/>
          <c:x val="0.30619094726448953"/>
          <c:y val="1.9125683517291842E-2"/>
        </c:manualLayout>
      </c:layout>
      <c:overlay val="0"/>
      <c:spPr>
        <a:noFill/>
        <a:ln>
          <a:noFill/>
        </a:ln>
        <a:effectLst/>
      </c:spPr>
    </c:title>
    <c:autoTitleDeleted val="0"/>
    <c:plotArea>
      <c:layout>
        <c:manualLayout>
          <c:layoutTarget val="inner"/>
          <c:xMode val="edge"/>
          <c:yMode val="edge"/>
          <c:x val="9.5843259977118261E-2"/>
          <c:y val="7.9754100267106984E-2"/>
          <c:w val="0.88650010094891984"/>
          <c:h val="0.79387599964325495"/>
        </c:manualLayout>
      </c:layout>
      <c:lineChart>
        <c:grouping val="standard"/>
        <c:varyColors val="0"/>
        <c:ser>
          <c:idx val="0"/>
          <c:order val="0"/>
          <c:tx>
            <c:strRef>
              <c:f>Chart!$B$1</c:f>
              <c:strCache>
                <c:ptCount val="1"/>
                <c:pt idx="0">
                  <c:v>HQLA</c:v>
                </c:pt>
              </c:strCache>
            </c:strRef>
          </c:tx>
          <c:spPr>
            <a:ln w="28575" cap="rnd">
              <a:solidFill>
                <a:schemeClr val="accent1"/>
              </a:solidFill>
              <a:round/>
            </a:ln>
            <a:effectLst/>
          </c:spPr>
          <c:marker>
            <c:symbol val="none"/>
          </c:marker>
          <c:cat>
            <c:numRef>
              <c:f>Chart!$A$2:$A$2273</c:f>
              <c:numCache>
                <c:formatCode>m/d/yyyy</c:formatCode>
                <c:ptCount val="2272"/>
                <c:pt idx="0">
                  <c:v>40179</c:v>
                </c:pt>
                <c:pt idx="1">
                  <c:v>40180</c:v>
                </c:pt>
                <c:pt idx="2">
                  <c:v>40181</c:v>
                </c:pt>
                <c:pt idx="3">
                  <c:v>40182</c:v>
                </c:pt>
                <c:pt idx="4">
                  <c:v>40183</c:v>
                </c:pt>
                <c:pt idx="5">
                  <c:v>40184</c:v>
                </c:pt>
                <c:pt idx="6">
                  <c:v>40185</c:v>
                </c:pt>
                <c:pt idx="7">
                  <c:v>40186</c:v>
                </c:pt>
                <c:pt idx="8">
                  <c:v>40187</c:v>
                </c:pt>
                <c:pt idx="9">
                  <c:v>40188</c:v>
                </c:pt>
                <c:pt idx="10">
                  <c:v>40189</c:v>
                </c:pt>
                <c:pt idx="11">
                  <c:v>40190</c:v>
                </c:pt>
                <c:pt idx="12">
                  <c:v>40191</c:v>
                </c:pt>
                <c:pt idx="13">
                  <c:v>40192</c:v>
                </c:pt>
                <c:pt idx="14">
                  <c:v>40193</c:v>
                </c:pt>
                <c:pt idx="15">
                  <c:v>40194</c:v>
                </c:pt>
                <c:pt idx="16">
                  <c:v>40195</c:v>
                </c:pt>
                <c:pt idx="17">
                  <c:v>40196</c:v>
                </c:pt>
                <c:pt idx="18">
                  <c:v>40197</c:v>
                </c:pt>
                <c:pt idx="19">
                  <c:v>40198</c:v>
                </c:pt>
                <c:pt idx="20">
                  <c:v>40199</c:v>
                </c:pt>
                <c:pt idx="21">
                  <c:v>40200</c:v>
                </c:pt>
                <c:pt idx="22">
                  <c:v>40201</c:v>
                </c:pt>
                <c:pt idx="23">
                  <c:v>40202</c:v>
                </c:pt>
                <c:pt idx="24">
                  <c:v>40203</c:v>
                </c:pt>
                <c:pt idx="25">
                  <c:v>40204</c:v>
                </c:pt>
                <c:pt idx="26">
                  <c:v>40205</c:v>
                </c:pt>
                <c:pt idx="27">
                  <c:v>40206</c:v>
                </c:pt>
                <c:pt idx="28">
                  <c:v>40207</c:v>
                </c:pt>
                <c:pt idx="29">
                  <c:v>40208</c:v>
                </c:pt>
                <c:pt idx="30">
                  <c:v>40209</c:v>
                </c:pt>
                <c:pt idx="31">
                  <c:v>40210</c:v>
                </c:pt>
                <c:pt idx="32">
                  <c:v>40211</c:v>
                </c:pt>
                <c:pt idx="33">
                  <c:v>40212</c:v>
                </c:pt>
                <c:pt idx="34">
                  <c:v>40213</c:v>
                </c:pt>
                <c:pt idx="35">
                  <c:v>40214</c:v>
                </c:pt>
                <c:pt idx="36">
                  <c:v>40215</c:v>
                </c:pt>
                <c:pt idx="37">
                  <c:v>40216</c:v>
                </c:pt>
                <c:pt idx="38">
                  <c:v>40217</c:v>
                </c:pt>
                <c:pt idx="39">
                  <c:v>40218</c:v>
                </c:pt>
                <c:pt idx="40">
                  <c:v>40219</c:v>
                </c:pt>
                <c:pt idx="41">
                  <c:v>40220</c:v>
                </c:pt>
                <c:pt idx="42">
                  <c:v>40221</c:v>
                </c:pt>
                <c:pt idx="43">
                  <c:v>40222</c:v>
                </c:pt>
                <c:pt idx="44">
                  <c:v>40223</c:v>
                </c:pt>
                <c:pt idx="45">
                  <c:v>40224</c:v>
                </c:pt>
                <c:pt idx="46">
                  <c:v>40225</c:v>
                </c:pt>
                <c:pt idx="47">
                  <c:v>40226</c:v>
                </c:pt>
                <c:pt idx="48">
                  <c:v>40227</c:v>
                </c:pt>
                <c:pt idx="49">
                  <c:v>40228</c:v>
                </c:pt>
                <c:pt idx="50">
                  <c:v>40229</c:v>
                </c:pt>
                <c:pt idx="51">
                  <c:v>40230</c:v>
                </c:pt>
                <c:pt idx="52">
                  <c:v>40231</c:v>
                </c:pt>
                <c:pt idx="53">
                  <c:v>40232</c:v>
                </c:pt>
                <c:pt idx="54">
                  <c:v>40233</c:v>
                </c:pt>
                <c:pt idx="55">
                  <c:v>40234</c:v>
                </c:pt>
                <c:pt idx="56">
                  <c:v>40235</c:v>
                </c:pt>
                <c:pt idx="57">
                  <c:v>40236</c:v>
                </c:pt>
                <c:pt idx="58">
                  <c:v>40237</c:v>
                </c:pt>
                <c:pt idx="59">
                  <c:v>40238</c:v>
                </c:pt>
                <c:pt idx="60">
                  <c:v>40239</c:v>
                </c:pt>
                <c:pt idx="61">
                  <c:v>40240</c:v>
                </c:pt>
                <c:pt idx="62">
                  <c:v>40241</c:v>
                </c:pt>
                <c:pt idx="63">
                  <c:v>40242</c:v>
                </c:pt>
                <c:pt idx="64">
                  <c:v>40243</c:v>
                </c:pt>
                <c:pt idx="65">
                  <c:v>40244</c:v>
                </c:pt>
                <c:pt idx="66">
                  <c:v>40245</c:v>
                </c:pt>
                <c:pt idx="67">
                  <c:v>40246</c:v>
                </c:pt>
                <c:pt idx="68">
                  <c:v>40247</c:v>
                </c:pt>
                <c:pt idx="69">
                  <c:v>40248</c:v>
                </c:pt>
                <c:pt idx="70">
                  <c:v>40249</c:v>
                </c:pt>
                <c:pt idx="71">
                  <c:v>40250</c:v>
                </c:pt>
                <c:pt idx="72">
                  <c:v>40251</c:v>
                </c:pt>
                <c:pt idx="73">
                  <c:v>40252</c:v>
                </c:pt>
                <c:pt idx="74">
                  <c:v>40253</c:v>
                </c:pt>
                <c:pt idx="75">
                  <c:v>40254</c:v>
                </c:pt>
                <c:pt idx="76">
                  <c:v>40255</c:v>
                </c:pt>
                <c:pt idx="77">
                  <c:v>40256</c:v>
                </c:pt>
                <c:pt idx="78">
                  <c:v>40257</c:v>
                </c:pt>
                <c:pt idx="79">
                  <c:v>40258</c:v>
                </c:pt>
                <c:pt idx="80">
                  <c:v>40259</c:v>
                </c:pt>
                <c:pt idx="81">
                  <c:v>40260</c:v>
                </c:pt>
                <c:pt idx="82">
                  <c:v>40261</c:v>
                </c:pt>
                <c:pt idx="83">
                  <c:v>40262</c:v>
                </c:pt>
                <c:pt idx="84">
                  <c:v>40263</c:v>
                </c:pt>
                <c:pt idx="85">
                  <c:v>40264</c:v>
                </c:pt>
                <c:pt idx="86">
                  <c:v>40265</c:v>
                </c:pt>
                <c:pt idx="87">
                  <c:v>40266</c:v>
                </c:pt>
                <c:pt idx="88">
                  <c:v>40267</c:v>
                </c:pt>
                <c:pt idx="89">
                  <c:v>40268</c:v>
                </c:pt>
                <c:pt idx="90">
                  <c:v>40269</c:v>
                </c:pt>
                <c:pt idx="91">
                  <c:v>40270</c:v>
                </c:pt>
                <c:pt idx="92">
                  <c:v>40271</c:v>
                </c:pt>
                <c:pt idx="93">
                  <c:v>40272</c:v>
                </c:pt>
                <c:pt idx="94">
                  <c:v>40273</c:v>
                </c:pt>
                <c:pt idx="95">
                  <c:v>40274</c:v>
                </c:pt>
                <c:pt idx="96">
                  <c:v>40275</c:v>
                </c:pt>
                <c:pt idx="97">
                  <c:v>40276</c:v>
                </c:pt>
                <c:pt idx="98">
                  <c:v>40277</c:v>
                </c:pt>
                <c:pt idx="99">
                  <c:v>40278</c:v>
                </c:pt>
                <c:pt idx="100">
                  <c:v>40279</c:v>
                </c:pt>
                <c:pt idx="101">
                  <c:v>40280</c:v>
                </c:pt>
                <c:pt idx="102">
                  <c:v>40281</c:v>
                </c:pt>
                <c:pt idx="103">
                  <c:v>40282</c:v>
                </c:pt>
                <c:pt idx="104">
                  <c:v>40283</c:v>
                </c:pt>
                <c:pt idx="105">
                  <c:v>40284</c:v>
                </c:pt>
                <c:pt idx="106">
                  <c:v>40285</c:v>
                </c:pt>
                <c:pt idx="107">
                  <c:v>40286</c:v>
                </c:pt>
                <c:pt idx="108">
                  <c:v>40287</c:v>
                </c:pt>
                <c:pt idx="109">
                  <c:v>40288</c:v>
                </c:pt>
                <c:pt idx="110">
                  <c:v>40289</c:v>
                </c:pt>
                <c:pt idx="111">
                  <c:v>40290</c:v>
                </c:pt>
                <c:pt idx="112">
                  <c:v>40291</c:v>
                </c:pt>
                <c:pt idx="113">
                  <c:v>40292</c:v>
                </c:pt>
                <c:pt idx="114">
                  <c:v>40293</c:v>
                </c:pt>
                <c:pt idx="115">
                  <c:v>40294</c:v>
                </c:pt>
                <c:pt idx="116">
                  <c:v>40295</c:v>
                </c:pt>
                <c:pt idx="117">
                  <c:v>40296</c:v>
                </c:pt>
                <c:pt idx="118">
                  <c:v>40297</c:v>
                </c:pt>
                <c:pt idx="119">
                  <c:v>40298</c:v>
                </c:pt>
                <c:pt idx="120">
                  <c:v>40299</c:v>
                </c:pt>
                <c:pt idx="121">
                  <c:v>40300</c:v>
                </c:pt>
                <c:pt idx="122">
                  <c:v>40301</c:v>
                </c:pt>
                <c:pt idx="123">
                  <c:v>40302</c:v>
                </c:pt>
                <c:pt idx="124">
                  <c:v>40303</c:v>
                </c:pt>
                <c:pt idx="125">
                  <c:v>40304</c:v>
                </c:pt>
                <c:pt idx="126">
                  <c:v>40305</c:v>
                </c:pt>
                <c:pt idx="127">
                  <c:v>40306</c:v>
                </c:pt>
                <c:pt idx="128">
                  <c:v>40307</c:v>
                </c:pt>
                <c:pt idx="129">
                  <c:v>40308</c:v>
                </c:pt>
                <c:pt idx="130">
                  <c:v>40309</c:v>
                </c:pt>
                <c:pt idx="131">
                  <c:v>40310</c:v>
                </c:pt>
                <c:pt idx="132">
                  <c:v>40311</c:v>
                </c:pt>
                <c:pt idx="133">
                  <c:v>40312</c:v>
                </c:pt>
                <c:pt idx="134">
                  <c:v>40313</c:v>
                </c:pt>
                <c:pt idx="135">
                  <c:v>40314</c:v>
                </c:pt>
                <c:pt idx="136">
                  <c:v>40315</c:v>
                </c:pt>
                <c:pt idx="137">
                  <c:v>40316</c:v>
                </c:pt>
                <c:pt idx="138">
                  <c:v>40317</c:v>
                </c:pt>
                <c:pt idx="139">
                  <c:v>40318</c:v>
                </c:pt>
                <c:pt idx="140">
                  <c:v>40319</c:v>
                </c:pt>
                <c:pt idx="141">
                  <c:v>40320</c:v>
                </c:pt>
                <c:pt idx="142">
                  <c:v>40321</c:v>
                </c:pt>
                <c:pt idx="143">
                  <c:v>40322</c:v>
                </c:pt>
                <c:pt idx="144">
                  <c:v>40323</c:v>
                </c:pt>
                <c:pt idx="145">
                  <c:v>40324</c:v>
                </c:pt>
                <c:pt idx="146">
                  <c:v>40325</c:v>
                </c:pt>
                <c:pt idx="147">
                  <c:v>40326</c:v>
                </c:pt>
                <c:pt idx="148">
                  <c:v>40327</c:v>
                </c:pt>
                <c:pt idx="149">
                  <c:v>40328</c:v>
                </c:pt>
                <c:pt idx="150">
                  <c:v>40329</c:v>
                </c:pt>
                <c:pt idx="151">
                  <c:v>40330</c:v>
                </c:pt>
                <c:pt idx="152">
                  <c:v>40331</c:v>
                </c:pt>
                <c:pt idx="153">
                  <c:v>40332</c:v>
                </c:pt>
                <c:pt idx="154">
                  <c:v>40333</c:v>
                </c:pt>
                <c:pt idx="155">
                  <c:v>40334</c:v>
                </c:pt>
                <c:pt idx="156">
                  <c:v>40335</c:v>
                </c:pt>
                <c:pt idx="157">
                  <c:v>40336</c:v>
                </c:pt>
                <c:pt idx="158">
                  <c:v>40337</c:v>
                </c:pt>
                <c:pt idx="159">
                  <c:v>40338</c:v>
                </c:pt>
                <c:pt idx="160">
                  <c:v>40339</c:v>
                </c:pt>
                <c:pt idx="161">
                  <c:v>40340</c:v>
                </c:pt>
                <c:pt idx="162">
                  <c:v>40341</c:v>
                </c:pt>
                <c:pt idx="163">
                  <c:v>40342</c:v>
                </c:pt>
                <c:pt idx="164">
                  <c:v>40343</c:v>
                </c:pt>
                <c:pt idx="165">
                  <c:v>40344</c:v>
                </c:pt>
                <c:pt idx="166">
                  <c:v>40345</c:v>
                </c:pt>
                <c:pt idx="167">
                  <c:v>40346</c:v>
                </c:pt>
                <c:pt idx="168">
                  <c:v>40347</c:v>
                </c:pt>
                <c:pt idx="169">
                  <c:v>40348</c:v>
                </c:pt>
                <c:pt idx="170">
                  <c:v>40349</c:v>
                </c:pt>
                <c:pt idx="171">
                  <c:v>40350</c:v>
                </c:pt>
                <c:pt idx="172">
                  <c:v>40351</c:v>
                </c:pt>
                <c:pt idx="173">
                  <c:v>40352</c:v>
                </c:pt>
                <c:pt idx="174">
                  <c:v>40353</c:v>
                </c:pt>
                <c:pt idx="175">
                  <c:v>40354</c:v>
                </c:pt>
                <c:pt idx="176">
                  <c:v>40355</c:v>
                </c:pt>
                <c:pt idx="177">
                  <c:v>40356</c:v>
                </c:pt>
                <c:pt idx="178">
                  <c:v>40357</c:v>
                </c:pt>
                <c:pt idx="179">
                  <c:v>40358</c:v>
                </c:pt>
                <c:pt idx="180">
                  <c:v>40359</c:v>
                </c:pt>
                <c:pt idx="181">
                  <c:v>40360</c:v>
                </c:pt>
                <c:pt idx="182">
                  <c:v>40361</c:v>
                </c:pt>
                <c:pt idx="183">
                  <c:v>40362</c:v>
                </c:pt>
                <c:pt idx="184">
                  <c:v>40363</c:v>
                </c:pt>
                <c:pt idx="185">
                  <c:v>40364</c:v>
                </c:pt>
                <c:pt idx="186">
                  <c:v>40365</c:v>
                </c:pt>
                <c:pt idx="187">
                  <c:v>40366</c:v>
                </c:pt>
                <c:pt idx="188">
                  <c:v>40367</c:v>
                </c:pt>
                <c:pt idx="189">
                  <c:v>40368</c:v>
                </c:pt>
                <c:pt idx="190">
                  <c:v>40369</c:v>
                </c:pt>
                <c:pt idx="191">
                  <c:v>40370</c:v>
                </c:pt>
                <c:pt idx="192">
                  <c:v>40371</c:v>
                </c:pt>
                <c:pt idx="193">
                  <c:v>40372</c:v>
                </c:pt>
                <c:pt idx="194">
                  <c:v>40373</c:v>
                </c:pt>
                <c:pt idx="195">
                  <c:v>40374</c:v>
                </c:pt>
                <c:pt idx="196">
                  <c:v>40375</c:v>
                </c:pt>
                <c:pt idx="197">
                  <c:v>40376</c:v>
                </c:pt>
                <c:pt idx="198">
                  <c:v>40377</c:v>
                </c:pt>
                <c:pt idx="199">
                  <c:v>40378</c:v>
                </c:pt>
                <c:pt idx="200">
                  <c:v>40379</c:v>
                </c:pt>
                <c:pt idx="201">
                  <c:v>40380</c:v>
                </c:pt>
                <c:pt idx="202">
                  <c:v>40381</c:v>
                </c:pt>
                <c:pt idx="203">
                  <c:v>40382</c:v>
                </c:pt>
                <c:pt idx="204">
                  <c:v>40383</c:v>
                </c:pt>
                <c:pt idx="205">
                  <c:v>40384</c:v>
                </c:pt>
                <c:pt idx="206">
                  <c:v>40385</c:v>
                </c:pt>
                <c:pt idx="207">
                  <c:v>40386</c:v>
                </c:pt>
                <c:pt idx="208">
                  <c:v>40387</c:v>
                </c:pt>
                <c:pt idx="209">
                  <c:v>40388</c:v>
                </c:pt>
                <c:pt idx="210">
                  <c:v>40389</c:v>
                </c:pt>
                <c:pt idx="211">
                  <c:v>40390</c:v>
                </c:pt>
                <c:pt idx="212">
                  <c:v>40391</c:v>
                </c:pt>
                <c:pt idx="213">
                  <c:v>40392</c:v>
                </c:pt>
                <c:pt idx="214">
                  <c:v>40393</c:v>
                </c:pt>
                <c:pt idx="215">
                  <c:v>40394</c:v>
                </c:pt>
                <c:pt idx="216">
                  <c:v>40395</c:v>
                </c:pt>
                <c:pt idx="217">
                  <c:v>40396</c:v>
                </c:pt>
                <c:pt idx="218">
                  <c:v>40397</c:v>
                </c:pt>
                <c:pt idx="219">
                  <c:v>40398</c:v>
                </c:pt>
                <c:pt idx="220">
                  <c:v>40399</c:v>
                </c:pt>
                <c:pt idx="221">
                  <c:v>40400</c:v>
                </c:pt>
                <c:pt idx="222">
                  <c:v>40401</c:v>
                </c:pt>
                <c:pt idx="223">
                  <c:v>40402</c:v>
                </c:pt>
                <c:pt idx="224">
                  <c:v>40403</c:v>
                </c:pt>
                <c:pt idx="225">
                  <c:v>40404</c:v>
                </c:pt>
                <c:pt idx="226">
                  <c:v>40405</c:v>
                </c:pt>
                <c:pt idx="227">
                  <c:v>40406</c:v>
                </c:pt>
                <c:pt idx="228">
                  <c:v>40407</c:v>
                </c:pt>
                <c:pt idx="229">
                  <c:v>40408</c:v>
                </c:pt>
                <c:pt idx="230">
                  <c:v>40409</c:v>
                </c:pt>
                <c:pt idx="231">
                  <c:v>40410</c:v>
                </c:pt>
                <c:pt idx="232">
                  <c:v>40411</c:v>
                </c:pt>
                <c:pt idx="233">
                  <c:v>40412</c:v>
                </c:pt>
                <c:pt idx="234">
                  <c:v>40413</c:v>
                </c:pt>
                <c:pt idx="235">
                  <c:v>40414</c:v>
                </c:pt>
                <c:pt idx="236">
                  <c:v>40415</c:v>
                </c:pt>
                <c:pt idx="237">
                  <c:v>40416</c:v>
                </c:pt>
                <c:pt idx="238">
                  <c:v>40417</c:v>
                </c:pt>
                <c:pt idx="239">
                  <c:v>40418</c:v>
                </c:pt>
                <c:pt idx="240">
                  <c:v>40419</c:v>
                </c:pt>
                <c:pt idx="241">
                  <c:v>40420</c:v>
                </c:pt>
                <c:pt idx="242">
                  <c:v>40421</c:v>
                </c:pt>
                <c:pt idx="243">
                  <c:v>40422</c:v>
                </c:pt>
                <c:pt idx="244">
                  <c:v>40423</c:v>
                </c:pt>
                <c:pt idx="245">
                  <c:v>40424</c:v>
                </c:pt>
                <c:pt idx="246">
                  <c:v>40425</c:v>
                </c:pt>
                <c:pt idx="247">
                  <c:v>40426</c:v>
                </c:pt>
                <c:pt idx="248">
                  <c:v>40427</c:v>
                </c:pt>
                <c:pt idx="249">
                  <c:v>40428</c:v>
                </c:pt>
                <c:pt idx="250">
                  <c:v>40429</c:v>
                </c:pt>
                <c:pt idx="251">
                  <c:v>40430</c:v>
                </c:pt>
                <c:pt idx="252">
                  <c:v>40431</c:v>
                </c:pt>
                <c:pt idx="253">
                  <c:v>40432</c:v>
                </c:pt>
                <c:pt idx="254">
                  <c:v>40433</c:v>
                </c:pt>
                <c:pt idx="255">
                  <c:v>40434</c:v>
                </c:pt>
                <c:pt idx="256">
                  <c:v>40435</c:v>
                </c:pt>
                <c:pt idx="257">
                  <c:v>40436</c:v>
                </c:pt>
                <c:pt idx="258">
                  <c:v>40437</c:v>
                </c:pt>
                <c:pt idx="259">
                  <c:v>40438</c:v>
                </c:pt>
                <c:pt idx="260">
                  <c:v>40439</c:v>
                </c:pt>
                <c:pt idx="261">
                  <c:v>40440</c:v>
                </c:pt>
                <c:pt idx="262">
                  <c:v>40441</c:v>
                </c:pt>
                <c:pt idx="263">
                  <c:v>40442</c:v>
                </c:pt>
                <c:pt idx="264">
                  <c:v>40443</c:v>
                </c:pt>
                <c:pt idx="265">
                  <c:v>40444</c:v>
                </c:pt>
                <c:pt idx="266">
                  <c:v>40445</c:v>
                </c:pt>
                <c:pt idx="267">
                  <c:v>40446</c:v>
                </c:pt>
                <c:pt idx="268">
                  <c:v>40447</c:v>
                </c:pt>
                <c:pt idx="269">
                  <c:v>40448</c:v>
                </c:pt>
                <c:pt idx="270">
                  <c:v>40449</c:v>
                </c:pt>
                <c:pt idx="271">
                  <c:v>40450</c:v>
                </c:pt>
                <c:pt idx="272">
                  <c:v>40451</c:v>
                </c:pt>
                <c:pt idx="273">
                  <c:v>40452</c:v>
                </c:pt>
                <c:pt idx="274">
                  <c:v>40453</c:v>
                </c:pt>
                <c:pt idx="275">
                  <c:v>40454</c:v>
                </c:pt>
                <c:pt idx="276">
                  <c:v>40455</c:v>
                </c:pt>
                <c:pt idx="277">
                  <c:v>40456</c:v>
                </c:pt>
                <c:pt idx="278">
                  <c:v>40457</c:v>
                </c:pt>
                <c:pt idx="279">
                  <c:v>40458</c:v>
                </c:pt>
                <c:pt idx="280">
                  <c:v>40459</c:v>
                </c:pt>
                <c:pt idx="281">
                  <c:v>40460</c:v>
                </c:pt>
                <c:pt idx="282">
                  <c:v>40461</c:v>
                </c:pt>
                <c:pt idx="283">
                  <c:v>40462</c:v>
                </c:pt>
                <c:pt idx="284">
                  <c:v>40463</c:v>
                </c:pt>
                <c:pt idx="285">
                  <c:v>40464</c:v>
                </c:pt>
                <c:pt idx="286">
                  <c:v>40465</c:v>
                </c:pt>
                <c:pt idx="287">
                  <c:v>40466</c:v>
                </c:pt>
                <c:pt idx="288">
                  <c:v>40467</c:v>
                </c:pt>
                <c:pt idx="289">
                  <c:v>40468</c:v>
                </c:pt>
                <c:pt idx="290">
                  <c:v>40469</c:v>
                </c:pt>
                <c:pt idx="291">
                  <c:v>40470</c:v>
                </c:pt>
                <c:pt idx="292">
                  <c:v>40471</c:v>
                </c:pt>
                <c:pt idx="293">
                  <c:v>40472</c:v>
                </c:pt>
                <c:pt idx="294">
                  <c:v>40473</c:v>
                </c:pt>
                <c:pt idx="295">
                  <c:v>40474</c:v>
                </c:pt>
                <c:pt idx="296">
                  <c:v>40475</c:v>
                </c:pt>
                <c:pt idx="297">
                  <c:v>40476</c:v>
                </c:pt>
                <c:pt idx="298">
                  <c:v>40477</c:v>
                </c:pt>
                <c:pt idx="299">
                  <c:v>40478</c:v>
                </c:pt>
                <c:pt idx="300">
                  <c:v>40479</c:v>
                </c:pt>
                <c:pt idx="301">
                  <c:v>40480</c:v>
                </c:pt>
                <c:pt idx="302">
                  <c:v>40481</c:v>
                </c:pt>
                <c:pt idx="303">
                  <c:v>40482</c:v>
                </c:pt>
                <c:pt idx="304">
                  <c:v>40483</c:v>
                </c:pt>
                <c:pt idx="305">
                  <c:v>40484</c:v>
                </c:pt>
                <c:pt idx="306">
                  <c:v>40485</c:v>
                </c:pt>
                <c:pt idx="307">
                  <c:v>40486</c:v>
                </c:pt>
                <c:pt idx="308">
                  <c:v>40487</c:v>
                </c:pt>
                <c:pt idx="309">
                  <c:v>40488</c:v>
                </c:pt>
                <c:pt idx="310">
                  <c:v>40489</c:v>
                </c:pt>
                <c:pt idx="311">
                  <c:v>40490</c:v>
                </c:pt>
                <c:pt idx="312">
                  <c:v>40491</c:v>
                </c:pt>
                <c:pt idx="313">
                  <c:v>40492</c:v>
                </c:pt>
                <c:pt idx="314">
                  <c:v>40493</c:v>
                </c:pt>
                <c:pt idx="315">
                  <c:v>40494</c:v>
                </c:pt>
                <c:pt idx="316">
                  <c:v>40495</c:v>
                </c:pt>
                <c:pt idx="317">
                  <c:v>40496</c:v>
                </c:pt>
                <c:pt idx="318">
                  <c:v>40497</c:v>
                </c:pt>
                <c:pt idx="319">
                  <c:v>40498</c:v>
                </c:pt>
                <c:pt idx="320">
                  <c:v>40499</c:v>
                </c:pt>
                <c:pt idx="321">
                  <c:v>40500</c:v>
                </c:pt>
                <c:pt idx="322">
                  <c:v>40501</c:v>
                </c:pt>
                <c:pt idx="323">
                  <c:v>40502</c:v>
                </c:pt>
                <c:pt idx="324">
                  <c:v>40503</c:v>
                </c:pt>
                <c:pt idx="325">
                  <c:v>40504</c:v>
                </c:pt>
                <c:pt idx="326">
                  <c:v>40505</c:v>
                </c:pt>
                <c:pt idx="327">
                  <c:v>40506</c:v>
                </c:pt>
                <c:pt idx="328">
                  <c:v>40507</c:v>
                </c:pt>
                <c:pt idx="329">
                  <c:v>40508</c:v>
                </c:pt>
                <c:pt idx="330">
                  <c:v>40509</c:v>
                </c:pt>
                <c:pt idx="331">
                  <c:v>40510</c:v>
                </c:pt>
                <c:pt idx="332">
                  <c:v>40511</c:v>
                </c:pt>
                <c:pt idx="333">
                  <c:v>40512</c:v>
                </c:pt>
                <c:pt idx="334">
                  <c:v>40513</c:v>
                </c:pt>
                <c:pt idx="335">
                  <c:v>40514</c:v>
                </c:pt>
                <c:pt idx="336">
                  <c:v>40515</c:v>
                </c:pt>
                <c:pt idx="337">
                  <c:v>40516</c:v>
                </c:pt>
                <c:pt idx="338">
                  <c:v>40517</c:v>
                </c:pt>
                <c:pt idx="339">
                  <c:v>40518</c:v>
                </c:pt>
                <c:pt idx="340">
                  <c:v>40519</c:v>
                </c:pt>
                <c:pt idx="341">
                  <c:v>40520</c:v>
                </c:pt>
                <c:pt idx="342">
                  <c:v>40521</c:v>
                </c:pt>
                <c:pt idx="343">
                  <c:v>40522</c:v>
                </c:pt>
                <c:pt idx="344">
                  <c:v>40523</c:v>
                </c:pt>
                <c:pt idx="345">
                  <c:v>40524</c:v>
                </c:pt>
                <c:pt idx="346">
                  <c:v>40525</c:v>
                </c:pt>
                <c:pt idx="347">
                  <c:v>40526</c:v>
                </c:pt>
                <c:pt idx="348">
                  <c:v>40527</c:v>
                </c:pt>
                <c:pt idx="349">
                  <c:v>40528</c:v>
                </c:pt>
                <c:pt idx="350">
                  <c:v>40529</c:v>
                </c:pt>
                <c:pt idx="351">
                  <c:v>40530</c:v>
                </c:pt>
                <c:pt idx="352">
                  <c:v>40531</c:v>
                </c:pt>
                <c:pt idx="353">
                  <c:v>40532</c:v>
                </c:pt>
                <c:pt idx="354">
                  <c:v>40533</c:v>
                </c:pt>
                <c:pt idx="355">
                  <c:v>40534</c:v>
                </c:pt>
                <c:pt idx="356">
                  <c:v>40535</c:v>
                </c:pt>
                <c:pt idx="357">
                  <c:v>40536</c:v>
                </c:pt>
                <c:pt idx="358">
                  <c:v>40537</c:v>
                </c:pt>
                <c:pt idx="359">
                  <c:v>40538</c:v>
                </c:pt>
                <c:pt idx="360">
                  <c:v>40539</c:v>
                </c:pt>
                <c:pt idx="361">
                  <c:v>40540</c:v>
                </c:pt>
                <c:pt idx="362">
                  <c:v>40541</c:v>
                </c:pt>
                <c:pt idx="363">
                  <c:v>40542</c:v>
                </c:pt>
                <c:pt idx="364">
                  <c:v>40543</c:v>
                </c:pt>
                <c:pt idx="365">
                  <c:v>40544</c:v>
                </c:pt>
                <c:pt idx="366">
                  <c:v>40545</c:v>
                </c:pt>
                <c:pt idx="367">
                  <c:v>40546</c:v>
                </c:pt>
                <c:pt idx="368">
                  <c:v>40547</c:v>
                </c:pt>
                <c:pt idx="369">
                  <c:v>40548</c:v>
                </c:pt>
                <c:pt idx="370">
                  <c:v>40549</c:v>
                </c:pt>
                <c:pt idx="371">
                  <c:v>40550</c:v>
                </c:pt>
                <c:pt idx="372">
                  <c:v>40551</c:v>
                </c:pt>
                <c:pt idx="373">
                  <c:v>40552</c:v>
                </c:pt>
                <c:pt idx="374">
                  <c:v>40553</c:v>
                </c:pt>
                <c:pt idx="375">
                  <c:v>40554</c:v>
                </c:pt>
                <c:pt idx="376">
                  <c:v>40555</c:v>
                </c:pt>
                <c:pt idx="377">
                  <c:v>40556</c:v>
                </c:pt>
                <c:pt idx="378">
                  <c:v>40557</c:v>
                </c:pt>
                <c:pt idx="379">
                  <c:v>40558</c:v>
                </c:pt>
                <c:pt idx="380">
                  <c:v>40559</c:v>
                </c:pt>
                <c:pt idx="381">
                  <c:v>40560</c:v>
                </c:pt>
                <c:pt idx="382">
                  <c:v>40561</c:v>
                </c:pt>
                <c:pt idx="383">
                  <c:v>40562</c:v>
                </c:pt>
                <c:pt idx="384">
                  <c:v>40563</c:v>
                </c:pt>
                <c:pt idx="385">
                  <c:v>40564</c:v>
                </c:pt>
                <c:pt idx="386">
                  <c:v>40565</c:v>
                </c:pt>
                <c:pt idx="387">
                  <c:v>40566</c:v>
                </c:pt>
                <c:pt idx="388">
                  <c:v>40567</c:v>
                </c:pt>
                <c:pt idx="389">
                  <c:v>40568</c:v>
                </c:pt>
                <c:pt idx="390">
                  <c:v>40569</c:v>
                </c:pt>
                <c:pt idx="391">
                  <c:v>40570</c:v>
                </c:pt>
                <c:pt idx="392">
                  <c:v>40571</c:v>
                </c:pt>
                <c:pt idx="393">
                  <c:v>40572</c:v>
                </c:pt>
                <c:pt idx="394">
                  <c:v>40573</c:v>
                </c:pt>
                <c:pt idx="395">
                  <c:v>40574</c:v>
                </c:pt>
                <c:pt idx="396">
                  <c:v>40575</c:v>
                </c:pt>
                <c:pt idx="397">
                  <c:v>40576</c:v>
                </c:pt>
                <c:pt idx="398">
                  <c:v>40577</c:v>
                </c:pt>
                <c:pt idx="399">
                  <c:v>40578</c:v>
                </c:pt>
                <c:pt idx="400">
                  <c:v>40579</c:v>
                </c:pt>
                <c:pt idx="401">
                  <c:v>40580</c:v>
                </c:pt>
                <c:pt idx="402">
                  <c:v>40581</c:v>
                </c:pt>
                <c:pt idx="403">
                  <c:v>40582</c:v>
                </c:pt>
                <c:pt idx="404">
                  <c:v>40583</c:v>
                </c:pt>
                <c:pt idx="405">
                  <c:v>40584</c:v>
                </c:pt>
                <c:pt idx="406">
                  <c:v>40585</c:v>
                </c:pt>
                <c:pt idx="407">
                  <c:v>40586</c:v>
                </c:pt>
                <c:pt idx="408">
                  <c:v>40587</c:v>
                </c:pt>
                <c:pt idx="409">
                  <c:v>40588</c:v>
                </c:pt>
                <c:pt idx="410">
                  <c:v>40589</c:v>
                </c:pt>
                <c:pt idx="411">
                  <c:v>40590</c:v>
                </c:pt>
                <c:pt idx="412">
                  <c:v>40591</c:v>
                </c:pt>
                <c:pt idx="413">
                  <c:v>40592</c:v>
                </c:pt>
                <c:pt idx="414">
                  <c:v>40593</c:v>
                </c:pt>
                <c:pt idx="415">
                  <c:v>40594</c:v>
                </c:pt>
                <c:pt idx="416">
                  <c:v>40595</c:v>
                </c:pt>
                <c:pt idx="417">
                  <c:v>40596</c:v>
                </c:pt>
                <c:pt idx="418">
                  <c:v>40597</c:v>
                </c:pt>
                <c:pt idx="419">
                  <c:v>40598</c:v>
                </c:pt>
                <c:pt idx="420">
                  <c:v>40599</c:v>
                </c:pt>
                <c:pt idx="421">
                  <c:v>40600</c:v>
                </c:pt>
                <c:pt idx="422">
                  <c:v>40601</c:v>
                </c:pt>
                <c:pt idx="423">
                  <c:v>40602</c:v>
                </c:pt>
                <c:pt idx="424">
                  <c:v>40603</c:v>
                </c:pt>
                <c:pt idx="425">
                  <c:v>40604</c:v>
                </c:pt>
                <c:pt idx="426">
                  <c:v>40605</c:v>
                </c:pt>
                <c:pt idx="427">
                  <c:v>40606</c:v>
                </c:pt>
                <c:pt idx="428">
                  <c:v>40607</c:v>
                </c:pt>
                <c:pt idx="429">
                  <c:v>40608</c:v>
                </c:pt>
                <c:pt idx="430">
                  <c:v>40609</c:v>
                </c:pt>
                <c:pt idx="431">
                  <c:v>40610</c:v>
                </c:pt>
                <c:pt idx="432">
                  <c:v>40611</c:v>
                </c:pt>
                <c:pt idx="433">
                  <c:v>40612</c:v>
                </c:pt>
                <c:pt idx="434">
                  <c:v>40613</c:v>
                </c:pt>
                <c:pt idx="435">
                  <c:v>40614</c:v>
                </c:pt>
                <c:pt idx="436">
                  <c:v>40615</c:v>
                </c:pt>
                <c:pt idx="437">
                  <c:v>40616</c:v>
                </c:pt>
                <c:pt idx="438">
                  <c:v>40617</c:v>
                </c:pt>
                <c:pt idx="439">
                  <c:v>40618</c:v>
                </c:pt>
                <c:pt idx="440">
                  <c:v>40619</c:v>
                </c:pt>
                <c:pt idx="441">
                  <c:v>40620</c:v>
                </c:pt>
                <c:pt idx="442">
                  <c:v>40621</c:v>
                </c:pt>
                <c:pt idx="443">
                  <c:v>40622</c:v>
                </c:pt>
                <c:pt idx="444">
                  <c:v>40623</c:v>
                </c:pt>
                <c:pt idx="445">
                  <c:v>40624</c:v>
                </c:pt>
                <c:pt idx="446">
                  <c:v>40625</c:v>
                </c:pt>
                <c:pt idx="447">
                  <c:v>40626</c:v>
                </c:pt>
                <c:pt idx="448">
                  <c:v>40627</c:v>
                </c:pt>
                <c:pt idx="449">
                  <c:v>40628</c:v>
                </c:pt>
                <c:pt idx="450">
                  <c:v>40629</c:v>
                </c:pt>
                <c:pt idx="451">
                  <c:v>40630</c:v>
                </c:pt>
                <c:pt idx="452">
                  <c:v>40631</c:v>
                </c:pt>
                <c:pt idx="453">
                  <c:v>40632</c:v>
                </c:pt>
                <c:pt idx="454">
                  <c:v>40633</c:v>
                </c:pt>
                <c:pt idx="455">
                  <c:v>40634</c:v>
                </c:pt>
                <c:pt idx="456">
                  <c:v>40635</c:v>
                </c:pt>
                <c:pt idx="457">
                  <c:v>40636</c:v>
                </c:pt>
                <c:pt idx="458">
                  <c:v>40637</c:v>
                </c:pt>
                <c:pt idx="459">
                  <c:v>40638</c:v>
                </c:pt>
                <c:pt idx="460">
                  <c:v>40639</c:v>
                </c:pt>
                <c:pt idx="461">
                  <c:v>40640</c:v>
                </c:pt>
                <c:pt idx="462">
                  <c:v>40641</c:v>
                </c:pt>
                <c:pt idx="463">
                  <c:v>40642</c:v>
                </c:pt>
                <c:pt idx="464">
                  <c:v>40643</c:v>
                </c:pt>
                <c:pt idx="465">
                  <c:v>40644</c:v>
                </c:pt>
                <c:pt idx="466">
                  <c:v>40645</c:v>
                </c:pt>
                <c:pt idx="467">
                  <c:v>40646</c:v>
                </c:pt>
                <c:pt idx="468">
                  <c:v>40647</c:v>
                </c:pt>
                <c:pt idx="469">
                  <c:v>40648</c:v>
                </c:pt>
                <c:pt idx="470">
                  <c:v>40649</c:v>
                </c:pt>
                <c:pt idx="471">
                  <c:v>40650</c:v>
                </c:pt>
                <c:pt idx="472">
                  <c:v>40651</c:v>
                </c:pt>
                <c:pt idx="473">
                  <c:v>40652</c:v>
                </c:pt>
                <c:pt idx="474">
                  <c:v>40653</c:v>
                </c:pt>
                <c:pt idx="475">
                  <c:v>40654</c:v>
                </c:pt>
                <c:pt idx="476">
                  <c:v>40655</c:v>
                </c:pt>
                <c:pt idx="477">
                  <c:v>40656</c:v>
                </c:pt>
                <c:pt idx="478">
                  <c:v>40657</c:v>
                </c:pt>
                <c:pt idx="479">
                  <c:v>40658</c:v>
                </c:pt>
                <c:pt idx="480">
                  <c:v>40659</c:v>
                </c:pt>
                <c:pt idx="481">
                  <c:v>40660</c:v>
                </c:pt>
                <c:pt idx="482">
                  <c:v>40661</c:v>
                </c:pt>
                <c:pt idx="483">
                  <c:v>40662</c:v>
                </c:pt>
                <c:pt idx="484">
                  <c:v>40663</c:v>
                </c:pt>
                <c:pt idx="485">
                  <c:v>40664</c:v>
                </c:pt>
                <c:pt idx="486">
                  <c:v>40665</c:v>
                </c:pt>
                <c:pt idx="487">
                  <c:v>40666</c:v>
                </c:pt>
                <c:pt idx="488">
                  <c:v>40667</c:v>
                </c:pt>
                <c:pt idx="489">
                  <c:v>40668</c:v>
                </c:pt>
                <c:pt idx="490">
                  <c:v>40669</c:v>
                </c:pt>
                <c:pt idx="491">
                  <c:v>40670</c:v>
                </c:pt>
                <c:pt idx="492">
                  <c:v>40671</c:v>
                </c:pt>
                <c:pt idx="493">
                  <c:v>40672</c:v>
                </c:pt>
                <c:pt idx="494">
                  <c:v>40673</c:v>
                </c:pt>
                <c:pt idx="495">
                  <c:v>40674</c:v>
                </c:pt>
                <c:pt idx="496">
                  <c:v>40675</c:v>
                </c:pt>
                <c:pt idx="497">
                  <c:v>40676</c:v>
                </c:pt>
                <c:pt idx="498">
                  <c:v>40677</c:v>
                </c:pt>
                <c:pt idx="499">
                  <c:v>40678</c:v>
                </c:pt>
                <c:pt idx="500">
                  <c:v>40679</c:v>
                </c:pt>
                <c:pt idx="501">
                  <c:v>40680</c:v>
                </c:pt>
                <c:pt idx="502">
                  <c:v>40681</c:v>
                </c:pt>
                <c:pt idx="503">
                  <c:v>40682</c:v>
                </c:pt>
                <c:pt idx="504">
                  <c:v>40683</c:v>
                </c:pt>
                <c:pt idx="505">
                  <c:v>40684</c:v>
                </c:pt>
                <c:pt idx="506">
                  <c:v>40685</c:v>
                </c:pt>
                <c:pt idx="507">
                  <c:v>40686</c:v>
                </c:pt>
                <c:pt idx="508">
                  <c:v>40687</c:v>
                </c:pt>
                <c:pt idx="509">
                  <c:v>40688</c:v>
                </c:pt>
                <c:pt idx="510">
                  <c:v>40689</c:v>
                </c:pt>
                <c:pt idx="511">
                  <c:v>40690</c:v>
                </c:pt>
                <c:pt idx="512">
                  <c:v>40691</c:v>
                </c:pt>
                <c:pt idx="513">
                  <c:v>40692</c:v>
                </c:pt>
                <c:pt idx="514">
                  <c:v>40693</c:v>
                </c:pt>
                <c:pt idx="515">
                  <c:v>40694</c:v>
                </c:pt>
                <c:pt idx="516">
                  <c:v>40695</c:v>
                </c:pt>
                <c:pt idx="517">
                  <c:v>40696</c:v>
                </c:pt>
                <c:pt idx="518">
                  <c:v>40697</c:v>
                </c:pt>
                <c:pt idx="519">
                  <c:v>40698</c:v>
                </c:pt>
                <c:pt idx="520">
                  <c:v>40699</c:v>
                </c:pt>
                <c:pt idx="521">
                  <c:v>40700</c:v>
                </c:pt>
                <c:pt idx="522">
                  <c:v>40701</c:v>
                </c:pt>
                <c:pt idx="523">
                  <c:v>40702</c:v>
                </c:pt>
                <c:pt idx="524">
                  <c:v>40703</c:v>
                </c:pt>
                <c:pt idx="525">
                  <c:v>40704</c:v>
                </c:pt>
                <c:pt idx="526">
                  <c:v>40705</c:v>
                </c:pt>
                <c:pt idx="527">
                  <c:v>40706</c:v>
                </c:pt>
                <c:pt idx="528">
                  <c:v>40707</c:v>
                </c:pt>
                <c:pt idx="529">
                  <c:v>40708</c:v>
                </c:pt>
                <c:pt idx="530">
                  <c:v>40709</c:v>
                </c:pt>
                <c:pt idx="531">
                  <c:v>40710</c:v>
                </c:pt>
                <c:pt idx="532">
                  <c:v>40711</c:v>
                </c:pt>
                <c:pt idx="533">
                  <c:v>40712</c:v>
                </c:pt>
                <c:pt idx="534">
                  <c:v>40713</c:v>
                </c:pt>
                <c:pt idx="535">
                  <c:v>40714</c:v>
                </c:pt>
                <c:pt idx="536">
                  <c:v>40715</c:v>
                </c:pt>
                <c:pt idx="537">
                  <c:v>40716</c:v>
                </c:pt>
                <c:pt idx="538">
                  <c:v>40717</c:v>
                </c:pt>
                <c:pt idx="539">
                  <c:v>40718</c:v>
                </c:pt>
                <c:pt idx="540">
                  <c:v>40719</c:v>
                </c:pt>
                <c:pt idx="541">
                  <c:v>40720</c:v>
                </c:pt>
                <c:pt idx="542">
                  <c:v>40721</c:v>
                </c:pt>
                <c:pt idx="543">
                  <c:v>40722</c:v>
                </c:pt>
                <c:pt idx="544">
                  <c:v>40723</c:v>
                </c:pt>
                <c:pt idx="545">
                  <c:v>40724</c:v>
                </c:pt>
                <c:pt idx="546">
                  <c:v>40725</c:v>
                </c:pt>
                <c:pt idx="547">
                  <c:v>40726</c:v>
                </c:pt>
                <c:pt idx="548">
                  <c:v>40727</c:v>
                </c:pt>
                <c:pt idx="549">
                  <c:v>40728</c:v>
                </c:pt>
                <c:pt idx="550">
                  <c:v>40729</c:v>
                </c:pt>
                <c:pt idx="551">
                  <c:v>40730</c:v>
                </c:pt>
                <c:pt idx="552">
                  <c:v>40731</c:v>
                </c:pt>
                <c:pt idx="553">
                  <c:v>40732</c:v>
                </c:pt>
                <c:pt idx="554">
                  <c:v>40733</c:v>
                </c:pt>
                <c:pt idx="555">
                  <c:v>40734</c:v>
                </c:pt>
                <c:pt idx="556">
                  <c:v>40735</c:v>
                </c:pt>
                <c:pt idx="557">
                  <c:v>40736</c:v>
                </c:pt>
                <c:pt idx="558">
                  <c:v>40737</c:v>
                </c:pt>
                <c:pt idx="559">
                  <c:v>40738</c:v>
                </c:pt>
                <c:pt idx="560">
                  <c:v>40739</c:v>
                </c:pt>
                <c:pt idx="561">
                  <c:v>40740</c:v>
                </c:pt>
                <c:pt idx="562">
                  <c:v>40741</c:v>
                </c:pt>
                <c:pt idx="563">
                  <c:v>40742</c:v>
                </c:pt>
                <c:pt idx="564">
                  <c:v>40743</c:v>
                </c:pt>
                <c:pt idx="565">
                  <c:v>40744</c:v>
                </c:pt>
                <c:pt idx="566">
                  <c:v>40745</c:v>
                </c:pt>
                <c:pt idx="567">
                  <c:v>40746</c:v>
                </c:pt>
                <c:pt idx="568">
                  <c:v>40747</c:v>
                </c:pt>
                <c:pt idx="569">
                  <c:v>40748</c:v>
                </c:pt>
                <c:pt idx="570">
                  <c:v>40749</c:v>
                </c:pt>
                <c:pt idx="571">
                  <c:v>40750</c:v>
                </c:pt>
                <c:pt idx="572">
                  <c:v>40751</c:v>
                </c:pt>
                <c:pt idx="573">
                  <c:v>40752</c:v>
                </c:pt>
                <c:pt idx="574">
                  <c:v>40753</c:v>
                </c:pt>
                <c:pt idx="575">
                  <c:v>40754</c:v>
                </c:pt>
                <c:pt idx="576">
                  <c:v>40755</c:v>
                </c:pt>
                <c:pt idx="577">
                  <c:v>40756</c:v>
                </c:pt>
                <c:pt idx="578">
                  <c:v>40757</c:v>
                </c:pt>
                <c:pt idx="579">
                  <c:v>40758</c:v>
                </c:pt>
                <c:pt idx="580">
                  <c:v>40759</c:v>
                </c:pt>
                <c:pt idx="581">
                  <c:v>40760</c:v>
                </c:pt>
                <c:pt idx="582">
                  <c:v>40761</c:v>
                </c:pt>
                <c:pt idx="583">
                  <c:v>40762</c:v>
                </c:pt>
                <c:pt idx="584">
                  <c:v>40763</c:v>
                </c:pt>
                <c:pt idx="585">
                  <c:v>40764</c:v>
                </c:pt>
                <c:pt idx="586">
                  <c:v>40765</c:v>
                </c:pt>
                <c:pt idx="587">
                  <c:v>40766</c:v>
                </c:pt>
                <c:pt idx="588">
                  <c:v>40767</c:v>
                </c:pt>
                <c:pt idx="589">
                  <c:v>40768</c:v>
                </c:pt>
                <c:pt idx="590">
                  <c:v>40769</c:v>
                </c:pt>
                <c:pt idx="591">
                  <c:v>40770</c:v>
                </c:pt>
                <c:pt idx="592">
                  <c:v>40771</c:v>
                </c:pt>
                <c:pt idx="593">
                  <c:v>40772</c:v>
                </c:pt>
                <c:pt idx="594">
                  <c:v>40773</c:v>
                </c:pt>
                <c:pt idx="595">
                  <c:v>40774</c:v>
                </c:pt>
                <c:pt idx="596">
                  <c:v>40775</c:v>
                </c:pt>
                <c:pt idx="597">
                  <c:v>40776</c:v>
                </c:pt>
                <c:pt idx="598">
                  <c:v>40777</c:v>
                </c:pt>
                <c:pt idx="599">
                  <c:v>40778</c:v>
                </c:pt>
                <c:pt idx="600">
                  <c:v>40779</c:v>
                </c:pt>
                <c:pt idx="601">
                  <c:v>40780</c:v>
                </c:pt>
                <c:pt idx="602">
                  <c:v>40781</c:v>
                </c:pt>
                <c:pt idx="603">
                  <c:v>40782</c:v>
                </c:pt>
                <c:pt idx="604">
                  <c:v>40783</c:v>
                </c:pt>
                <c:pt idx="605">
                  <c:v>40784</c:v>
                </c:pt>
                <c:pt idx="606">
                  <c:v>40785</c:v>
                </c:pt>
                <c:pt idx="607">
                  <c:v>40786</c:v>
                </c:pt>
                <c:pt idx="608">
                  <c:v>40787</c:v>
                </c:pt>
                <c:pt idx="609">
                  <c:v>40788</c:v>
                </c:pt>
                <c:pt idx="610">
                  <c:v>40789</c:v>
                </c:pt>
                <c:pt idx="611">
                  <c:v>40790</c:v>
                </c:pt>
                <c:pt idx="612">
                  <c:v>40791</c:v>
                </c:pt>
                <c:pt idx="613">
                  <c:v>40792</c:v>
                </c:pt>
                <c:pt idx="614">
                  <c:v>40793</c:v>
                </c:pt>
                <c:pt idx="615">
                  <c:v>40794</c:v>
                </c:pt>
                <c:pt idx="616">
                  <c:v>40795</c:v>
                </c:pt>
                <c:pt idx="617">
                  <c:v>40796</c:v>
                </c:pt>
                <c:pt idx="618">
                  <c:v>40797</c:v>
                </c:pt>
                <c:pt idx="619">
                  <c:v>40798</c:v>
                </c:pt>
                <c:pt idx="620">
                  <c:v>40799</c:v>
                </c:pt>
                <c:pt idx="621">
                  <c:v>40800</c:v>
                </c:pt>
                <c:pt idx="622">
                  <c:v>40801</c:v>
                </c:pt>
                <c:pt idx="623">
                  <c:v>40802</c:v>
                </c:pt>
                <c:pt idx="624">
                  <c:v>40803</c:v>
                </c:pt>
                <c:pt idx="625">
                  <c:v>40804</c:v>
                </c:pt>
                <c:pt idx="626">
                  <c:v>40805</c:v>
                </c:pt>
                <c:pt idx="627">
                  <c:v>40806</c:v>
                </c:pt>
                <c:pt idx="628">
                  <c:v>40807</c:v>
                </c:pt>
                <c:pt idx="629">
                  <c:v>40808</c:v>
                </c:pt>
                <c:pt idx="630">
                  <c:v>40809</c:v>
                </c:pt>
                <c:pt idx="631">
                  <c:v>40810</c:v>
                </c:pt>
                <c:pt idx="632">
                  <c:v>40811</c:v>
                </c:pt>
                <c:pt idx="633">
                  <c:v>40812</c:v>
                </c:pt>
                <c:pt idx="634">
                  <c:v>40813</c:v>
                </c:pt>
                <c:pt idx="635">
                  <c:v>40814</c:v>
                </c:pt>
                <c:pt idx="636">
                  <c:v>40815</c:v>
                </c:pt>
                <c:pt idx="637">
                  <c:v>40816</c:v>
                </c:pt>
                <c:pt idx="638">
                  <c:v>40817</c:v>
                </c:pt>
                <c:pt idx="639">
                  <c:v>40818</c:v>
                </c:pt>
                <c:pt idx="640">
                  <c:v>40819</c:v>
                </c:pt>
                <c:pt idx="641">
                  <c:v>40820</c:v>
                </c:pt>
                <c:pt idx="642">
                  <c:v>40821</c:v>
                </c:pt>
                <c:pt idx="643">
                  <c:v>40822</c:v>
                </c:pt>
                <c:pt idx="644">
                  <c:v>40823</c:v>
                </c:pt>
                <c:pt idx="645">
                  <c:v>40824</c:v>
                </c:pt>
                <c:pt idx="646">
                  <c:v>40825</c:v>
                </c:pt>
                <c:pt idx="647">
                  <c:v>40826</c:v>
                </c:pt>
                <c:pt idx="648">
                  <c:v>40827</c:v>
                </c:pt>
                <c:pt idx="649">
                  <c:v>40828</c:v>
                </c:pt>
                <c:pt idx="650">
                  <c:v>40829</c:v>
                </c:pt>
                <c:pt idx="651">
                  <c:v>40830</c:v>
                </c:pt>
                <c:pt idx="652">
                  <c:v>40831</c:v>
                </c:pt>
                <c:pt idx="653">
                  <c:v>40832</c:v>
                </c:pt>
                <c:pt idx="654">
                  <c:v>40833</c:v>
                </c:pt>
                <c:pt idx="655">
                  <c:v>40834</c:v>
                </c:pt>
                <c:pt idx="656">
                  <c:v>40835</c:v>
                </c:pt>
                <c:pt idx="657">
                  <c:v>40836</c:v>
                </c:pt>
                <c:pt idx="658">
                  <c:v>40837</c:v>
                </c:pt>
                <c:pt idx="659">
                  <c:v>40838</c:v>
                </c:pt>
                <c:pt idx="660">
                  <c:v>40839</c:v>
                </c:pt>
                <c:pt idx="661">
                  <c:v>40840</c:v>
                </c:pt>
                <c:pt idx="662">
                  <c:v>40841</c:v>
                </c:pt>
                <c:pt idx="663">
                  <c:v>40842</c:v>
                </c:pt>
                <c:pt idx="664">
                  <c:v>40843</c:v>
                </c:pt>
                <c:pt idx="665">
                  <c:v>40844</c:v>
                </c:pt>
                <c:pt idx="666">
                  <c:v>40845</c:v>
                </c:pt>
                <c:pt idx="667">
                  <c:v>40846</c:v>
                </c:pt>
                <c:pt idx="668">
                  <c:v>40847</c:v>
                </c:pt>
                <c:pt idx="669">
                  <c:v>40848</c:v>
                </c:pt>
                <c:pt idx="670">
                  <c:v>40849</c:v>
                </c:pt>
                <c:pt idx="671">
                  <c:v>40850</c:v>
                </c:pt>
                <c:pt idx="672">
                  <c:v>40851</c:v>
                </c:pt>
                <c:pt idx="673">
                  <c:v>40852</c:v>
                </c:pt>
                <c:pt idx="674">
                  <c:v>40853</c:v>
                </c:pt>
                <c:pt idx="675">
                  <c:v>40854</c:v>
                </c:pt>
                <c:pt idx="676">
                  <c:v>40855</c:v>
                </c:pt>
                <c:pt idx="677">
                  <c:v>40856</c:v>
                </c:pt>
                <c:pt idx="678">
                  <c:v>40857</c:v>
                </c:pt>
                <c:pt idx="679">
                  <c:v>40858</c:v>
                </c:pt>
                <c:pt idx="680">
                  <c:v>40859</c:v>
                </c:pt>
                <c:pt idx="681">
                  <c:v>40860</c:v>
                </c:pt>
                <c:pt idx="682">
                  <c:v>40861</c:v>
                </c:pt>
                <c:pt idx="683">
                  <c:v>40862</c:v>
                </c:pt>
                <c:pt idx="684">
                  <c:v>40863</c:v>
                </c:pt>
                <c:pt idx="685">
                  <c:v>40864</c:v>
                </c:pt>
                <c:pt idx="686">
                  <c:v>40865</c:v>
                </c:pt>
                <c:pt idx="687">
                  <c:v>40866</c:v>
                </c:pt>
                <c:pt idx="688">
                  <c:v>40867</c:v>
                </c:pt>
                <c:pt idx="689">
                  <c:v>40868</c:v>
                </c:pt>
                <c:pt idx="690">
                  <c:v>40869</c:v>
                </c:pt>
                <c:pt idx="691">
                  <c:v>40870</c:v>
                </c:pt>
                <c:pt idx="692">
                  <c:v>40871</c:v>
                </c:pt>
                <c:pt idx="693">
                  <c:v>40872</c:v>
                </c:pt>
                <c:pt idx="694">
                  <c:v>40873</c:v>
                </c:pt>
                <c:pt idx="695">
                  <c:v>40874</c:v>
                </c:pt>
                <c:pt idx="696">
                  <c:v>40875</c:v>
                </c:pt>
                <c:pt idx="697">
                  <c:v>40876</c:v>
                </c:pt>
                <c:pt idx="698">
                  <c:v>40877</c:v>
                </c:pt>
                <c:pt idx="699">
                  <c:v>40878</c:v>
                </c:pt>
                <c:pt idx="700">
                  <c:v>40879</c:v>
                </c:pt>
                <c:pt idx="701">
                  <c:v>40880</c:v>
                </c:pt>
                <c:pt idx="702">
                  <c:v>40881</c:v>
                </c:pt>
                <c:pt idx="703">
                  <c:v>40882</c:v>
                </c:pt>
                <c:pt idx="704">
                  <c:v>40883</c:v>
                </c:pt>
                <c:pt idx="705">
                  <c:v>40884</c:v>
                </c:pt>
                <c:pt idx="706">
                  <c:v>40885</c:v>
                </c:pt>
                <c:pt idx="707">
                  <c:v>40886</c:v>
                </c:pt>
                <c:pt idx="708">
                  <c:v>40887</c:v>
                </c:pt>
                <c:pt idx="709">
                  <c:v>40888</c:v>
                </c:pt>
                <c:pt idx="710">
                  <c:v>40889</c:v>
                </c:pt>
                <c:pt idx="711">
                  <c:v>40890</c:v>
                </c:pt>
                <c:pt idx="712">
                  <c:v>40891</c:v>
                </c:pt>
                <c:pt idx="713">
                  <c:v>40892</c:v>
                </c:pt>
                <c:pt idx="714">
                  <c:v>40893</c:v>
                </c:pt>
                <c:pt idx="715">
                  <c:v>40894</c:v>
                </c:pt>
                <c:pt idx="716">
                  <c:v>40895</c:v>
                </c:pt>
                <c:pt idx="717">
                  <c:v>40896</c:v>
                </c:pt>
                <c:pt idx="718">
                  <c:v>40897</c:v>
                </c:pt>
                <c:pt idx="719">
                  <c:v>40898</c:v>
                </c:pt>
                <c:pt idx="720">
                  <c:v>40899</c:v>
                </c:pt>
                <c:pt idx="721">
                  <c:v>40900</c:v>
                </c:pt>
                <c:pt idx="722">
                  <c:v>40901</c:v>
                </c:pt>
                <c:pt idx="723">
                  <c:v>40902</c:v>
                </c:pt>
                <c:pt idx="724">
                  <c:v>40903</c:v>
                </c:pt>
                <c:pt idx="725">
                  <c:v>40904</c:v>
                </c:pt>
                <c:pt idx="726">
                  <c:v>40905</c:v>
                </c:pt>
                <c:pt idx="727">
                  <c:v>40906</c:v>
                </c:pt>
                <c:pt idx="728">
                  <c:v>40907</c:v>
                </c:pt>
                <c:pt idx="729">
                  <c:v>40908</c:v>
                </c:pt>
                <c:pt idx="730">
                  <c:v>40909</c:v>
                </c:pt>
                <c:pt idx="731">
                  <c:v>40910</c:v>
                </c:pt>
                <c:pt idx="732">
                  <c:v>40911</c:v>
                </c:pt>
                <c:pt idx="733">
                  <c:v>40912</c:v>
                </c:pt>
                <c:pt idx="734">
                  <c:v>40913</c:v>
                </c:pt>
                <c:pt idx="735">
                  <c:v>40914</c:v>
                </c:pt>
                <c:pt idx="736">
                  <c:v>40915</c:v>
                </c:pt>
                <c:pt idx="737">
                  <c:v>40916</c:v>
                </c:pt>
                <c:pt idx="738">
                  <c:v>40917</c:v>
                </c:pt>
                <c:pt idx="739">
                  <c:v>40918</c:v>
                </c:pt>
                <c:pt idx="740">
                  <c:v>40919</c:v>
                </c:pt>
                <c:pt idx="741">
                  <c:v>40920</c:v>
                </c:pt>
                <c:pt idx="742">
                  <c:v>40921</c:v>
                </c:pt>
                <c:pt idx="743">
                  <c:v>40922</c:v>
                </c:pt>
                <c:pt idx="744">
                  <c:v>40923</c:v>
                </c:pt>
                <c:pt idx="745">
                  <c:v>40924</c:v>
                </c:pt>
                <c:pt idx="746">
                  <c:v>40925</c:v>
                </c:pt>
                <c:pt idx="747">
                  <c:v>40926</c:v>
                </c:pt>
                <c:pt idx="748">
                  <c:v>40927</c:v>
                </c:pt>
                <c:pt idx="749">
                  <c:v>40928</c:v>
                </c:pt>
                <c:pt idx="750">
                  <c:v>40929</c:v>
                </c:pt>
                <c:pt idx="751">
                  <c:v>40930</c:v>
                </c:pt>
                <c:pt idx="752">
                  <c:v>40931</c:v>
                </c:pt>
                <c:pt idx="753">
                  <c:v>40932</c:v>
                </c:pt>
                <c:pt idx="754">
                  <c:v>40933</c:v>
                </c:pt>
                <c:pt idx="755">
                  <c:v>40934</c:v>
                </c:pt>
                <c:pt idx="756">
                  <c:v>40935</c:v>
                </c:pt>
                <c:pt idx="757">
                  <c:v>40936</c:v>
                </c:pt>
                <c:pt idx="758">
                  <c:v>40937</c:v>
                </c:pt>
                <c:pt idx="759">
                  <c:v>40938</c:v>
                </c:pt>
                <c:pt idx="760">
                  <c:v>40939</c:v>
                </c:pt>
                <c:pt idx="761">
                  <c:v>40940</c:v>
                </c:pt>
                <c:pt idx="762">
                  <c:v>40941</c:v>
                </c:pt>
                <c:pt idx="763">
                  <c:v>40942</c:v>
                </c:pt>
                <c:pt idx="764">
                  <c:v>40943</c:v>
                </c:pt>
                <c:pt idx="765">
                  <c:v>40944</c:v>
                </c:pt>
                <c:pt idx="766">
                  <c:v>40945</c:v>
                </c:pt>
                <c:pt idx="767">
                  <c:v>40946</c:v>
                </c:pt>
                <c:pt idx="768">
                  <c:v>40947</c:v>
                </c:pt>
                <c:pt idx="769">
                  <c:v>40948</c:v>
                </c:pt>
                <c:pt idx="770">
                  <c:v>40949</c:v>
                </c:pt>
                <c:pt idx="771">
                  <c:v>40950</c:v>
                </c:pt>
                <c:pt idx="772">
                  <c:v>40951</c:v>
                </c:pt>
                <c:pt idx="773">
                  <c:v>40952</c:v>
                </c:pt>
                <c:pt idx="774">
                  <c:v>40953</c:v>
                </c:pt>
                <c:pt idx="775">
                  <c:v>40954</c:v>
                </c:pt>
                <c:pt idx="776">
                  <c:v>40955</c:v>
                </c:pt>
                <c:pt idx="777">
                  <c:v>40956</c:v>
                </c:pt>
                <c:pt idx="778">
                  <c:v>40957</c:v>
                </c:pt>
                <c:pt idx="779">
                  <c:v>40958</c:v>
                </c:pt>
                <c:pt idx="780">
                  <c:v>40959</c:v>
                </c:pt>
                <c:pt idx="781">
                  <c:v>40960</c:v>
                </c:pt>
                <c:pt idx="782">
                  <c:v>40961</c:v>
                </c:pt>
                <c:pt idx="783">
                  <c:v>40962</c:v>
                </c:pt>
                <c:pt idx="784">
                  <c:v>40963</c:v>
                </c:pt>
                <c:pt idx="785">
                  <c:v>40964</c:v>
                </c:pt>
                <c:pt idx="786">
                  <c:v>40965</c:v>
                </c:pt>
                <c:pt idx="787">
                  <c:v>40966</c:v>
                </c:pt>
                <c:pt idx="788">
                  <c:v>40967</c:v>
                </c:pt>
                <c:pt idx="789">
                  <c:v>40968</c:v>
                </c:pt>
                <c:pt idx="790">
                  <c:v>40969</c:v>
                </c:pt>
                <c:pt idx="791">
                  <c:v>40970</c:v>
                </c:pt>
                <c:pt idx="792">
                  <c:v>40971</c:v>
                </c:pt>
                <c:pt idx="793">
                  <c:v>40972</c:v>
                </c:pt>
                <c:pt idx="794">
                  <c:v>40973</c:v>
                </c:pt>
                <c:pt idx="795">
                  <c:v>40974</c:v>
                </c:pt>
                <c:pt idx="796">
                  <c:v>40975</c:v>
                </c:pt>
                <c:pt idx="797">
                  <c:v>40976</c:v>
                </c:pt>
                <c:pt idx="798">
                  <c:v>40977</c:v>
                </c:pt>
                <c:pt idx="799">
                  <c:v>40978</c:v>
                </c:pt>
                <c:pt idx="800">
                  <c:v>40979</c:v>
                </c:pt>
                <c:pt idx="801">
                  <c:v>40980</c:v>
                </c:pt>
                <c:pt idx="802">
                  <c:v>40981</c:v>
                </c:pt>
                <c:pt idx="803">
                  <c:v>40982</c:v>
                </c:pt>
                <c:pt idx="804">
                  <c:v>40983</c:v>
                </c:pt>
                <c:pt idx="805">
                  <c:v>40984</c:v>
                </c:pt>
                <c:pt idx="806">
                  <c:v>40985</c:v>
                </c:pt>
                <c:pt idx="807">
                  <c:v>40986</c:v>
                </c:pt>
                <c:pt idx="808">
                  <c:v>40987</c:v>
                </c:pt>
                <c:pt idx="809">
                  <c:v>40988</c:v>
                </c:pt>
                <c:pt idx="810">
                  <c:v>40989</c:v>
                </c:pt>
                <c:pt idx="811">
                  <c:v>40990</c:v>
                </c:pt>
                <c:pt idx="812">
                  <c:v>40991</c:v>
                </c:pt>
                <c:pt idx="813">
                  <c:v>40992</c:v>
                </c:pt>
                <c:pt idx="814">
                  <c:v>40993</c:v>
                </c:pt>
                <c:pt idx="815">
                  <c:v>40994</c:v>
                </c:pt>
                <c:pt idx="816">
                  <c:v>40995</c:v>
                </c:pt>
                <c:pt idx="817">
                  <c:v>40996</c:v>
                </c:pt>
                <c:pt idx="818">
                  <c:v>40997</c:v>
                </c:pt>
                <c:pt idx="819">
                  <c:v>40998</c:v>
                </c:pt>
                <c:pt idx="820">
                  <c:v>40999</c:v>
                </c:pt>
                <c:pt idx="821">
                  <c:v>41000</c:v>
                </c:pt>
                <c:pt idx="822">
                  <c:v>41001</c:v>
                </c:pt>
                <c:pt idx="823">
                  <c:v>41002</c:v>
                </c:pt>
                <c:pt idx="824">
                  <c:v>41003</c:v>
                </c:pt>
                <c:pt idx="825">
                  <c:v>41004</c:v>
                </c:pt>
                <c:pt idx="826">
                  <c:v>41005</c:v>
                </c:pt>
                <c:pt idx="827">
                  <c:v>41006</c:v>
                </c:pt>
                <c:pt idx="828">
                  <c:v>41007</c:v>
                </c:pt>
                <c:pt idx="829">
                  <c:v>41008</c:v>
                </c:pt>
                <c:pt idx="830">
                  <c:v>41009</c:v>
                </c:pt>
                <c:pt idx="831">
                  <c:v>41010</c:v>
                </c:pt>
                <c:pt idx="832">
                  <c:v>41011</c:v>
                </c:pt>
                <c:pt idx="833">
                  <c:v>41012</c:v>
                </c:pt>
                <c:pt idx="834">
                  <c:v>41013</c:v>
                </c:pt>
                <c:pt idx="835">
                  <c:v>41014</c:v>
                </c:pt>
                <c:pt idx="836">
                  <c:v>41015</c:v>
                </c:pt>
                <c:pt idx="837">
                  <c:v>41016</c:v>
                </c:pt>
                <c:pt idx="838">
                  <c:v>41017</c:v>
                </c:pt>
                <c:pt idx="839">
                  <c:v>41018</c:v>
                </c:pt>
                <c:pt idx="840">
                  <c:v>41019</c:v>
                </c:pt>
                <c:pt idx="841">
                  <c:v>41020</c:v>
                </c:pt>
                <c:pt idx="842">
                  <c:v>41021</c:v>
                </c:pt>
                <c:pt idx="843">
                  <c:v>41022</c:v>
                </c:pt>
                <c:pt idx="844">
                  <c:v>41023</c:v>
                </c:pt>
                <c:pt idx="845">
                  <c:v>41024</c:v>
                </c:pt>
                <c:pt idx="846">
                  <c:v>41025</c:v>
                </c:pt>
                <c:pt idx="847">
                  <c:v>41026</c:v>
                </c:pt>
                <c:pt idx="848">
                  <c:v>41027</c:v>
                </c:pt>
                <c:pt idx="849">
                  <c:v>41028</c:v>
                </c:pt>
                <c:pt idx="850">
                  <c:v>41029</c:v>
                </c:pt>
                <c:pt idx="851">
                  <c:v>41030</c:v>
                </c:pt>
                <c:pt idx="852">
                  <c:v>41031</c:v>
                </c:pt>
                <c:pt idx="853">
                  <c:v>41032</c:v>
                </c:pt>
                <c:pt idx="854">
                  <c:v>41033</c:v>
                </c:pt>
                <c:pt idx="855">
                  <c:v>41034</c:v>
                </c:pt>
                <c:pt idx="856">
                  <c:v>41035</c:v>
                </c:pt>
                <c:pt idx="857">
                  <c:v>41036</c:v>
                </c:pt>
                <c:pt idx="858">
                  <c:v>41037</c:v>
                </c:pt>
                <c:pt idx="859">
                  <c:v>41038</c:v>
                </c:pt>
                <c:pt idx="860">
                  <c:v>41039</c:v>
                </c:pt>
                <c:pt idx="861">
                  <c:v>41040</c:v>
                </c:pt>
                <c:pt idx="862">
                  <c:v>41041</c:v>
                </c:pt>
                <c:pt idx="863">
                  <c:v>41042</c:v>
                </c:pt>
                <c:pt idx="864">
                  <c:v>41043</c:v>
                </c:pt>
                <c:pt idx="865">
                  <c:v>41044</c:v>
                </c:pt>
                <c:pt idx="866">
                  <c:v>41045</c:v>
                </c:pt>
                <c:pt idx="867">
                  <c:v>41046</c:v>
                </c:pt>
                <c:pt idx="868">
                  <c:v>41047</c:v>
                </c:pt>
                <c:pt idx="869">
                  <c:v>41048</c:v>
                </c:pt>
                <c:pt idx="870">
                  <c:v>41049</c:v>
                </c:pt>
                <c:pt idx="871">
                  <c:v>41050</c:v>
                </c:pt>
                <c:pt idx="872">
                  <c:v>41051</c:v>
                </c:pt>
                <c:pt idx="873">
                  <c:v>41052</c:v>
                </c:pt>
                <c:pt idx="874">
                  <c:v>41053</c:v>
                </c:pt>
                <c:pt idx="875">
                  <c:v>41054</c:v>
                </c:pt>
                <c:pt idx="876">
                  <c:v>41055</c:v>
                </c:pt>
                <c:pt idx="877">
                  <c:v>41056</c:v>
                </c:pt>
                <c:pt idx="878">
                  <c:v>41057</c:v>
                </c:pt>
                <c:pt idx="879">
                  <c:v>41058</c:v>
                </c:pt>
                <c:pt idx="880">
                  <c:v>41059</c:v>
                </c:pt>
                <c:pt idx="881">
                  <c:v>41060</c:v>
                </c:pt>
                <c:pt idx="882">
                  <c:v>41061</c:v>
                </c:pt>
                <c:pt idx="883">
                  <c:v>41062</c:v>
                </c:pt>
                <c:pt idx="884">
                  <c:v>41063</c:v>
                </c:pt>
                <c:pt idx="885">
                  <c:v>41064</c:v>
                </c:pt>
                <c:pt idx="886">
                  <c:v>41065</c:v>
                </c:pt>
                <c:pt idx="887">
                  <c:v>41066</c:v>
                </c:pt>
                <c:pt idx="888">
                  <c:v>41067</c:v>
                </c:pt>
                <c:pt idx="889">
                  <c:v>41068</c:v>
                </c:pt>
                <c:pt idx="890">
                  <c:v>41069</c:v>
                </c:pt>
                <c:pt idx="891">
                  <c:v>41070</c:v>
                </c:pt>
                <c:pt idx="892">
                  <c:v>41071</c:v>
                </c:pt>
                <c:pt idx="893">
                  <c:v>41072</c:v>
                </c:pt>
                <c:pt idx="894">
                  <c:v>41073</c:v>
                </c:pt>
                <c:pt idx="895">
                  <c:v>41074</c:v>
                </c:pt>
                <c:pt idx="896">
                  <c:v>41075</c:v>
                </c:pt>
                <c:pt idx="897">
                  <c:v>41076</c:v>
                </c:pt>
                <c:pt idx="898">
                  <c:v>41077</c:v>
                </c:pt>
                <c:pt idx="899">
                  <c:v>41078</c:v>
                </c:pt>
                <c:pt idx="900">
                  <c:v>41079</c:v>
                </c:pt>
                <c:pt idx="901">
                  <c:v>41080</c:v>
                </c:pt>
                <c:pt idx="902">
                  <c:v>41081</c:v>
                </c:pt>
                <c:pt idx="903">
                  <c:v>41082</c:v>
                </c:pt>
                <c:pt idx="904">
                  <c:v>41083</c:v>
                </c:pt>
                <c:pt idx="905">
                  <c:v>41084</c:v>
                </c:pt>
                <c:pt idx="906">
                  <c:v>41085</c:v>
                </c:pt>
                <c:pt idx="907">
                  <c:v>41086</c:v>
                </c:pt>
                <c:pt idx="908">
                  <c:v>41087</c:v>
                </c:pt>
                <c:pt idx="909">
                  <c:v>41088</c:v>
                </c:pt>
                <c:pt idx="910">
                  <c:v>41089</c:v>
                </c:pt>
                <c:pt idx="911">
                  <c:v>41090</c:v>
                </c:pt>
                <c:pt idx="912">
                  <c:v>41091</c:v>
                </c:pt>
                <c:pt idx="913">
                  <c:v>41092</c:v>
                </c:pt>
                <c:pt idx="914">
                  <c:v>41093</c:v>
                </c:pt>
                <c:pt idx="915">
                  <c:v>41094</c:v>
                </c:pt>
                <c:pt idx="916">
                  <c:v>41095</c:v>
                </c:pt>
                <c:pt idx="917">
                  <c:v>41096</c:v>
                </c:pt>
                <c:pt idx="918">
                  <c:v>41097</c:v>
                </c:pt>
                <c:pt idx="919">
                  <c:v>41098</c:v>
                </c:pt>
                <c:pt idx="920">
                  <c:v>41099</c:v>
                </c:pt>
                <c:pt idx="921">
                  <c:v>41100</c:v>
                </c:pt>
                <c:pt idx="922">
                  <c:v>41101</c:v>
                </c:pt>
                <c:pt idx="923">
                  <c:v>41102</c:v>
                </c:pt>
                <c:pt idx="924">
                  <c:v>41103</c:v>
                </c:pt>
                <c:pt idx="925">
                  <c:v>41104</c:v>
                </c:pt>
                <c:pt idx="926">
                  <c:v>41105</c:v>
                </c:pt>
                <c:pt idx="927">
                  <c:v>41106</c:v>
                </c:pt>
                <c:pt idx="928">
                  <c:v>41107</c:v>
                </c:pt>
                <c:pt idx="929">
                  <c:v>41108</c:v>
                </c:pt>
                <c:pt idx="930">
                  <c:v>41109</c:v>
                </c:pt>
                <c:pt idx="931">
                  <c:v>41110</c:v>
                </c:pt>
                <c:pt idx="932">
                  <c:v>41111</c:v>
                </c:pt>
                <c:pt idx="933">
                  <c:v>41112</c:v>
                </c:pt>
                <c:pt idx="934">
                  <c:v>41113</c:v>
                </c:pt>
                <c:pt idx="935">
                  <c:v>41114</c:v>
                </c:pt>
                <c:pt idx="936">
                  <c:v>41115</c:v>
                </c:pt>
                <c:pt idx="937">
                  <c:v>41116</c:v>
                </c:pt>
                <c:pt idx="938">
                  <c:v>41117</c:v>
                </c:pt>
                <c:pt idx="939">
                  <c:v>41118</c:v>
                </c:pt>
                <c:pt idx="940">
                  <c:v>41119</c:v>
                </c:pt>
                <c:pt idx="941">
                  <c:v>41120</c:v>
                </c:pt>
                <c:pt idx="942">
                  <c:v>41121</c:v>
                </c:pt>
                <c:pt idx="943">
                  <c:v>41122</c:v>
                </c:pt>
                <c:pt idx="944">
                  <c:v>41123</c:v>
                </c:pt>
                <c:pt idx="945">
                  <c:v>41124</c:v>
                </c:pt>
                <c:pt idx="946">
                  <c:v>41125</c:v>
                </c:pt>
                <c:pt idx="947">
                  <c:v>41126</c:v>
                </c:pt>
                <c:pt idx="948">
                  <c:v>41127</c:v>
                </c:pt>
                <c:pt idx="949">
                  <c:v>41128</c:v>
                </c:pt>
                <c:pt idx="950">
                  <c:v>41129</c:v>
                </c:pt>
                <c:pt idx="951">
                  <c:v>41130</c:v>
                </c:pt>
                <c:pt idx="952">
                  <c:v>41131</c:v>
                </c:pt>
                <c:pt idx="953">
                  <c:v>41132</c:v>
                </c:pt>
                <c:pt idx="954">
                  <c:v>41133</c:v>
                </c:pt>
                <c:pt idx="955">
                  <c:v>41134</c:v>
                </c:pt>
                <c:pt idx="956">
                  <c:v>41135</c:v>
                </c:pt>
                <c:pt idx="957">
                  <c:v>41136</c:v>
                </c:pt>
                <c:pt idx="958">
                  <c:v>41137</c:v>
                </c:pt>
                <c:pt idx="959">
                  <c:v>41138</c:v>
                </c:pt>
                <c:pt idx="960">
                  <c:v>41139</c:v>
                </c:pt>
                <c:pt idx="961">
                  <c:v>41140</c:v>
                </c:pt>
                <c:pt idx="962">
                  <c:v>41141</c:v>
                </c:pt>
                <c:pt idx="963">
                  <c:v>41142</c:v>
                </c:pt>
                <c:pt idx="964">
                  <c:v>41143</c:v>
                </c:pt>
                <c:pt idx="965">
                  <c:v>41144</c:v>
                </c:pt>
                <c:pt idx="966">
                  <c:v>41145</c:v>
                </c:pt>
                <c:pt idx="967">
                  <c:v>41146</c:v>
                </c:pt>
                <c:pt idx="968">
                  <c:v>41147</c:v>
                </c:pt>
                <c:pt idx="969">
                  <c:v>41148</c:v>
                </c:pt>
                <c:pt idx="970">
                  <c:v>41149</c:v>
                </c:pt>
                <c:pt idx="971">
                  <c:v>41150</c:v>
                </c:pt>
                <c:pt idx="972">
                  <c:v>41151</c:v>
                </c:pt>
                <c:pt idx="973">
                  <c:v>41152</c:v>
                </c:pt>
                <c:pt idx="974">
                  <c:v>41153</c:v>
                </c:pt>
                <c:pt idx="975">
                  <c:v>41154</c:v>
                </c:pt>
                <c:pt idx="976">
                  <c:v>41155</c:v>
                </c:pt>
                <c:pt idx="977">
                  <c:v>41156</c:v>
                </c:pt>
                <c:pt idx="978">
                  <c:v>41157</c:v>
                </c:pt>
                <c:pt idx="979">
                  <c:v>41158</c:v>
                </c:pt>
                <c:pt idx="980">
                  <c:v>41159</c:v>
                </c:pt>
                <c:pt idx="981">
                  <c:v>41160</c:v>
                </c:pt>
                <c:pt idx="982">
                  <c:v>41161</c:v>
                </c:pt>
                <c:pt idx="983">
                  <c:v>41162</c:v>
                </c:pt>
                <c:pt idx="984">
                  <c:v>41163</c:v>
                </c:pt>
                <c:pt idx="985">
                  <c:v>41164</c:v>
                </c:pt>
                <c:pt idx="986">
                  <c:v>41165</c:v>
                </c:pt>
                <c:pt idx="987">
                  <c:v>41166</c:v>
                </c:pt>
                <c:pt idx="988">
                  <c:v>41167</c:v>
                </c:pt>
                <c:pt idx="989">
                  <c:v>41168</c:v>
                </c:pt>
                <c:pt idx="990">
                  <c:v>41169</c:v>
                </c:pt>
                <c:pt idx="991">
                  <c:v>41170</c:v>
                </c:pt>
                <c:pt idx="992">
                  <c:v>41171</c:v>
                </c:pt>
                <c:pt idx="993">
                  <c:v>41172</c:v>
                </c:pt>
                <c:pt idx="994">
                  <c:v>41173</c:v>
                </c:pt>
                <c:pt idx="995">
                  <c:v>41174</c:v>
                </c:pt>
                <c:pt idx="996">
                  <c:v>41175</c:v>
                </c:pt>
                <c:pt idx="997">
                  <c:v>41176</c:v>
                </c:pt>
                <c:pt idx="998">
                  <c:v>41177</c:v>
                </c:pt>
                <c:pt idx="999">
                  <c:v>41178</c:v>
                </c:pt>
                <c:pt idx="1000">
                  <c:v>41179</c:v>
                </c:pt>
                <c:pt idx="1001">
                  <c:v>41180</c:v>
                </c:pt>
                <c:pt idx="1002">
                  <c:v>41181</c:v>
                </c:pt>
                <c:pt idx="1003">
                  <c:v>41182</c:v>
                </c:pt>
                <c:pt idx="1004">
                  <c:v>41183</c:v>
                </c:pt>
                <c:pt idx="1005">
                  <c:v>41184</c:v>
                </c:pt>
                <c:pt idx="1006">
                  <c:v>41185</c:v>
                </c:pt>
                <c:pt idx="1007">
                  <c:v>41186</c:v>
                </c:pt>
                <c:pt idx="1008">
                  <c:v>41187</c:v>
                </c:pt>
                <c:pt idx="1009">
                  <c:v>41188</c:v>
                </c:pt>
                <c:pt idx="1010">
                  <c:v>41189</c:v>
                </c:pt>
                <c:pt idx="1011">
                  <c:v>41190</c:v>
                </c:pt>
                <c:pt idx="1012">
                  <c:v>41191</c:v>
                </c:pt>
                <c:pt idx="1013">
                  <c:v>41192</c:v>
                </c:pt>
                <c:pt idx="1014">
                  <c:v>41193</c:v>
                </c:pt>
                <c:pt idx="1015">
                  <c:v>41194</c:v>
                </c:pt>
                <c:pt idx="1016">
                  <c:v>41195</c:v>
                </c:pt>
                <c:pt idx="1017">
                  <c:v>41196</c:v>
                </c:pt>
                <c:pt idx="1018">
                  <c:v>41197</c:v>
                </c:pt>
                <c:pt idx="1019">
                  <c:v>41198</c:v>
                </c:pt>
                <c:pt idx="1020">
                  <c:v>41199</c:v>
                </c:pt>
                <c:pt idx="1021">
                  <c:v>41200</c:v>
                </c:pt>
                <c:pt idx="1022">
                  <c:v>41201</c:v>
                </c:pt>
                <c:pt idx="1023">
                  <c:v>41202</c:v>
                </c:pt>
                <c:pt idx="1024">
                  <c:v>41203</c:v>
                </c:pt>
                <c:pt idx="1025">
                  <c:v>41204</c:v>
                </c:pt>
                <c:pt idx="1026">
                  <c:v>41205</c:v>
                </c:pt>
                <c:pt idx="1027">
                  <c:v>41206</c:v>
                </c:pt>
                <c:pt idx="1028">
                  <c:v>41207</c:v>
                </c:pt>
                <c:pt idx="1029">
                  <c:v>41208</c:v>
                </c:pt>
                <c:pt idx="1030">
                  <c:v>41209</c:v>
                </c:pt>
                <c:pt idx="1031">
                  <c:v>41210</c:v>
                </c:pt>
                <c:pt idx="1032">
                  <c:v>41211</c:v>
                </c:pt>
                <c:pt idx="1033">
                  <c:v>41212</c:v>
                </c:pt>
                <c:pt idx="1034">
                  <c:v>41213</c:v>
                </c:pt>
                <c:pt idx="1035">
                  <c:v>41214</c:v>
                </c:pt>
                <c:pt idx="1036">
                  <c:v>41215</c:v>
                </c:pt>
                <c:pt idx="1037">
                  <c:v>41216</c:v>
                </c:pt>
                <c:pt idx="1038">
                  <c:v>41217</c:v>
                </c:pt>
                <c:pt idx="1039">
                  <c:v>41218</c:v>
                </c:pt>
                <c:pt idx="1040">
                  <c:v>41219</c:v>
                </c:pt>
                <c:pt idx="1041">
                  <c:v>41220</c:v>
                </c:pt>
                <c:pt idx="1042">
                  <c:v>41221</c:v>
                </c:pt>
                <c:pt idx="1043">
                  <c:v>41222</c:v>
                </c:pt>
                <c:pt idx="1044">
                  <c:v>41223</c:v>
                </c:pt>
                <c:pt idx="1045">
                  <c:v>41224</c:v>
                </c:pt>
                <c:pt idx="1046">
                  <c:v>41225</c:v>
                </c:pt>
                <c:pt idx="1047">
                  <c:v>41226</c:v>
                </c:pt>
                <c:pt idx="1048">
                  <c:v>41227</c:v>
                </c:pt>
                <c:pt idx="1049">
                  <c:v>41228</c:v>
                </c:pt>
                <c:pt idx="1050">
                  <c:v>41229</c:v>
                </c:pt>
                <c:pt idx="1051">
                  <c:v>41230</c:v>
                </c:pt>
                <c:pt idx="1052">
                  <c:v>41231</c:v>
                </c:pt>
                <c:pt idx="1053">
                  <c:v>41232</c:v>
                </c:pt>
                <c:pt idx="1054">
                  <c:v>41233</c:v>
                </c:pt>
                <c:pt idx="1055">
                  <c:v>41234</c:v>
                </c:pt>
                <c:pt idx="1056">
                  <c:v>41235</c:v>
                </c:pt>
                <c:pt idx="1057">
                  <c:v>41236</c:v>
                </c:pt>
                <c:pt idx="1058">
                  <c:v>41237</c:v>
                </c:pt>
                <c:pt idx="1059">
                  <c:v>41238</c:v>
                </c:pt>
                <c:pt idx="1060">
                  <c:v>41239</c:v>
                </c:pt>
                <c:pt idx="1061">
                  <c:v>41240</c:v>
                </c:pt>
                <c:pt idx="1062">
                  <c:v>41241</c:v>
                </c:pt>
                <c:pt idx="1063">
                  <c:v>41242</c:v>
                </c:pt>
                <c:pt idx="1064">
                  <c:v>41243</c:v>
                </c:pt>
                <c:pt idx="1065">
                  <c:v>41244</c:v>
                </c:pt>
                <c:pt idx="1066">
                  <c:v>41245</c:v>
                </c:pt>
                <c:pt idx="1067">
                  <c:v>41246</c:v>
                </c:pt>
                <c:pt idx="1068">
                  <c:v>41247</c:v>
                </c:pt>
                <c:pt idx="1069">
                  <c:v>41248</c:v>
                </c:pt>
                <c:pt idx="1070">
                  <c:v>41249</c:v>
                </c:pt>
                <c:pt idx="1071">
                  <c:v>41250</c:v>
                </c:pt>
                <c:pt idx="1072">
                  <c:v>41251</c:v>
                </c:pt>
                <c:pt idx="1073">
                  <c:v>41252</c:v>
                </c:pt>
                <c:pt idx="1074">
                  <c:v>41253</c:v>
                </c:pt>
                <c:pt idx="1075">
                  <c:v>41254</c:v>
                </c:pt>
                <c:pt idx="1076">
                  <c:v>41255</c:v>
                </c:pt>
                <c:pt idx="1077">
                  <c:v>41256</c:v>
                </c:pt>
                <c:pt idx="1078">
                  <c:v>41257</c:v>
                </c:pt>
                <c:pt idx="1079">
                  <c:v>41258</c:v>
                </c:pt>
                <c:pt idx="1080">
                  <c:v>41259</c:v>
                </c:pt>
                <c:pt idx="1081">
                  <c:v>41260</c:v>
                </c:pt>
                <c:pt idx="1082">
                  <c:v>41261</c:v>
                </c:pt>
                <c:pt idx="1083">
                  <c:v>41262</c:v>
                </c:pt>
                <c:pt idx="1084">
                  <c:v>41263</c:v>
                </c:pt>
                <c:pt idx="1085">
                  <c:v>41264</c:v>
                </c:pt>
                <c:pt idx="1086">
                  <c:v>41265</c:v>
                </c:pt>
                <c:pt idx="1087">
                  <c:v>41266</c:v>
                </c:pt>
                <c:pt idx="1088">
                  <c:v>41267</c:v>
                </c:pt>
                <c:pt idx="1089">
                  <c:v>41268</c:v>
                </c:pt>
                <c:pt idx="1090">
                  <c:v>41269</c:v>
                </c:pt>
                <c:pt idx="1091">
                  <c:v>41270</c:v>
                </c:pt>
                <c:pt idx="1092">
                  <c:v>41271</c:v>
                </c:pt>
                <c:pt idx="1093">
                  <c:v>41272</c:v>
                </c:pt>
                <c:pt idx="1094">
                  <c:v>41273</c:v>
                </c:pt>
                <c:pt idx="1095">
                  <c:v>41274</c:v>
                </c:pt>
                <c:pt idx="1096">
                  <c:v>41275</c:v>
                </c:pt>
                <c:pt idx="1097">
                  <c:v>41276</c:v>
                </c:pt>
                <c:pt idx="1098">
                  <c:v>41277</c:v>
                </c:pt>
                <c:pt idx="1099">
                  <c:v>41278</c:v>
                </c:pt>
                <c:pt idx="1100">
                  <c:v>41279</c:v>
                </c:pt>
                <c:pt idx="1101">
                  <c:v>41280</c:v>
                </c:pt>
                <c:pt idx="1102">
                  <c:v>41281</c:v>
                </c:pt>
                <c:pt idx="1103">
                  <c:v>41282</c:v>
                </c:pt>
                <c:pt idx="1104">
                  <c:v>41283</c:v>
                </c:pt>
                <c:pt idx="1105">
                  <c:v>41284</c:v>
                </c:pt>
                <c:pt idx="1106">
                  <c:v>41285</c:v>
                </c:pt>
                <c:pt idx="1107">
                  <c:v>41286</c:v>
                </c:pt>
                <c:pt idx="1108">
                  <c:v>41287</c:v>
                </c:pt>
                <c:pt idx="1109">
                  <c:v>41288</c:v>
                </c:pt>
                <c:pt idx="1110">
                  <c:v>41289</c:v>
                </c:pt>
                <c:pt idx="1111">
                  <c:v>41290</c:v>
                </c:pt>
                <c:pt idx="1112">
                  <c:v>41291</c:v>
                </c:pt>
                <c:pt idx="1113">
                  <c:v>41292</c:v>
                </c:pt>
                <c:pt idx="1114">
                  <c:v>41293</c:v>
                </c:pt>
                <c:pt idx="1115">
                  <c:v>41294</c:v>
                </c:pt>
                <c:pt idx="1116">
                  <c:v>41295</c:v>
                </c:pt>
                <c:pt idx="1117">
                  <c:v>41296</c:v>
                </c:pt>
                <c:pt idx="1118">
                  <c:v>41297</c:v>
                </c:pt>
                <c:pt idx="1119">
                  <c:v>41298</c:v>
                </c:pt>
                <c:pt idx="1120">
                  <c:v>41299</c:v>
                </c:pt>
                <c:pt idx="1121">
                  <c:v>41300</c:v>
                </c:pt>
                <c:pt idx="1122">
                  <c:v>41301</c:v>
                </c:pt>
                <c:pt idx="1123">
                  <c:v>41302</c:v>
                </c:pt>
                <c:pt idx="1124">
                  <c:v>41303</c:v>
                </c:pt>
                <c:pt idx="1125">
                  <c:v>41304</c:v>
                </c:pt>
                <c:pt idx="1126">
                  <c:v>41305</c:v>
                </c:pt>
                <c:pt idx="1127">
                  <c:v>41306</c:v>
                </c:pt>
                <c:pt idx="1128">
                  <c:v>41307</c:v>
                </c:pt>
                <c:pt idx="1129">
                  <c:v>41308</c:v>
                </c:pt>
                <c:pt idx="1130">
                  <c:v>41309</c:v>
                </c:pt>
                <c:pt idx="1131">
                  <c:v>41310</c:v>
                </c:pt>
                <c:pt idx="1132">
                  <c:v>41311</c:v>
                </c:pt>
                <c:pt idx="1133">
                  <c:v>41312</c:v>
                </c:pt>
                <c:pt idx="1134">
                  <c:v>41313</c:v>
                </c:pt>
                <c:pt idx="1135">
                  <c:v>41314</c:v>
                </c:pt>
                <c:pt idx="1136">
                  <c:v>41315</c:v>
                </c:pt>
                <c:pt idx="1137">
                  <c:v>41316</c:v>
                </c:pt>
                <c:pt idx="1138">
                  <c:v>41317</c:v>
                </c:pt>
                <c:pt idx="1139">
                  <c:v>41318</c:v>
                </c:pt>
                <c:pt idx="1140">
                  <c:v>41319</c:v>
                </c:pt>
                <c:pt idx="1141">
                  <c:v>41320</c:v>
                </c:pt>
                <c:pt idx="1142">
                  <c:v>41321</c:v>
                </c:pt>
                <c:pt idx="1143">
                  <c:v>41322</c:v>
                </c:pt>
                <c:pt idx="1144">
                  <c:v>41323</c:v>
                </c:pt>
                <c:pt idx="1145">
                  <c:v>41324</c:v>
                </c:pt>
                <c:pt idx="1146">
                  <c:v>41325</c:v>
                </c:pt>
                <c:pt idx="1147">
                  <c:v>41326</c:v>
                </c:pt>
                <c:pt idx="1148">
                  <c:v>41327</c:v>
                </c:pt>
                <c:pt idx="1149">
                  <c:v>41328</c:v>
                </c:pt>
                <c:pt idx="1150">
                  <c:v>41329</c:v>
                </c:pt>
                <c:pt idx="1151">
                  <c:v>41330</c:v>
                </c:pt>
                <c:pt idx="1152">
                  <c:v>41331</c:v>
                </c:pt>
                <c:pt idx="1153">
                  <c:v>41332</c:v>
                </c:pt>
                <c:pt idx="1154">
                  <c:v>41333</c:v>
                </c:pt>
                <c:pt idx="1155">
                  <c:v>41334</c:v>
                </c:pt>
                <c:pt idx="1156">
                  <c:v>41335</c:v>
                </c:pt>
                <c:pt idx="1157">
                  <c:v>41336</c:v>
                </c:pt>
                <c:pt idx="1158">
                  <c:v>41337</c:v>
                </c:pt>
                <c:pt idx="1159">
                  <c:v>41338</c:v>
                </c:pt>
                <c:pt idx="1160">
                  <c:v>41339</c:v>
                </c:pt>
                <c:pt idx="1161">
                  <c:v>41340</c:v>
                </c:pt>
                <c:pt idx="1162">
                  <c:v>41341</c:v>
                </c:pt>
                <c:pt idx="1163">
                  <c:v>41342</c:v>
                </c:pt>
                <c:pt idx="1164">
                  <c:v>41343</c:v>
                </c:pt>
                <c:pt idx="1165">
                  <c:v>41344</c:v>
                </c:pt>
                <c:pt idx="1166">
                  <c:v>41345</c:v>
                </c:pt>
                <c:pt idx="1167">
                  <c:v>41346</c:v>
                </c:pt>
                <c:pt idx="1168">
                  <c:v>41347</c:v>
                </c:pt>
                <c:pt idx="1169">
                  <c:v>41348</c:v>
                </c:pt>
                <c:pt idx="1170">
                  <c:v>41349</c:v>
                </c:pt>
                <c:pt idx="1171">
                  <c:v>41350</c:v>
                </c:pt>
                <c:pt idx="1172">
                  <c:v>41351</c:v>
                </c:pt>
                <c:pt idx="1173">
                  <c:v>41352</c:v>
                </c:pt>
                <c:pt idx="1174">
                  <c:v>41353</c:v>
                </c:pt>
                <c:pt idx="1175">
                  <c:v>41354</c:v>
                </c:pt>
                <c:pt idx="1176">
                  <c:v>41355</c:v>
                </c:pt>
                <c:pt idx="1177">
                  <c:v>41356</c:v>
                </c:pt>
                <c:pt idx="1178">
                  <c:v>41357</c:v>
                </c:pt>
                <c:pt idx="1179">
                  <c:v>41358</c:v>
                </c:pt>
                <c:pt idx="1180">
                  <c:v>41359</c:v>
                </c:pt>
                <c:pt idx="1181">
                  <c:v>41360</c:v>
                </c:pt>
                <c:pt idx="1182">
                  <c:v>41361</c:v>
                </c:pt>
                <c:pt idx="1183">
                  <c:v>41362</c:v>
                </c:pt>
                <c:pt idx="1184">
                  <c:v>41363</c:v>
                </c:pt>
                <c:pt idx="1185">
                  <c:v>41364</c:v>
                </c:pt>
                <c:pt idx="1186">
                  <c:v>41365</c:v>
                </c:pt>
                <c:pt idx="1187">
                  <c:v>41366</c:v>
                </c:pt>
                <c:pt idx="1188">
                  <c:v>41367</c:v>
                </c:pt>
                <c:pt idx="1189">
                  <c:v>41368</c:v>
                </c:pt>
                <c:pt idx="1190">
                  <c:v>41369</c:v>
                </c:pt>
                <c:pt idx="1191">
                  <c:v>41370</c:v>
                </c:pt>
                <c:pt idx="1192">
                  <c:v>41371</c:v>
                </c:pt>
                <c:pt idx="1193">
                  <c:v>41372</c:v>
                </c:pt>
                <c:pt idx="1194">
                  <c:v>41373</c:v>
                </c:pt>
                <c:pt idx="1195">
                  <c:v>41374</c:v>
                </c:pt>
                <c:pt idx="1196">
                  <c:v>41375</c:v>
                </c:pt>
                <c:pt idx="1197">
                  <c:v>41376</c:v>
                </c:pt>
                <c:pt idx="1198">
                  <c:v>41377</c:v>
                </c:pt>
                <c:pt idx="1199">
                  <c:v>41378</c:v>
                </c:pt>
                <c:pt idx="1200">
                  <c:v>41379</c:v>
                </c:pt>
                <c:pt idx="1201">
                  <c:v>41380</c:v>
                </c:pt>
                <c:pt idx="1202">
                  <c:v>41381</c:v>
                </c:pt>
                <c:pt idx="1203">
                  <c:v>41382</c:v>
                </c:pt>
                <c:pt idx="1204">
                  <c:v>41383</c:v>
                </c:pt>
                <c:pt idx="1205">
                  <c:v>41384</c:v>
                </c:pt>
                <c:pt idx="1206">
                  <c:v>41385</c:v>
                </c:pt>
                <c:pt idx="1207">
                  <c:v>41386</c:v>
                </c:pt>
                <c:pt idx="1208">
                  <c:v>41387</c:v>
                </c:pt>
                <c:pt idx="1209">
                  <c:v>41388</c:v>
                </c:pt>
                <c:pt idx="1210">
                  <c:v>41389</c:v>
                </c:pt>
                <c:pt idx="1211">
                  <c:v>41390</c:v>
                </c:pt>
                <c:pt idx="1212">
                  <c:v>41391</c:v>
                </c:pt>
                <c:pt idx="1213">
                  <c:v>41392</c:v>
                </c:pt>
                <c:pt idx="1214">
                  <c:v>41393</c:v>
                </c:pt>
                <c:pt idx="1215">
                  <c:v>41394</c:v>
                </c:pt>
                <c:pt idx="1216">
                  <c:v>41395</c:v>
                </c:pt>
                <c:pt idx="1217">
                  <c:v>41396</c:v>
                </c:pt>
                <c:pt idx="1218">
                  <c:v>41397</c:v>
                </c:pt>
                <c:pt idx="1219">
                  <c:v>41398</c:v>
                </c:pt>
                <c:pt idx="1220">
                  <c:v>41399</c:v>
                </c:pt>
                <c:pt idx="1221">
                  <c:v>41400</c:v>
                </c:pt>
                <c:pt idx="1222">
                  <c:v>41401</c:v>
                </c:pt>
                <c:pt idx="1223">
                  <c:v>41402</c:v>
                </c:pt>
                <c:pt idx="1224">
                  <c:v>41403</c:v>
                </c:pt>
                <c:pt idx="1225">
                  <c:v>41404</c:v>
                </c:pt>
                <c:pt idx="1226">
                  <c:v>41405</c:v>
                </c:pt>
                <c:pt idx="1227">
                  <c:v>41406</c:v>
                </c:pt>
                <c:pt idx="1228">
                  <c:v>41407</c:v>
                </c:pt>
                <c:pt idx="1229">
                  <c:v>41408</c:v>
                </c:pt>
                <c:pt idx="1230">
                  <c:v>41409</c:v>
                </c:pt>
                <c:pt idx="1231">
                  <c:v>41410</c:v>
                </c:pt>
                <c:pt idx="1232">
                  <c:v>41411</c:v>
                </c:pt>
                <c:pt idx="1233">
                  <c:v>41412</c:v>
                </c:pt>
                <c:pt idx="1234">
                  <c:v>41413</c:v>
                </c:pt>
                <c:pt idx="1235">
                  <c:v>41414</c:v>
                </c:pt>
                <c:pt idx="1236">
                  <c:v>41415</c:v>
                </c:pt>
                <c:pt idx="1237">
                  <c:v>41416</c:v>
                </c:pt>
                <c:pt idx="1238">
                  <c:v>41417</c:v>
                </c:pt>
                <c:pt idx="1239">
                  <c:v>41418</c:v>
                </c:pt>
                <c:pt idx="1240">
                  <c:v>41419</c:v>
                </c:pt>
                <c:pt idx="1241">
                  <c:v>41420</c:v>
                </c:pt>
                <c:pt idx="1242">
                  <c:v>41421</c:v>
                </c:pt>
                <c:pt idx="1243">
                  <c:v>41422</c:v>
                </c:pt>
                <c:pt idx="1244">
                  <c:v>41423</c:v>
                </c:pt>
                <c:pt idx="1245">
                  <c:v>41424</c:v>
                </c:pt>
                <c:pt idx="1246">
                  <c:v>41425</c:v>
                </c:pt>
                <c:pt idx="1247">
                  <c:v>41426</c:v>
                </c:pt>
                <c:pt idx="1248">
                  <c:v>41427</c:v>
                </c:pt>
                <c:pt idx="1249">
                  <c:v>41428</c:v>
                </c:pt>
                <c:pt idx="1250">
                  <c:v>41429</c:v>
                </c:pt>
                <c:pt idx="1251">
                  <c:v>41430</c:v>
                </c:pt>
                <c:pt idx="1252">
                  <c:v>41431</c:v>
                </c:pt>
                <c:pt idx="1253">
                  <c:v>41432</c:v>
                </c:pt>
                <c:pt idx="1254">
                  <c:v>41433</c:v>
                </c:pt>
                <c:pt idx="1255">
                  <c:v>41434</c:v>
                </c:pt>
                <c:pt idx="1256">
                  <c:v>41435</c:v>
                </c:pt>
                <c:pt idx="1257">
                  <c:v>41436</c:v>
                </c:pt>
                <c:pt idx="1258">
                  <c:v>41437</c:v>
                </c:pt>
                <c:pt idx="1259">
                  <c:v>41438</c:v>
                </c:pt>
                <c:pt idx="1260">
                  <c:v>41439</c:v>
                </c:pt>
                <c:pt idx="1261">
                  <c:v>41440</c:v>
                </c:pt>
                <c:pt idx="1262">
                  <c:v>41441</c:v>
                </c:pt>
                <c:pt idx="1263">
                  <c:v>41442</c:v>
                </c:pt>
                <c:pt idx="1264">
                  <c:v>41443</c:v>
                </c:pt>
                <c:pt idx="1265">
                  <c:v>41444</c:v>
                </c:pt>
                <c:pt idx="1266">
                  <c:v>41445</c:v>
                </c:pt>
                <c:pt idx="1267">
                  <c:v>41446</c:v>
                </c:pt>
                <c:pt idx="1268">
                  <c:v>41447</c:v>
                </c:pt>
                <c:pt idx="1269">
                  <c:v>41448</c:v>
                </c:pt>
                <c:pt idx="1270">
                  <c:v>41449</c:v>
                </c:pt>
                <c:pt idx="1271">
                  <c:v>41450</c:v>
                </c:pt>
                <c:pt idx="1272">
                  <c:v>41451</c:v>
                </c:pt>
                <c:pt idx="1273">
                  <c:v>41452</c:v>
                </c:pt>
                <c:pt idx="1274">
                  <c:v>41453</c:v>
                </c:pt>
                <c:pt idx="1275">
                  <c:v>41454</c:v>
                </c:pt>
                <c:pt idx="1276">
                  <c:v>41455</c:v>
                </c:pt>
                <c:pt idx="1277">
                  <c:v>41456</c:v>
                </c:pt>
                <c:pt idx="1278">
                  <c:v>41457</c:v>
                </c:pt>
                <c:pt idx="1279">
                  <c:v>41458</c:v>
                </c:pt>
                <c:pt idx="1280">
                  <c:v>41459</c:v>
                </c:pt>
                <c:pt idx="1281">
                  <c:v>41460</c:v>
                </c:pt>
                <c:pt idx="1282">
                  <c:v>41461</c:v>
                </c:pt>
                <c:pt idx="1283">
                  <c:v>41462</c:v>
                </c:pt>
                <c:pt idx="1284">
                  <c:v>41463</c:v>
                </c:pt>
                <c:pt idx="1285">
                  <c:v>41464</c:v>
                </c:pt>
                <c:pt idx="1286">
                  <c:v>41465</c:v>
                </c:pt>
                <c:pt idx="1287">
                  <c:v>41466</c:v>
                </c:pt>
                <c:pt idx="1288">
                  <c:v>41467</c:v>
                </c:pt>
                <c:pt idx="1289">
                  <c:v>41468</c:v>
                </c:pt>
                <c:pt idx="1290">
                  <c:v>41469</c:v>
                </c:pt>
                <c:pt idx="1291">
                  <c:v>41470</c:v>
                </c:pt>
                <c:pt idx="1292">
                  <c:v>41471</c:v>
                </c:pt>
                <c:pt idx="1293">
                  <c:v>41472</c:v>
                </c:pt>
                <c:pt idx="1294">
                  <c:v>41473</c:v>
                </c:pt>
                <c:pt idx="1295">
                  <c:v>41474</c:v>
                </c:pt>
                <c:pt idx="1296">
                  <c:v>41475</c:v>
                </c:pt>
                <c:pt idx="1297">
                  <c:v>41476</c:v>
                </c:pt>
                <c:pt idx="1298">
                  <c:v>41477</c:v>
                </c:pt>
                <c:pt idx="1299">
                  <c:v>41478</c:v>
                </c:pt>
                <c:pt idx="1300">
                  <c:v>41479</c:v>
                </c:pt>
                <c:pt idx="1301">
                  <c:v>41480</c:v>
                </c:pt>
                <c:pt idx="1302">
                  <c:v>41481</c:v>
                </c:pt>
                <c:pt idx="1303">
                  <c:v>41482</c:v>
                </c:pt>
                <c:pt idx="1304">
                  <c:v>41483</c:v>
                </c:pt>
                <c:pt idx="1305">
                  <c:v>41484</c:v>
                </c:pt>
                <c:pt idx="1306">
                  <c:v>41485</c:v>
                </c:pt>
                <c:pt idx="1307">
                  <c:v>41486</c:v>
                </c:pt>
                <c:pt idx="1308">
                  <c:v>41487</c:v>
                </c:pt>
                <c:pt idx="1309">
                  <c:v>41488</c:v>
                </c:pt>
                <c:pt idx="1310">
                  <c:v>41489</c:v>
                </c:pt>
                <c:pt idx="1311">
                  <c:v>41490</c:v>
                </c:pt>
                <c:pt idx="1312">
                  <c:v>41491</c:v>
                </c:pt>
                <c:pt idx="1313">
                  <c:v>41492</c:v>
                </c:pt>
                <c:pt idx="1314">
                  <c:v>41493</c:v>
                </c:pt>
                <c:pt idx="1315">
                  <c:v>41494</c:v>
                </c:pt>
                <c:pt idx="1316">
                  <c:v>41495</c:v>
                </c:pt>
                <c:pt idx="1317">
                  <c:v>41496</c:v>
                </c:pt>
                <c:pt idx="1318">
                  <c:v>41497</c:v>
                </c:pt>
                <c:pt idx="1319">
                  <c:v>41498</c:v>
                </c:pt>
                <c:pt idx="1320">
                  <c:v>41499</c:v>
                </c:pt>
                <c:pt idx="1321">
                  <c:v>41500</c:v>
                </c:pt>
                <c:pt idx="1322">
                  <c:v>41501</c:v>
                </c:pt>
                <c:pt idx="1323">
                  <c:v>41502</c:v>
                </c:pt>
                <c:pt idx="1324">
                  <c:v>41503</c:v>
                </c:pt>
                <c:pt idx="1325">
                  <c:v>41504</c:v>
                </c:pt>
                <c:pt idx="1326">
                  <c:v>41505</c:v>
                </c:pt>
                <c:pt idx="1327">
                  <c:v>41506</c:v>
                </c:pt>
                <c:pt idx="1328">
                  <c:v>41507</c:v>
                </c:pt>
                <c:pt idx="1329">
                  <c:v>41508</c:v>
                </c:pt>
                <c:pt idx="1330">
                  <c:v>41509</c:v>
                </c:pt>
                <c:pt idx="1331">
                  <c:v>41510</c:v>
                </c:pt>
                <c:pt idx="1332">
                  <c:v>41511</c:v>
                </c:pt>
                <c:pt idx="1333">
                  <c:v>41512</c:v>
                </c:pt>
                <c:pt idx="1334">
                  <c:v>41513</c:v>
                </c:pt>
                <c:pt idx="1335">
                  <c:v>41514</c:v>
                </c:pt>
                <c:pt idx="1336">
                  <c:v>41515</c:v>
                </c:pt>
                <c:pt idx="1337">
                  <c:v>41516</c:v>
                </c:pt>
                <c:pt idx="1338">
                  <c:v>41517</c:v>
                </c:pt>
                <c:pt idx="1339">
                  <c:v>41518</c:v>
                </c:pt>
                <c:pt idx="1340">
                  <c:v>41519</c:v>
                </c:pt>
                <c:pt idx="1341">
                  <c:v>41520</c:v>
                </c:pt>
                <c:pt idx="1342">
                  <c:v>41521</c:v>
                </c:pt>
                <c:pt idx="1343">
                  <c:v>41522</c:v>
                </c:pt>
                <c:pt idx="1344">
                  <c:v>41523</c:v>
                </c:pt>
                <c:pt idx="1345">
                  <c:v>41524</c:v>
                </c:pt>
                <c:pt idx="1346">
                  <c:v>41525</c:v>
                </c:pt>
                <c:pt idx="1347">
                  <c:v>41526</c:v>
                </c:pt>
                <c:pt idx="1348">
                  <c:v>41527</c:v>
                </c:pt>
                <c:pt idx="1349">
                  <c:v>41528</c:v>
                </c:pt>
                <c:pt idx="1350">
                  <c:v>41529</c:v>
                </c:pt>
                <c:pt idx="1351">
                  <c:v>41530</c:v>
                </c:pt>
                <c:pt idx="1352">
                  <c:v>41531</c:v>
                </c:pt>
                <c:pt idx="1353">
                  <c:v>41532</c:v>
                </c:pt>
                <c:pt idx="1354">
                  <c:v>41533</c:v>
                </c:pt>
                <c:pt idx="1355">
                  <c:v>41534</c:v>
                </c:pt>
                <c:pt idx="1356">
                  <c:v>41535</c:v>
                </c:pt>
                <c:pt idx="1357">
                  <c:v>41536</c:v>
                </c:pt>
                <c:pt idx="1358">
                  <c:v>41537</c:v>
                </c:pt>
                <c:pt idx="1359">
                  <c:v>41538</c:v>
                </c:pt>
                <c:pt idx="1360">
                  <c:v>41539</c:v>
                </c:pt>
                <c:pt idx="1361">
                  <c:v>41540</c:v>
                </c:pt>
                <c:pt idx="1362">
                  <c:v>41541</c:v>
                </c:pt>
                <c:pt idx="1363">
                  <c:v>41542</c:v>
                </c:pt>
                <c:pt idx="1364">
                  <c:v>41543</c:v>
                </c:pt>
                <c:pt idx="1365">
                  <c:v>41544</c:v>
                </c:pt>
                <c:pt idx="1366">
                  <c:v>41545</c:v>
                </c:pt>
                <c:pt idx="1367">
                  <c:v>41546</c:v>
                </c:pt>
                <c:pt idx="1368">
                  <c:v>41547</c:v>
                </c:pt>
                <c:pt idx="1369">
                  <c:v>41548</c:v>
                </c:pt>
                <c:pt idx="1370">
                  <c:v>41549</c:v>
                </c:pt>
                <c:pt idx="1371">
                  <c:v>41550</c:v>
                </c:pt>
                <c:pt idx="1372">
                  <c:v>41551</c:v>
                </c:pt>
                <c:pt idx="1373">
                  <c:v>41552</c:v>
                </c:pt>
                <c:pt idx="1374">
                  <c:v>41553</c:v>
                </c:pt>
                <c:pt idx="1375">
                  <c:v>41554</c:v>
                </c:pt>
                <c:pt idx="1376">
                  <c:v>41555</c:v>
                </c:pt>
                <c:pt idx="1377">
                  <c:v>41556</c:v>
                </c:pt>
                <c:pt idx="1378">
                  <c:v>41557</c:v>
                </c:pt>
                <c:pt idx="1379">
                  <c:v>41558</c:v>
                </c:pt>
                <c:pt idx="1380">
                  <c:v>41559</c:v>
                </c:pt>
                <c:pt idx="1381">
                  <c:v>41560</c:v>
                </c:pt>
                <c:pt idx="1382">
                  <c:v>41561</c:v>
                </c:pt>
                <c:pt idx="1383">
                  <c:v>41562</c:v>
                </c:pt>
                <c:pt idx="1384">
                  <c:v>41563</c:v>
                </c:pt>
                <c:pt idx="1385">
                  <c:v>41564</c:v>
                </c:pt>
                <c:pt idx="1386">
                  <c:v>41565</c:v>
                </c:pt>
                <c:pt idx="1387">
                  <c:v>41566</c:v>
                </c:pt>
                <c:pt idx="1388">
                  <c:v>41567</c:v>
                </c:pt>
                <c:pt idx="1389">
                  <c:v>41568</c:v>
                </c:pt>
                <c:pt idx="1390">
                  <c:v>41569</c:v>
                </c:pt>
                <c:pt idx="1391">
                  <c:v>41570</c:v>
                </c:pt>
                <c:pt idx="1392">
                  <c:v>41571</c:v>
                </c:pt>
                <c:pt idx="1393">
                  <c:v>41572</c:v>
                </c:pt>
                <c:pt idx="1394">
                  <c:v>41573</c:v>
                </c:pt>
                <c:pt idx="1395">
                  <c:v>41574</c:v>
                </c:pt>
                <c:pt idx="1396">
                  <c:v>41575</c:v>
                </c:pt>
                <c:pt idx="1397">
                  <c:v>41576</c:v>
                </c:pt>
                <c:pt idx="1398">
                  <c:v>41577</c:v>
                </c:pt>
                <c:pt idx="1399">
                  <c:v>41578</c:v>
                </c:pt>
                <c:pt idx="1400">
                  <c:v>41579</c:v>
                </c:pt>
                <c:pt idx="1401">
                  <c:v>41580</c:v>
                </c:pt>
                <c:pt idx="1402">
                  <c:v>41581</c:v>
                </c:pt>
                <c:pt idx="1403">
                  <c:v>41582</c:v>
                </c:pt>
                <c:pt idx="1404">
                  <c:v>41583</c:v>
                </c:pt>
                <c:pt idx="1405">
                  <c:v>41584</c:v>
                </c:pt>
                <c:pt idx="1406">
                  <c:v>41585</c:v>
                </c:pt>
                <c:pt idx="1407">
                  <c:v>41586</c:v>
                </c:pt>
                <c:pt idx="1408">
                  <c:v>41587</c:v>
                </c:pt>
                <c:pt idx="1409">
                  <c:v>41588</c:v>
                </c:pt>
                <c:pt idx="1410">
                  <c:v>41589</c:v>
                </c:pt>
                <c:pt idx="1411">
                  <c:v>41590</c:v>
                </c:pt>
                <c:pt idx="1412">
                  <c:v>41591</c:v>
                </c:pt>
                <c:pt idx="1413">
                  <c:v>41592</c:v>
                </c:pt>
                <c:pt idx="1414">
                  <c:v>41593</c:v>
                </c:pt>
                <c:pt idx="1415">
                  <c:v>41594</c:v>
                </c:pt>
                <c:pt idx="1416">
                  <c:v>41595</c:v>
                </c:pt>
                <c:pt idx="1417">
                  <c:v>41596</c:v>
                </c:pt>
                <c:pt idx="1418">
                  <c:v>41597</c:v>
                </c:pt>
                <c:pt idx="1419">
                  <c:v>41598</c:v>
                </c:pt>
                <c:pt idx="1420">
                  <c:v>41599</c:v>
                </c:pt>
                <c:pt idx="1421">
                  <c:v>41600</c:v>
                </c:pt>
                <c:pt idx="1422">
                  <c:v>41601</c:v>
                </c:pt>
                <c:pt idx="1423">
                  <c:v>41602</c:v>
                </c:pt>
                <c:pt idx="1424">
                  <c:v>41603</c:v>
                </c:pt>
                <c:pt idx="1425">
                  <c:v>41604</c:v>
                </c:pt>
                <c:pt idx="1426">
                  <c:v>41605</c:v>
                </c:pt>
                <c:pt idx="1427">
                  <c:v>41606</c:v>
                </c:pt>
                <c:pt idx="1428">
                  <c:v>41607</c:v>
                </c:pt>
                <c:pt idx="1429">
                  <c:v>41608</c:v>
                </c:pt>
                <c:pt idx="1430">
                  <c:v>41609</c:v>
                </c:pt>
                <c:pt idx="1431">
                  <c:v>41610</c:v>
                </c:pt>
                <c:pt idx="1432">
                  <c:v>41611</c:v>
                </c:pt>
                <c:pt idx="1433">
                  <c:v>41612</c:v>
                </c:pt>
                <c:pt idx="1434">
                  <c:v>41613</c:v>
                </c:pt>
                <c:pt idx="1435">
                  <c:v>41614</c:v>
                </c:pt>
                <c:pt idx="1436">
                  <c:v>41615</c:v>
                </c:pt>
                <c:pt idx="1437">
                  <c:v>41616</c:v>
                </c:pt>
                <c:pt idx="1438">
                  <c:v>41617</c:v>
                </c:pt>
                <c:pt idx="1439">
                  <c:v>41618</c:v>
                </c:pt>
                <c:pt idx="1440">
                  <c:v>41619</c:v>
                </c:pt>
                <c:pt idx="1441">
                  <c:v>41620</c:v>
                </c:pt>
                <c:pt idx="1442">
                  <c:v>41621</c:v>
                </c:pt>
                <c:pt idx="1443">
                  <c:v>41622</c:v>
                </c:pt>
                <c:pt idx="1444">
                  <c:v>41623</c:v>
                </c:pt>
                <c:pt idx="1445">
                  <c:v>41624</c:v>
                </c:pt>
                <c:pt idx="1446">
                  <c:v>41625</c:v>
                </c:pt>
                <c:pt idx="1447">
                  <c:v>41626</c:v>
                </c:pt>
                <c:pt idx="1448">
                  <c:v>41627</c:v>
                </c:pt>
                <c:pt idx="1449">
                  <c:v>41628</c:v>
                </c:pt>
                <c:pt idx="1450">
                  <c:v>41629</c:v>
                </c:pt>
                <c:pt idx="1451">
                  <c:v>41630</c:v>
                </c:pt>
                <c:pt idx="1452">
                  <c:v>41631</c:v>
                </c:pt>
                <c:pt idx="1453">
                  <c:v>41632</c:v>
                </c:pt>
                <c:pt idx="1454">
                  <c:v>41633</c:v>
                </c:pt>
                <c:pt idx="1455">
                  <c:v>41634</c:v>
                </c:pt>
                <c:pt idx="1456">
                  <c:v>41635</c:v>
                </c:pt>
                <c:pt idx="1457">
                  <c:v>41636</c:v>
                </c:pt>
                <c:pt idx="1458">
                  <c:v>41637</c:v>
                </c:pt>
                <c:pt idx="1459">
                  <c:v>41638</c:v>
                </c:pt>
                <c:pt idx="1460">
                  <c:v>41639</c:v>
                </c:pt>
                <c:pt idx="1461">
                  <c:v>41640</c:v>
                </c:pt>
                <c:pt idx="1462">
                  <c:v>41641</c:v>
                </c:pt>
                <c:pt idx="1463">
                  <c:v>41642</c:v>
                </c:pt>
                <c:pt idx="1464">
                  <c:v>41643</c:v>
                </c:pt>
                <c:pt idx="1465">
                  <c:v>41644</c:v>
                </c:pt>
                <c:pt idx="1466">
                  <c:v>41645</c:v>
                </c:pt>
                <c:pt idx="1467">
                  <c:v>41646</c:v>
                </c:pt>
                <c:pt idx="1468">
                  <c:v>41647</c:v>
                </c:pt>
                <c:pt idx="1469">
                  <c:v>41648</c:v>
                </c:pt>
                <c:pt idx="1470">
                  <c:v>41649</c:v>
                </c:pt>
                <c:pt idx="1471">
                  <c:v>41650</c:v>
                </c:pt>
                <c:pt idx="1472">
                  <c:v>41651</c:v>
                </c:pt>
                <c:pt idx="1473">
                  <c:v>41652</c:v>
                </c:pt>
                <c:pt idx="1474">
                  <c:v>41653</c:v>
                </c:pt>
                <c:pt idx="1475">
                  <c:v>41654</c:v>
                </c:pt>
                <c:pt idx="1476">
                  <c:v>41655</c:v>
                </c:pt>
                <c:pt idx="1477">
                  <c:v>41656</c:v>
                </c:pt>
                <c:pt idx="1478">
                  <c:v>41657</c:v>
                </c:pt>
                <c:pt idx="1479">
                  <c:v>41658</c:v>
                </c:pt>
                <c:pt idx="1480">
                  <c:v>41659</c:v>
                </c:pt>
                <c:pt idx="1481">
                  <c:v>41660</c:v>
                </c:pt>
                <c:pt idx="1482">
                  <c:v>41661</c:v>
                </c:pt>
                <c:pt idx="1483">
                  <c:v>41662</c:v>
                </c:pt>
                <c:pt idx="1484">
                  <c:v>41663</c:v>
                </c:pt>
                <c:pt idx="1485">
                  <c:v>41664</c:v>
                </c:pt>
                <c:pt idx="1486">
                  <c:v>41665</c:v>
                </c:pt>
                <c:pt idx="1487">
                  <c:v>41666</c:v>
                </c:pt>
                <c:pt idx="1488">
                  <c:v>41667</c:v>
                </c:pt>
                <c:pt idx="1489">
                  <c:v>41668</c:v>
                </c:pt>
                <c:pt idx="1490">
                  <c:v>41669</c:v>
                </c:pt>
                <c:pt idx="1491">
                  <c:v>41670</c:v>
                </c:pt>
                <c:pt idx="1492">
                  <c:v>41671</c:v>
                </c:pt>
                <c:pt idx="1493">
                  <c:v>41672</c:v>
                </c:pt>
                <c:pt idx="1494">
                  <c:v>41673</c:v>
                </c:pt>
                <c:pt idx="1495">
                  <c:v>41674</c:v>
                </c:pt>
                <c:pt idx="1496">
                  <c:v>41675</c:v>
                </c:pt>
                <c:pt idx="1497">
                  <c:v>41676</c:v>
                </c:pt>
                <c:pt idx="1498">
                  <c:v>41677</c:v>
                </c:pt>
                <c:pt idx="1499">
                  <c:v>41678</c:v>
                </c:pt>
                <c:pt idx="1500">
                  <c:v>41679</c:v>
                </c:pt>
                <c:pt idx="1501">
                  <c:v>41680</c:v>
                </c:pt>
                <c:pt idx="1502">
                  <c:v>41681</c:v>
                </c:pt>
                <c:pt idx="1503">
                  <c:v>41682</c:v>
                </c:pt>
                <c:pt idx="1504">
                  <c:v>41683</c:v>
                </c:pt>
                <c:pt idx="1505">
                  <c:v>41684</c:v>
                </c:pt>
                <c:pt idx="1506">
                  <c:v>41685</c:v>
                </c:pt>
                <c:pt idx="1507">
                  <c:v>41686</c:v>
                </c:pt>
                <c:pt idx="1508">
                  <c:v>41687</c:v>
                </c:pt>
                <c:pt idx="1509">
                  <c:v>41688</c:v>
                </c:pt>
                <c:pt idx="1510">
                  <c:v>41689</c:v>
                </c:pt>
                <c:pt idx="1511">
                  <c:v>41690</c:v>
                </c:pt>
                <c:pt idx="1512">
                  <c:v>41691</c:v>
                </c:pt>
                <c:pt idx="1513">
                  <c:v>41692</c:v>
                </c:pt>
                <c:pt idx="1514">
                  <c:v>41693</c:v>
                </c:pt>
                <c:pt idx="1515">
                  <c:v>41694</c:v>
                </c:pt>
                <c:pt idx="1516">
                  <c:v>41695</c:v>
                </c:pt>
                <c:pt idx="1517">
                  <c:v>41696</c:v>
                </c:pt>
                <c:pt idx="1518">
                  <c:v>41697</c:v>
                </c:pt>
                <c:pt idx="1519">
                  <c:v>41698</c:v>
                </c:pt>
                <c:pt idx="1520">
                  <c:v>41699</c:v>
                </c:pt>
                <c:pt idx="1521">
                  <c:v>41700</c:v>
                </c:pt>
                <c:pt idx="1522">
                  <c:v>41701</c:v>
                </c:pt>
                <c:pt idx="1523">
                  <c:v>41702</c:v>
                </c:pt>
                <c:pt idx="1524">
                  <c:v>41703</c:v>
                </c:pt>
                <c:pt idx="1525">
                  <c:v>41704</c:v>
                </c:pt>
                <c:pt idx="1526">
                  <c:v>41705</c:v>
                </c:pt>
                <c:pt idx="1527">
                  <c:v>41706</c:v>
                </c:pt>
                <c:pt idx="1528">
                  <c:v>41707</c:v>
                </c:pt>
                <c:pt idx="1529">
                  <c:v>41708</c:v>
                </c:pt>
                <c:pt idx="1530">
                  <c:v>41709</c:v>
                </c:pt>
                <c:pt idx="1531">
                  <c:v>41710</c:v>
                </c:pt>
                <c:pt idx="1532">
                  <c:v>41711</c:v>
                </c:pt>
                <c:pt idx="1533">
                  <c:v>41712</c:v>
                </c:pt>
                <c:pt idx="1534">
                  <c:v>41713</c:v>
                </c:pt>
                <c:pt idx="1535">
                  <c:v>41714</c:v>
                </c:pt>
                <c:pt idx="1536">
                  <c:v>41715</c:v>
                </c:pt>
                <c:pt idx="1537">
                  <c:v>41716</c:v>
                </c:pt>
                <c:pt idx="1538">
                  <c:v>41717</c:v>
                </c:pt>
                <c:pt idx="1539">
                  <c:v>41718</c:v>
                </c:pt>
                <c:pt idx="1540">
                  <c:v>41719</c:v>
                </c:pt>
                <c:pt idx="1541">
                  <c:v>41720</c:v>
                </c:pt>
                <c:pt idx="1542">
                  <c:v>41721</c:v>
                </c:pt>
                <c:pt idx="1543">
                  <c:v>41722</c:v>
                </c:pt>
                <c:pt idx="1544">
                  <c:v>41723</c:v>
                </c:pt>
                <c:pt idx="1545">
                  <c:v>41724</c:v>
                </c:pt>
                <c:pt idx="1546">
                  <c:v>41725</c:v>
                </c:pt>
                <c:pt idx="1547">
                  <c:v>41726</c:v>
                </c:pt>
                <c:pt idx="1548">
                  <c:v>41727</c:v>
                </c:pt>
                <c:pt idx="1549">
                  <c:v>41728</c:v>
                </c:pt>
                <c:pt idx="1550">
                  <c:v>41729</c:v>
                </c:pt>
                <c:pt idx="1551">
                  <c:v>41730</c:v>
                </c:pt>
                <c:pt idx="1552">
                  <c:v>41731</c:v>
                </c:pt>
                <c:pt idx="1553">
                  <c:v>41732</c:v>
                </c:pt>
                <c:pt idx="1554">
                  <c:v>41733</c:v>
                </c:pt>
                <c:pt idx="1555">
                  <c:v>41734</c:v>
                </c:pt>
                <c:pt idx="1556">
                  <c:v>41735</c:v>
                </c:pt>
                <c:pt idx="1557">
                  <c:v>41736</c:v>
                </c:pt>
                <c:pt idx="1558">
                  <c:v>41737</c:v>
                </c:pt>
                <c:pt idx="1559">
                  <c:v>41738</c:v>
                </c:pt>
                <c:pt idx="1560">
                  <c:v>41739</c:v>
                </c:pt>
                <c:pt idx="1561">
                  <c:v>41740</c:v>
                </c:pt>
                <c:pt idx="1562">
                  <c:v>41741</c:v>
                </c:pt>
                <c:pt idx="1563">
                  <c:v>41742</c:v>
                </c:pt>
                <c:pt idx="1564">
                  <c:v>41743</c:v>
                </c:pt>
                <c:pt idx="1565">
                  <c:v>41744</c:v>
                </c:pt>
                <c:pt idx="1566">
                  <c:v>41745</c:v>
                </c:pt>
                <c:pt idx="1567">
                  <c:v>41746</c:v>
                </c:pt>
                <c:pt idx="1568">
                  <c:v>41747</c:v>
                </c:pt>
                <c:pt idx="1569">
                  <c:v>41748</c:v>
                </c:pt>
                <c:pt idx="1570">
                  <c:v>41749</c:v>
                </c:pt>
                <c:pt idx="1571">
                  <c:v>41750</c:v>
                </c:pt>
                <c:pt idx="1572">
                  <c:v>41751</c:v>
                </c:pt>
                <c:pt idx="1573">
                  <c:v>41752</c:v>
                </c:pt>
                <c:pt idx="1574">
                  <c:v>41753</c:v>
                </c:pt>
                <c:pt idx="1575">
                  <c:v>41754</c:v>
                </c:pt>
                <c:pt idx="1576">
                  <c:v>41755</c:v>
                </c:pt>
                <c:pt idx="1577">
                  <c:v>41756</c:v>
                </c:pt>
                <c:pt idx="1578">
                  <c:v>41757</c:v>
                </c:pt>
                <c:pt idx="1579">
                  <c:v>41758</c:v>
                </c:pt>
                <c:pt idx="1580">
                  <c:v>41759</c:v>
                </c:pt>
                <c:pt idx="1581">
                  <c:v>41760</c:v>
                </c:pt>
                <c:pt idx="1582">
                  <c:v>41761</c:v>
                </c:pt>
                <c:pt idx="1583">
                  <c:v>41762</c:v>
                </c:pt>
                <c:pt idx="1584">
                  <c:v>41763</c:v>
                </c:pt>
                <c:pt idx="1585">
                  <c:v>41764</c:v>
                </c:pt>
                <c:pt idx="1586">
                  <c:v>41765</c:v>
                </c:pt>
                <c:pt idx="1587">
                  <c:v>41766</c:v>
                </c:pt>
                <c:pt idx="1588">
                  <c:v>41767</c:v>
                </c:pt>
                <c:pt idx="1589">
                  <c:v>41768</c:v>
                </c:pt>
                <c:pt idx="1590">
                  <c:v>41769</c:v>
                </c:pt>
                <c:pt idx="1591">
                  <c:v>41770</c:v>
                </c:pt>
                <c:pt idx="1592">
                  <c:v>41771</c:v>
                </c:pt>
                <c:pt idx="1593">
                  <c:v>41772</c:v>
                </c:pt>
                <c:pt idx="1594">
                  <c:v>41773</c:v>
                </c:pt>
                <c:pt idx="1595">
                  <c:v>41774</c:v>
                </c:pt>
                <c:pt idx="1596">
                  <c:v>41775</c:v>
                </c:pt>
                <c:pt idx="1597">
                  <c:v>41776</c:v>
                </c:pt>
                <c:pt idx="1598">
                  <c:v>41777</c:v>
                </c:pt>
                <c:pt idx="1599">
                  <c:v>41778</c:v>
                </c:pt>
                <c:pt idx="1600">
                  <c:v>41779</c:v>
                </c:pt>
                <c:pt idx="1601">
                  <c:v>41780</c:v>
                </c:pt>
                <c:pt idx="1602">
                  <c:v>41781</c:v>
                </c:pt>
                <c:pt idx="1603">
                  <c:v>41782</c:v>
                </c:pt>
                <c:pt idx="1604">
                  <c:v>41783</c:v>
                </c:pt>
                <c:pt idx="1605">
                  <c:v>41784</c:v>
                </c:pt>
                <c:pt idx="1606">
                  <c:v>41785</c:v>
                </c:pt>
                <c:pt idx="1607">
                  <c:v>41786</c:v>
                </c:pt>
                <c:pt idx="1608">
                  <c:v>41787</c:v>
                </c:pt>
                <c:pt idx="1609">
                  <c:v>41788</c:v>
                </c:pt>
                <c:pt idx="1610">
                  <c:v>41789</c:v>
                </c:pt>
                <c:pt idx="1611">
                  <c:v>41790</c:v>
                </c:pt>
                <c:pt idx="1612">
                  <c:v>41791</c:v>
                </c:pt>
                <c:pt idx="1613">
                  <c:v>41792</c:v>
                </c:pt>
                <c:pt idx="1614">
                  <c:v>41793</c:v>
                </c:pt>
                <c:pt idx="1615">
                  <c:v>41794</c:v>
                </c:pt>
                <c:pt idx="1616">
                  <c:v>41795</c:v>
                </c:pt>
                <c:pt idx="1617">
                  <c:v>41796</c:v>
                </c:pt>
                <c:pt idx="1618">
                  <c:v>41797</c:v>
                </c:pt>
                <c:pt idx="1619">
                  <c:v>41798</c:v>
                </c:pt>
                <c:pt idx="1620">
                  <c:v>41799</c:v>
                </c:pt>
                <c:pt idx="1621">
                  <c:v>41800</c:v>
                </c:pt>
                <c:pt idx="1622">
                  <c:v>41801</c:v>
                </c:pt>
                <c:pt idx="1623">
                  <c:v>41802</c:v>
                </c:pt>
                <c:pt idx="1624">
                  <c:v>41803</c:v>
                </c:pt>
                <c:pt idx="1625">
                  <c:v>41804</c:v>
                </c:pt>
                <c:pt idx="1626">
                  <c:v>41805</c:v>
                </c:pt>
                <c:pt idx="1627">
                  <c:v>41806</c:v>
                </c:pt>
                <c:pt idx="1628">
                  <c:v>41807</c:v>
                </c:pt>
                <c:pt idx="1629">
                  <c:v>41808</c:v>
                </c:pt>
                <c:pt idx="1630">
                  <c:v>41809</c:v>
                </c:pt>
                <c:pt idx="1631">
                  <c:v>41810</c:v>
                </c:pt>
                <c:pt idx="1632">
                  <c:v>41811</c:v>
                </c:pt>
                <c:pt idx="1633">
                  <c:v>41812</c:v>
                </c:pt>
                <c:pt idx="1634">
                  <c:v>41813</c:v>
                </c:pt>
                <c:pt idx="1635">
                  <c:v>41814</c:v>
                </c:pt>
                <c:pt idx="1636">
                  <c:v>41815</c:v>
                </c:pt>
                <c:pt idx="1637">
                  <c:v>41816</c:v>
                </c:pt>
                <c:pt idx="1638">
                  <c:v>41817</c:v>
                </c:pt>
                <c:pt idx="1639">
                  <c:v>41818</c:v>
                </c:pt>
                <c:pt idx="1640">
                  <c:v>41819</c:v>
                </c:pt>
                <c:pt idx="1641">
                  <c:v>41820</c:v>
                </c:pt>
                <c:pt idx="1642">
                  <c:v>41821</c:v>
                </c:pt>
                <c:pt idx="1643">
                  <c:v>41822</c:v>
                </c:pt>
                <c:pt idx="1644">
                  <c:v>41823</c:v>
                </c:pt>
                <c:pt idx="1645">
                  <c:v>41824</c:v>
                </c:pt>
                <c:pt idx="1646">
                  <c:v>41825</c:v>
                </c:pt>
                <c:pt idx="1647">
                  <c:v>41826</c:v>
                </c:pt>
                <c:pt idx="1648">
                  <c:v>41827</c:v>
                </c:pt>
                <c:pt idx="1649">
                  <c:v>41828</c:v>
                </c:pt>
                <c:pt idx="1650">
                  <c:v>41829</c:v>
                </c:pt>
                <c:pt idx="1651">
                  <c:v>41830</c:v>
                </c:pt>
                <c:pt idx="1652">
                  <c:v>41831</c:v>
                </c:pt>
                <c:pt idx="1653">
                  <c:v>41832</c:v>
                </c:pt>
                <c:pt idx="1654">
                  <c:v>41833</c:v>
                </c:pt>
                <c:pt idx="1655">
                  <c:v>41834</c:v>
                </c:pt>
                <c:pt idx="1656">
                  <c:v>41835</c:v>
                </c:pt>
                <c:pt idx="1657">
                  <c:v>41836</c:v>
                </c:pt>
                <c:pt idx="1658">
                  <c:v>41837</c:v>
                </c:pt>
                <c:pt idx="1659">
                  <c:v>41838</c:v>
                </c:pt>
                <c:pt idx="1660">
                  <c:v>41839</c:v>
                </c:pt>
                <c:pt idx="1661">
                  <c:v>41840</c:v>
                </c:pt>
                <c:pt idx="1662">
                  <c:v>41841</c:v>
                </c:pt>
                <c:pt idx="1663">
                  <c:v>41842</c:v>
                </c:pt>
                <c:pt idx="1664">
                  <c:v>41843</c:v>
                </c:pt>
                <c:pt idx="1665">
                  <c:v>41844</c:v>
                </c:pt>
                <c:pt idx="1666">
                  <c:v>41845</c:v>
                </c:pt>
                <c:pt idx="1667">
                  <c:v>41846</c:v>
                </c:pt>
                <c:pt idx="1668">
                  <c:v>41847</c:v>
                </c:pt>
                <c:pt idx="1669">
                  <c:v>41848</c:v>
                </c:pt>
                <c:pt idx="1670">
                  <c:v>41849</c:v>
                </c:pt>
                <c:pt idx="1671">
                  <c:v>41850</c:v>
                </c:pt>
                <c:pt idx="1672">
                  <c:v>41851</c:v>
                </c:pt>
                <c:pt idx="1673">
                  <c:v>41852</c:v>
                </c:pt>
                <c:pt idx="1674">
                  <c:v>41853</c:v>
                </c:pt>
                <c:pt idx="1675">
                  <c:v>41854</c:v>
                </c:pt>
                <c:pt idx="1676">
                  <c:v>41855</c:v>
                </c:pt>
                <c:pt idx="1677">
                  <c:v>41856</c:v>
                </c:pt>
                <c:pt idx="1678">
                  <c:v>41857</c:v>
                </c:pt>
                <c:pt idx="1679">
                  <c:v>41858</c:v>
                </c:pt>
                <c:pt idx="1680">
                  <c:v>41859</c:v>
                </c:pt>
                <c:pt idx="1681">
                  <c:v>41860</c:v>
                </c:pt>
                <c:pt idx="1682">
                  <c:v>41861</c:v>
                </c:pt>
                <c:pt idx="1683">
                  <c:v>41862</c:v>
                </c:pt>
                <c:pt idx="1684">
                  <c:v>41863</c:v>
                </c:pt>
                <c:pt idx="1685">
                  <c:v>41864</c:v>
                </c:pt>
                <c:pt idx="1686">
                  <c:v>41865</c:v>
                </c:pt>
                <c:pt idx="1687">
                  <c:v>41866</c:v>
                </c:pt>
                <c:pt idx="1688">
                  <c:v>41867</c:v>
                </c:pt>
                <c:pt idx="1689">
                  <c:v>41868</c:v>
                </c:pt>
                <c:pt idx="1690">
                  <c:v>41869</c:v>
                </c:pt>
                <c:pt idx="1691">
                  <c:v>41870</c:v>
                </c:pt>
                <c:pt idx="1692">
                  <c:v>41871</c:v>
                </c:pt>
                <c:pt idx="1693">
                  <c:v>41872</c:v>
                </c:pt>
                <c:pt idx="1694">
                  <c:v>41873</c:v>
                </c:pt>
                <c:pt idx="1695">
                  <c:v>41874</c:v>
                </c:pt>
                <c:pt idx="1696">
                  <c:v>41875</c:v>
                </c:pt>
                <c:pt idx="1697">
                  <c:v>41876</c:v>
                </c:pt>
                <c:pt idx="1698">
                  <c:v>41877</c:v>
                </c:pt>
                <c:pt idx="1699">
                  <c:v>41878</c:v>
                </c:pt>
                <c:pt idx="1700">
                  <c:v>41879</c:v>
                </c:pt>
                <c:pt idx="1701">
                  <c:v>41880</c:v>
                </c:pt>
                <c:pt idx="1702">
                  <c:v>41881</c:v>
                </c:pt>
                <c:pt idx="1703">
                  <c:v>41882</c:v>
                </c:pt>
                <c:pt idx="1704">
                  <c:v>41883</c:v>
                </c:pt>
                <c:pt idx="1705">
                  <c:v>41884</c:v>
                </c:pt>
                <c:pt idx="1706">
                  <c:v>41885</c:v>
                </c:pt>
                <c:pt idx="1707">
                  <c:v>41886</c:v>
                </c:pt>
                <c:pt idx="1708">
                  <c:v>41887</c:v>
                </c:pt>
                <c:pt idx="1709">
                  <c:v>41888</c:v>
                </c:pt>
                <c:pt idx="1710">
                  <c:v>41889</c:v>
                </c:pt>
                <c:pt idx="1711">
                  <c:v>41890</c:v>
                </c:pt>
                <c:pt idx="1712">
                  <c:v>41891</c:v>
                </c:pt>
                <c:pt idx="1713">
                  <c:v>41892</c:v>
                </c:pt>
                <c:pt idx="1714">
                  <c:v>41893</c:v>
                </c:pt>
                <c:pt idx="1715">
                  <c:v>41894</c:v>
                </c:pt>
                <c:pt idx="1716">
                  <c:v>41895</c:v>
                </c:pt>
                <c:pt idx="1717">
                  <c:v>41896</c:v>
                </c:pt>
                <c:pt idx="1718">
                  <c:v>41897</c:v>
                </c:pt>
                <c:pt idx="1719">
                  <c:v>41898</c:v>
                </c:pt>
                <c:pt idx="1720">
                  <c:v>41899</c:v>
                </c:pt>
                <c:pt idx="1721">
                  <c:v>41900</c:v>
                </c:pt>
                <c:pt idx="1722">
                  <c:v>41901</c:v>
                </c:pt>
                <c:pt idx="1723">
                  <c:v>41902</c:v>
                </c:pt>
                <c:pt idx="1724">
                  <c:v>41903</c:v>
                </c:pt>
                <c:pt idx="1725">
                  <c:v>41904</c:v>
                </c:pt>
                <c:pt idx="1726">
                  <c:v>41905</c:v>
                </c:pt>
                <c:pt idx="1727">
                  <c:v>41906</c:v>
                </c:pt>
                <c:pt idx="1728">
                  <c:v>41907</c:v>
                </c:pt>
                <c:pt idx="1729">
                  <c:v>41908</c:v>
                </c:pt>
                <c:pt idx="1730">
                  <c:v>41909</c:v>
                </c:pt>
                <c:pt idx="1731">
                  <c:v>41910</c:v>
                </c:pt>
                <c:pt idx="1732">
                  <c:v>41911</c:v>
                </c:pt>
                <c:pt idx="1733">
                  <c:v>41912</c:v>
                </c:pt>
                <c:pt idx="1734">
                  <c:v>41913</c:v>
                </c:pt>
                <c:pt idx="1735">
                  <c:v>41914</c:v>
                </c:pt>
                <c:pt idx="1736">
                  <c:v>41915</c:v>
                </c:pt>
                <c:pt idx="1737">
                  <c:v>41916</c:v>
                </c:pt>
                <c:pt idx="1738">
                  <c:v>41917</c:v>
                </c:pt>
                <c:pt idx="1739">
                  <c:v>41918</c:v>
                </c:pt>
                <c:pt idx="1740">
                  <c:v>41919</c:v>
                </c:pt>
                <c:pt idx="1741">
                  <c:v>41920</c:v>
                </c:pt>
                <c:pt idx="1742">
                  <c:v>41921</c:v>
                </c:pt>
                <c:pt idx="1743">
                  <c:v>41922</c:v>
                </c:pt>
                <c:pt idx="1744">
                  <c:v>41923</c:v>
                </c:pt>
                <c:pt idx="1745">
                  <c:v>41924</c:v>
                </c:pt>
                <c:pt idx="1746">
                  <c:v>41925</c:v>
                </c:pt>
                <c:pt idx="1747">
                  <c:v>41926</c:v>
                </c:pt>
                <c:pt idx="1748">
                  <c:v>41927</c:v>
                </c:pt>
                <c:pt idx="1749">
                  <c:v>41928</c:v>
                </c:pt>
                <c:pt idx="1750">
                  <c:v>41929</c:v>
                </c:pt>
                <c:pt idx="1751">
                  <c:v>41930</c:v>
                </c:pt>
                <c:pt idx="1752">
                  <c:v>41931</c:v>
                </c:pt>
                <c:pt idx="1753">
                  <c:v>41932</c:v>
                </c:pt>
                <c:pt idx="1754">
                  <c:v>41933</c:v>
                </c:pt>
                <c:pt idx="1755">
                  <c:v>41934</c:v>
                </c:pt>
                <c:pt idx="1756">
                  <c:v>41935</c:v>
                </c:pt>
                <c:pt idx="1757">
                  <c:v>41936</c:v>
                </c:pt>
                <c:pt idx="1758">
                  <c:v>41937</c:v>
                </c:pt>
                <c:pt idx="1759">
                  <c:v>41938</c:v>
                </c:pt>
                <c:pt idx="1760">
                  <c:v>41939</c:v>
                </c:pt>
                <c:pt idx="1761">
                  <c:v>41940</c:v>
                </c:pt>
                <c:pt idx="1762">
                  <c:v>41941</c:v>
                </c:pt>
                <c:pt idx="1763">
                  <c:v>41942</c:v>
                </c:pt>
                <c:pt idx="1764">
                  <c:v>41943</c:v>
                </c:pt>
                <c:pt idx="1765">
                  <c:v>41944</c:v>
                </c:pt>
                <c:pt idx="1766">
                  <c:v>41945</c:v>
                </c:pt>
                <c:pt idx="1767">
                  <c:v>41946</c:v>
                </c:pt>
                <c:pt idx="1768">
                  <c:v>41947</c:v>
                </c:pt>
                <c:pt idx="1769">
                  <c:v>41948</c:v>
                </c:pt>
                <c:pt idx="1770">
                  <c:v>41949</c:v>
                </c:pt>
                <c:pt idx="1771">
                  <c:v>41950</c:v>
                </c:pt>
                <c:pt idx="1772">
                  <c:v>41951</c:v>
                </c:pt>
                <c:pt idx="1773">
                  <c:v>41952</c:v>
                </c:pt>
                <c:pt idx="1774">
                  <c:v>41953</c:v>
                </c:pt>
                <c:pt idx="1775">
                  <c:v>41954</c:v>
                </c:pt>
                <c:pt idx="1776">
                  <c:v>41955</c:v>
                </c:pt>
                <c:pt idx="1777">
                  <c:v>41956</c:v>
                </c:pt>
                <c:pt idx="1778">
                  <c:v>41957</c:v>
                </c:pt>
                <c:pt idx="1779">
                  <c:v>41958</c:v>
                </c:pt>
                <c:pt idx="1780">
                  <c:v>41959</c:v>
                </c:pt>
                <c:pt idx="1781">
                  <c:v>41960</c:v>
                </c:pt>
                <c:pt idx="1782">
                  <c:v>41961</c:v>
                </c:pt>
                <c:pt idx="1783">
                  <c:v>41962</c:v>
                </c:pt>
                <c:pt idx="1784">
                  <c:v>41963</c:v>
                </c:pt>
                <c:pt idx="1785">
                  <c:v>41964</c:v>
                </c:pt>
                <c:pt idx="1786">
                  <c:v>41965</c:v>
                </c:pt>
                <c:pt idx="1787">
                  <c:v>41966</c:v>
                </c:pt>
                <c:pt idx="1788">
                  <c:v>41967</c:v>
                </c:pt>
                <c:pt idx="1789">
                  <c:v>41968</c:v>
                </c:pt>
                <c:pt idx="1790">
                  <c:v>41969</c:v>
                </c:pt>
                <c:pt idx="1791">
                  <c:v>41970</c:v>
                </c:pt>
                <c:pt idx="1792">
                  <c:v>41971</c:v>
                </c:pt>
                <c:pt idx="1793">
                  <c:v>41972</c:v>
                </c:pt>
                <c:pt idx="1794">
                  <c:v>41973</c:v>
                </c:pt>
                <c:pt idx="1795">
                  <c:v>41974</c:v>
                </c:pt>
                <c:pt idx="1796">
                  <c:v>41975</c:v>
                </c:pt>
                <c:pt idx="1797">
                  <c:v>41976</c:v>
                </c:pt>
                <c:pt idx="1798">
                  <c:v>41977</c:v>
                </c:pt>
                <c:pt idx="1799">
                  <c:v>41978</c:v>
                </c:pt>
                <c:pt idx="1800">
                  <c:v>41979</c:v>
                </c:pt>
                <c:pt idx="1801">
                  <c:v>41980</c:v>
                </c:pt>
                <c:pt idx="1802">
                  <c:v>41981</c:v>
                </c:pt>
                <c:pt idx="1803">
                  <c:v>41982</c:v>
                </c:pt>
                <c:pt idx="1804">
                  <c:v>41983</c:v>
                </c:pt>
                <c:pt idx="1805">
                  <c:v>41984</c:v>
                </c:pt>
                <c:pt idx="1806">
                  <c:v>41985</c:v>
                </c:pt>
                <c:pt idx="1807">
                  <c:v>41986</c:v>
                </c:pt>
                <c:pt idx="1808">
                  <c:v>41987</c:v>
                </c:pt>
                <c:pt idx="1809">
                  <c:v>41988</c:v>
                </c:pt>
                <c:pt idx="1810">
                  <c:v>41989</c:v>
                </c:pt>
                <c:pt idx="1811">
                  <c:v>41990</c:v>
                </c:pt>
                <c:pt idx="1812">
                  <c:v>41991</c:v>
                </c:pt>
                <c:pt idx="1813">
                  <c:v>41992</c:v>
                </c:pt>
                <c:pt idx="1814">
                  <c:v>41993</c:v>
                </c:pt>
                <c:pt idx="1815">
                  <c:v>41994</c:v>
                </c:pt>
                <c:pt idx="1816">
                  <c:v>41995</c:v>
                </c:pt>
                <c:pt idx="1817">
                  <c:v>41996</c:v>
                </c:pt>
                <c:pt idx="1818">
                  <c:v>41997</c:v>
                </c:pt>
                <c:pt idx="1819">
                  <c:v>41998</c:v>
                </c:pt>
                <c:pt idx="1820">
                  <c:v>41999</c:v>
                </c:pt>
                <c:pt idx="1821">
                  <c:v>42000</c:v>
                </c:pt>
                <c:pt idx="1822">
                  <c:v>42001</c:v>
                </c:pt>
                <c:pt idx="1823">
                  <c:v>42002</c:v>
                </c:pt>
                <c:pt idx="1824">
                  <c:v>42003</c:v>
                </c:pt>
                <c:pt idx="1825">
                  <c:v>42004</c:v>
                </c:pt>
                <c:pt idx="1826">
                  <c:v>42005</c:v>
                </c:pt>
                <c:pt idx="1827">
                  <c:v>42006</c:v>
                </c:pt>
                <c:pt idx="1828">
                  <c:v>42007</c:v>
                </c:pt>
                <c:pt idx="1829">
                  <c:v>42008</c:v>
                </c:pt>
                <c:pt idx="1830">
                  <c:v>42009</c:v>
                </c:pt>
                <c:pt idx="1831">
                  <c:v>42010</c:v>
                </c:pt>
                <c:pt idx="1832">
                  <c:v>42011</c:v>
                </c:pt>
                <c:pt idx="1833">
                  <c:v>42012</c:v>
                </c:pt>
                <c:pt idx="1834">
                  <c:v>42013</c:v>
                </c:pt>
                <c:pt idx="1835">
                  <c:v>42014</c:v>
                </c:pt>
                <c:pt idx="1836">
                  <c:v>42015</c:v>
                </c:pt>
                <c:pt idx="1837">
                  <c:v>42016</c:v>
                </c:pt>
                <c:pt idx="1838">
                  <c:v>42017</c:v>
                </c:pt>
                <c:pt idx="1839">
                  <c:v>42018</c:v>
                </c:pt>
                <c:pt idx="1840">
                  <c:v>42019</c:v>
                </c:pt>
                <c:pt idx="1841">
                  <c:v>42020</c:v>
                </c:pt>
                <c:pt idx="1842">
                  <c:v>42021</c:v>
                </c:pt>
                <c:pt idx="1843">
                  <c:v>42022</c:v>
                </c:pt>
                <c:pt idx="1844">
                  <c:v>42023</c:v>
                </c:pt>
                <c:pt idx="1845">
                  <c:v>42024</c:v>
                </c:pt>
                <c:pt idx="1846">
                  <c:v>42025</c:v>
                </c:pt>
                <c:pt idx="1847">
                  <c:v>42026</c:v>
                </c:pt>
                <c:pt idx="1848">
                  <c:v>42027</c:v>
                </c:pt>
                <c:pt idx="1849">
                  <c:v>42028</c:v>
                </c:pt>
                <c:pt idx="1850">
                  <c:v>42029</c:v>
                </c:pt>
                <c:pt idx="1851">
                  <c:v>42030</c:v>
                </c:pt>
                <c:pt idx="1852">
                  <c:v>42031</c:v>
                </c:pt>
                <c:pt idx="1853">
                  <c:v>42032</c:v>
                </c:pt>
                <c:pt idx="1854">
                  <c:v>42033</c:v>
                </c:pt>
                <c:pt idx="1855">
                  <c:v>42034</c:v>
                </c:pt>
                <c:pt idx="1856">
                  <c:v>42035</c:v>
                </c:pt>
                <c:pt idx="1857">
                  <c:v>42036</c:v>
                </c:pt>
                <c:pt idx="1858">
                  <c:v>42037</c:v>
                </c:pt>
                <c:pt idx="1859">
                  <c:v>42038</c:v>
                </c:pt>
                <c:pt idx="1860">
                  <c:v>42039</c:v>
                </c:pt>
                <c:pt idx="1861">
                  <c:v>42040</c:v>
                </c:pt>
                <c:pt idx="1862">
                  <c:v>42041</c:v>
                </c:pt>
                <c:pt idx="1863">
                  <c:v>42042</c:v>
                </c:pt>
                <c:pt idx="1864">
                  <c:v>42043</c:v>
                </c:pt>
                <c:pt idx="1865">
                  <c:v>42044</c:v>
                </c:pt>
                <c:pt idx="1866">
                  <c:v>42045</c:v>
                </c:pt>
                <c:pt idx="1867">
                  <c:v>42046</c:v>
                </c:pt>
                <c:pt idx="1868">
                  <c:v>42047</c:v>
                </c:pt>
                <c:pt idx="1869">
                  <c:v>42048</c:v>
                </c:pt>
                <c:pt idx="1870">
                  <c:v>42049</c:v>
                </c:pt>
                <c:pt idx="1871">
                  <c:v>42050</c:v>
                </c:pt>
                <c:pt idx="1872">
                  <c:v>42051</c:v>
                </c:pt>
                <c:pt idx="1873">
                  <c:v>42052</c:v>
                </c:pt>
                <c:pt idx="1874">
                  <c:v>42053</c:v>
                </c:pt>
                <c:pt idx="1875">
                  <c:v>42054</c:v>
                </c:pt>
                <c:pt idx="1876">
                  <c:v>42055</c:v>
                </c:pt>
                <c:pt idx="1877">
                  <c:v>42056</c:v>
                </c:pt>
                <c:pt idx="1878">
                  <c:v>42057</c:v>
                </c:pt>
                <c:pt idx="1879">
                  <c:v>42058</c:v>
                </c:pt>
                <c:pt idx="1880">
                  <c:v>42059</c:v>
                </c:pt>
                <c:pt idx="1881">
                  <c:v>42060</c:v>
                </c:pt>
                <c:pt idx="1882">
                  <c:v>42061</c:v>
                </c:pt>
                <c:pt idx="1883">
                  <c:v>42062</c:v>
                </c:pt>
                <c:pt idx="1884">
                  <c:v>42063</c:v>
                </c:pt>
                <c:pt idx="1885">
                  <c:v>42064</c:v>
                </c:pt>
                <c:pt idx="1886">
                  <c:v>42065</c:v>
                </c:pt>
                <c:pt idx="1887">
                  <c:v>42066</c:v>
                </c:pt>
                <c:pt idx="1888">
                  <c:v>42067</c:v>
                </c:pt>
                <c:pt idx="1889">
                  <c:v>42068</c:v>
                </c:pt>
                <c:pt idx="1890">
                  <c:v>42069</c:v>
                </c:pt>
                <c:pt idx="1891">
                  <c:v>42070</c:v>
                </c:pt>
                <c:pt idx="1892">
                  <c:v>42071</c:v>
                </c:pt>
                <c:pt idx="1893">
                  <c:v>42072</c:v>
                </c:pt>
                <c:pt idx="1894">
                  <c:v>42073</c:v>
                </c:pt>
                <c:pt idx="1895">
                  <c:v>42074</c:v>
                </c:pt>
                <c:pt idx="1896">
                  <c:v>42075</c:v>
                </c:pt>
                <c:pt idx="1897">
                  <c:v>42076</c:v>
                </c:pt>
                <c:pt idx="1898">
                  <c:v>42077</c:v>
                </c:pt>
                <c:pt idx="1899">
                  <c:v>42078</c:v>
                </c:pt>
                <c:pt idx="1900">
                  <c:v>42079</c:v>
                </c:pt>
                <c:pt idx="1901">
                  <c:v>42080</c:v>
                </c:pt>
                <c:pt idx="1902">
                  <c:v>42081</c:v>
                </c:pt>
                <c:pt idx="1903">
                  <c:v>42082</c:v>
                </c:pt>
                <c:pt idx="1904">
                  <c:v>42083</c:v>
                </c:pt>
                <c:pt idx="1905">
                  <c:v>42084</c:v>
                </c:pt>
                <c:pt idx="1906">
                  <c:v>42085</c:v>
                </c:pt>
                <c:pt idx="1907">
                  <c:v>42086</c:v>
                </c:pt>
                <c:pt idx="1908">
                  <c:v>42087</c:v>
                </c:pt>
                <c:pt idx="1909">
                  <c:v>42088</c:v>
                </c:pt>
                <c:pt idx="1910">
                  <c:v>42089</c:v>
                </c:pt>
                <c:pt idx="1911">
                  <c:v>42090</c:v>
                </c:pt>
                <c:pt idx="1912">
                  <c:v>42091</c:v>
                </c:pt>
                <c:pt idx="1913">
                  <c:v>42092</c:v>
                </c:pt>
                <c:pt idx="1914">
                  <c:v>42093</c:v>
                </c:pt>
                <c:pt idx="1915">
                  <c:v>42094</c:v>
                </c:pt>
                <c:pt idx="1916">
                  <c:v>42095</c:v>
                </c:pt>
                <c:pt idx="1917">
                  <c:v>42096</c:v>
                </c:pt>
                <c:pt idx="1918">
                  <c:v>42097</c:v>
                </c:pt>
                <c:pt idx="1919">
                  <c:v>42098</c:v>
                </c:pt>
                <c:pt idx="1920">
                  <c:v>42099</c:v>
                </c:pt>
                <c:pt idx="1921">
                  <c:v>42100</c:v>
                </c:pt>
                <c:pt idx="1922">
                  <c:v>42101</c:v>
                </c:pt>
                <c:pt idx="1923">
                  <c:v>42102</c:v>
                </c:pt>
                <c:pt idx="1924">
                  <c:v>42103</c:v>
                </c:pt>
                <c:pt idx="1925">
                  <c:v>42104</c:v>
                </c:pt>
                <c:pt idx="1926">
                  <c:v>42105</c:v>
                </c:pt>
                <c:pt idx="1927">
                  <c:v>42106</c:v>
                </c:pt>
                <c:pt idx="1928">
                  <c:v>42107</c:v>
                </c:pt>
                <c:pt idx="1929">
                  <c:v>42108</c:v>
                </c:pt>
                <c:pt idx="1930">
                  <c:v>42109</c:v>
                </c:pt>
                <c:pt idx="1931">
                  <c:v>42110</c:v>
                </c:pt>
                <c:pt idx="1932">
                  <c:v>42111</c:v>
                </c:pt>
                <c:pt idx="1933">
                  <c:v>42112</c:v>
                </c:pt>
                <c:pt idx="1934">
                  <c:v>42113</c:v>
                </c:pt>
                <c:pt idx="1935">
                  <c:v>42114</c:v>
                </c:pt>
                <c:pt idx="1936">
                  <c:v>42115</c:v>
                </c:pt>
                <c:pt idx="1937">
                  <c:v>42116</c:v>
                </c:pt>
                <c:pt idx="1938">
                  <c:v>42117</c:v>
                </c:pt>
                <c:pt idx="1939">
                  <c:v>42118</c:v>
                </c:pt>
                <c:pt idx="1940">
                  <c:v>42119</c:v>
                </c:pt>
                <c:pt idx="1941">
                  <c:v>42120</c:v>
                </c:pt>
                <c:pt idx="1942">
                  <c:v>42121</c:v>
                </c:pt>
                <c:pt idx="1943">
                  <c:v>42122</c:v>
                </c:pt>
                <c:pt idx="1944">
                  <c:v>42123</c:v>
                </c:pt>
                <c:pt idx="1945">
                  <c:v>42124</c:v>
                </c:pt>
                <c:pt idx="1946">
                  <c:v>42125</c:v>
                </c:pt>
                <c:pt idx="1947">
                  <c:v>42126</c:v>
                </c:pt>
                <c:pt idx="1948">
                  <c:v>42127</c:v>
                </c:pt>
                <c:pt idx="1949">
                  <c:v>42128</c:v>
                </c:pt>
                <c:pt idx="1950">
                  <c:v>42129</c:v>
                </c:pt>
                <c:pt idx="1951">
                  <c:v>42130</c:v>
                </c:pt>
                <c:pt idx="1952">
                  <c:v>42131</c:v>
                </c:pt>
                <c:pt idx="1953">
                  <c:v>42132</c:v>
                </c:pt>
                <c:pt idx="1954">
                  <c:v>42133</c:v>
                </c:pt>
                <c:pt idx="1955">
                  <c:v>42134</c:v>
                </c:pt>
                <c:pt idx="1956">
                  <c:v>42135</c:v>
                </c:pt>
                <c:pt idx="1957">
                  <c:v>42136</c:v>
                </c:pt>
                <c:pt idx="1958">
                  <c:v>42137</c:v>
                </c:pt>
                <c:pt idx="1959">
                  <c:v>42138</c:v>
                </c:pt>
                <c:pt idx="1960">
                  <c:v>42139</c:v>
                </c:pt>
                <c:pt idx="1961">
                  <c:v>42140</c:v>
                </c:pt>
                <c:pt idx="1962">
                  <c:v>42141</c:v>
                </c:pt>
                <c:pt idx="1963">
                  <c:v>42142</c:v>
                </c:pt>
                <c:pt idx="1964">
                  <c:v>42143</c:v>
                </c:pt>
                <c:pt idx="1965">
                  <c:v>42144</c:v>
                </c:pt>
                <c:pt idx="1966">
                  <c:v>42145</c:v>
                </c:pt>
                <c:pt idx="1967">
                  <c:v>42146</c:v>
                </c:pt>
                <c:pt idx="1968">
                  <c:v>42147</c:v>
                </c:pt>
                <c:pt idx="1969">
                  <c:v>42148</c:v>
                </c:pt>
                <c:pt idx="1970">
                  <c:v>42149</c:v>
                </c:pt>
                <c:pt idx="1971">
                  <c:v>42150</c:v>
                </c:pt>
                <c:pt idx="1972">
                  <c:v>42151</c:v>
                </c:pt>
                <c:pt idx="1973">
                  <c:v>42152</c:v>
                </c:pt>
                <c:pt idx="1974">
                  <c:v>42153</c:v>
                </c:pt>
                <c:pt idx="1975">
                  <c:v>42154</c:v>
                </c:pt>
                <c:pt idx="1976">
                  <c:v>42155</c:v>
                </c:pt>
                <c:pt idx="1977">
                  <c:v>42156</c:v>
                </c:pt>
                <c:pt idx="1978">
                  <c:v>42157</c:v>
                </c:pt>
                <c:pt idx="1979">
                  <c:v>42158</c:v>
                </c:pt>
                <c:pt idx="1980">
                  <c:v>42159</c:v>
                </c:pt>
                <c:pt idx="1981">
                  <c:v>42160</c:v>
                </c:pt>
                <c:pt idx="1982">
                  <c:v>42161</c:v>
                </c:pt>
                <c:pt idx="1983">
                  <c:v>42162</c:v>
                </c:pt>
                <c:pt idx="1984">
                  <c:v>42163</c:v>
                </c:pt>
                <c:pt idx="1985">
                  <c:v>42164</c:v>
                </c:pt>
                <c:pt idx="1986">
                  <c:v>42165</c:v>
                </c:pt>
                <c:pt idx="1987">
                  <c:v>42166</c:v>
                </c:pt>
                <c:pt idx="1988">
                  <c:v>42167</c:v>
                </c:pt>
                <c:pt idx="1989">
                  <c:v>42168</c:v>
                </c:pt>
                <c:pt idx="1990">
                  <c:v>42169</c:v>
                </c:pt>
                <c:pt idx="1991">
                  <c:v>42170</c:v>
                </c:pt>
                <c:pt idx="1992">
                  <c:v>42171</c:v>
                </c:pt>
                <c:pt idx="1993">
                  <c:v>42172</c:v>
                </c:pt>
                <c:pt idx="1994">
                  <c:v>42173</c:v>
                </c:pt>
                <c:pt idx="1995">
                  <c:v>42174</c:v>
                </c:pt>
                <c:pt idx="1996">
                  <c:v>42175</c:v>
                </c:pt>
                <c:pt idx="1997">
                  <c:v>42176</c:v>
                </c:pt>
                <c:pt idx="1998">
                  <c:v>42177</c:v>
                </c:pt>
                <c:pt idx="1999">
                  <c:v>42178</c:v>
                </c:pt>
                <c:pt idx="2000">
                  <c:v>42179</c:v>
                </c:pt>
                <c:pt idx="2001">
                  <c:v>42180</c:v>
                </c:pt>
                <c:pt idx="2002">
                  <c:v>42181</c:v>
                </c:pt>
                <c:pt idx="2003">
                  <c:v>42182</c:v>
                </c:pt>
                <c:pt idx="2004">
                  <c:v>42183</c:v>
                </c:pt>
                <c:pt idx="2005">
                  <c:v>42184</c:v>
                </c:pt>
                <c:pt idx="2006">
                  <c:v>42185</c:v>
                </c:pt>
                <c:pt idx="2007">
                  <c:v>42186</c:v>
                </c:pt>
                <c:pt idx="2008">
                  <c:v>42187</c:v>
                </c:pt>
                <c:pt idx="2009">
                  <c:v>42188</c:v>
                </c:pt>
                <c:pt idx="2010">
                  <c:v>42189</c:v>
                </c:pt>
                <c:pt idx="2011">
                  <c:v>42190</c:v>
                </c:pt>
                <c:pt idx="2012">
                  <c:v>42191</c:v>
                </c:pt>
                <c:pt idx="2013">
                  <c:v>42192</c:v>
                </c:pt>
                <c:pt idx="2014">
                  <c:v>42193</c:v>
                </c:pt>
                <c:pt idx="2015">
                  <c:v>42194</c:v>
                </c:pt>
                <c:pt idx="2016">
                  <c:v>42195</c:v>
                </c:pt>
                <c:pt idx="2017">
                  <c:v>42196</c:v>
                </c:pt>
                <c:pt idx="2018">
                  <c:v>42197</c:v>
                </c:pt>
                <c:pt idx="2019">
                  <c:v>42198</c:v>
                </c:pt>
                <c:pt idx="2020">
                  <c:v>42199</c:v>
                </c:pt>
                <c:pt idx="2021">
                  <c:v>42200</c:v>
                </c:pt>
                <c:pt idx="2022">
                  <c:v>42201</c:v>
                </c:pt>
                <c:pt idx="2023">
                  <c:v>42202</c:v>
                </c:pt>
                <c:pt idx="2024">
                  <c:v>42203</c:v>
                </c:pt>
                <c:pt idx="2025">
                  <c:v>42204</c:v>
                </c:pt>
                <c:pt idx="2026">
                  <c:v>42205</c:v>
                </c:pt>
                <c:pt idx="2027">
                  <c:v>42206</c:v>
                </c:pt>
                <c:pt idx="2028">
                  <c:v>42207</c:v>
                </c:pt>
                <c:pt idx="2029">
                  <c:v>42208</c:v>
                </c:pt>
                <c:pt idx="2030">
                  <c:v>42209</c:v>
                </c:pt>
                <c:pt idx="2031">
                  <c:v>42210</c:v>
                </c:pt>
                <c:pt idx="2032">
                  <c:v>42211</c:v>
                </c:pt>
                <c:pt idx="2033">
                  <c:v>42212</c:v>
                </c:pt>
                <c:pt idx="2034">
                  <c:v>42213</c:v>
                </c:pt>
                <c:pt idx="2035">
                  <c:v>42214</c:v>
                </c:pt>
                <c:pt idx="2036">
                  <c:v>42215</c:v>
                </c:pt>
                <c:pt idx="2037">
                  <c:v>42216</c:v>
                </c:pt>
                <c:pt idx="2038">
                  <c:v>42217</c:v>
                </c:pt>
                <c:pt idx="2039">
                  <c:v>42218</c:v>
                </c:pt>
                <c:pt idx="2040">
                  <c:v>42219</c:v>
                </c:pt>
                <c:pt idx="2041">
                  <c:v>42220</c:v>
                </c:pt>
                <c:pt idx="2042">
                  <c:v>42221</c:v>
                </c:pt>
                <c:pt idx="2043">
                  <c:v>42222</c:v>
                </c:pt>
                <c:pt idx="2044">
                  <c:v>42223</c:v>
                </c:pt>
                <c:pt idx="2045">
                  <c:v>42224</c:v>
                </c:pt>
                <c:pt idx="2046">
                  <c:v>42225</c:v>
                </c:pt>
                <c:pt idx="2047">
                  <c:v>42226</c:v>
                </c:pt>
                <c:pt idx="2048">
                  <c:v>42227</c:v>
                </c:pt>
                <c:pt idx="2049">
                  <c:v>42228</c:v>
                </c:pt>
                <c:pt idx="2050">
                  <c:v>42229</c:v>
                </c:pt>
                <c:pt idx="2051">
                  <c:v>42230</c:v>
                </c:pt>
                <c:pt idx="2052">
                  <c:v>42231</c:v>
                </c:pt>
                <c:pt idx="2053">
                  <c:v>42232</c:v>
                </c:pt>
                <c:pt idx="2054">
                  <c:v>42233</c:v>
                </c:pt>
                <c:pt idx="2055">
                  <c:v>42234</c:v>
                </c:pt>
                <c:pt idx="2056">
                  <c:v>42235</c:v>
                </c:pt>
                <c:pt idx="2057">
                  <c:v>42236</c:v>
                </c:pt>
                <c:pt idx="2058">
                  <c:v>42237</c:v>
                </c:pt>
                <c:pt idx="2059">
                  <c:v>42238</c:v>
                </c:pt>
                <c:pt idx="2060">
                  <c:v>42239</c:v>
                </c:pt>
                <c:pt idx="2061">
                  <c:v>42240</c:v>
                </c:pt>
                <c:pt idx="2062">
                  <c:v>42241</c:v>
                </c:pt>
                <c:pt idx="2063">
                  <c:v>42242</c:v>
                </c:pt>
                <c:pt idx="2064">
                  <c:v>42243</c:v>
                </c:pt>
                <c:pt idx="2065">
                  <c:v>42244</c:v>
                </c:pt>
                <c:pt idx="2066">
                  <c:v>42245</c:v>
                </c:pt>
                <c:pt idx="2067">
                  <c:v>42246</c:v>
                </c:pt>
                <c:pt idx="2068">
                  <c:v>42247</c:v>
                </c:pt>
                <c:pt idx="2069">
                  <c:v>42248</c:v>
                </c:pt>
                <c:pt idx="2070">
                  <c:v>42249</c:v>
                </c:pt>
                <c:pt idx="2071">
                  <c:v>42250</c:v>
                </c:pt>
                <c:pt idx="2072">
                  <c:v>42251</c:v>
                </c:pt>
                <c:pt idx="2073">
                  <c:v>42252</c:v>
                </c:pt>
                <c:pt idx="2074">
                  <c:v>42253</c:v>
                </c:pt>
                <c:pt idx="2075">
                  <c:v>42254</c:v>
                </c:pt>
                <c:pt idx="2076">
                  <c:v>42255</c:v>
                </c:pt>
                <c:pt idx="2077">
                  <c:v>42256</c:v>
                </c:pt>
                <c:pt idx="2078">
                  <c:v>42257</c:v>
                </c:pt>
                <c:pt idx="2079">
                  <c:v>42258</c:v>
                </c:pt>
                <c:pt idx="2080">
                  <c:v>42259</c:v>
                </c:pt>
                <c:pt idx="2081">
                  <c:v>42260</c:v>
                </c:pt>
                <c:pt idx="2082">
                  <c:v>42261</c:v>
                </c:pt>
                <c:pt idx="2083">
                  <c:v>42262</c:v>
                </c:pt>
                <c:pt idx="2084">
                  <c:v>42263</c:v>
                </c:pt>
                <c:pt idx="2085">
                  <c:v>42264</c:v>
                </c:pt>
                <c:pt idx="2086">
                  <c:v>42265</c:v>
                </c:pt>
                <c:pt idx="2087">
                  <c:v>42266</c:v>
                </c:pt>
                <c:pt idx="2088">
                  <c:v>42267</c:v>
                </c:pt>
                <c:pt idx="2089">
                  <c:v>42268</c:v>
                </c:pt>
                <c:pt idx="2090">
                  <c:v>42269</c:v>
                </c:pt>
                <c:pt idx="2091">
                  <c:v>42270</c:v>
                </c:pt>
                <c:pt idx="2092">
                  <c:v>42271</c:v>
                </c:pt>
                <c:pt idx="2093">
                  <c:v>42272</c:v>
                </c:pt>
                <c:pt idx="2094">
                  <c:v>42273</c:v>
                </c:pt>
                <c:pt idx="2095">
                  <c:v>42274</c:v>
                </c:pt>
                <c:pt idx="2096">
                  <c:v>42275</c:v>
                </c:pt>
                <c:pt idx="2097">
                  <c:v>42276</c:v>
                </c:pt>
                <c:pt idx="2098">
                  <c:v>42277</c:v>
                </c:pt>
                <c:pt idx="2099">
                  <c:v>42278</c:v>
                </c:pt>
                <c:pt idx="2100">
                  <c:v>42279</c:v>
                </c:pt>
                <c:pt idx="2101">
                  <c:v>42280</c:v>
                </c:pt>
                <c:pt idx="2102">
                  <c:v>42281</c:v>
                </c:pt>
                <c:pt idx="2103">
                  <c:v>42282</c:v>
                </c:pt>
                <c:pt idx="2104">
                  <c:v>42283</c:v>
                </c:pt>
                <c:pt idx="2105">
                  <c:v>42284</c:v>
                </c:pt>
                <c:pt idx="2106">
                  <c:v>42285</c:v>
                </c:pt>
                <c:pt idx="2107">
                  <c:v>42286</c:v>
                </c:pt>
                <c:pt idx="2108">
                  <c:v>42287</c:v>
                </c:pt>
                <c:pt idx="2109">
                  <c:v>42288</c:v>
                </c:pt>
                <c:pt idx="2110">
                  <c:v>42289</c:v>
                </c:pt>
                <c:pt idx="2111">
                  <c:v>42290</c:v>
                </c:pt>
                <c:pt idx="2112">
                  <c:v>42291</c:v>
                </c:pt>
                <c:pt idx="2113">
                  <c:v>42292</c:v>
                </c:pt>
                <c:pt idx="2114">
                  <c:v>42293</c:v>
                </c:pt>
                <c:pt idx="2115">
                  <c:v>42294</c:v>
                </c:pt>
                <c:pt idx="2116">
                  <c:v>42295</c:v>
                </c:pt>
                <c:pt idx="2117">
                  <c:v>42296</c:v>
                </c:pt>
                <c:pt idx="2118">
                  <c:v>42297</c:v>
                </c:pt>
                <c:pt idx="2119">
                  <c:v>42298</c:v>
                </c:pt>
                <c:pt idx="2120">
                  <c:v>42299</c:v>
                </c:pt>
                <c:pt idx="2121">
                  <c:v>42300</c:v>
                </c:pt>
                <c:pt idx="2122">
                  <c:v>42301</c:v>
                </c:pt>
                <c:pt idx="2123">
                  <c:v>42302</c:v>
                </c:pt>
                <c:pt idx="2124">
                  <c:v>42303</c:v>
                </c:pt>
                <c:pt idx="2125">
                  <c:v>42304</c:v>
                </c:pt>
                <c:pt idx="2126">
                  <c:v>42305</c:v>
                </c:pt>
                <c:pt idx="2127">
                  <c:v>42306</c:v>
                </c:pt>
                <c:pt idx="2128">
                  <c:v>42307</c:v>
                </c:pt>
                <c:pt idx="2129">
                  <c:v>42308</c:v>
                </c:pt>
                <c:pt idx="2130">
                  <c:v>42309</c:v>
                </c:pt>
                <c:pt idx="2131">
                  <c:v>42310</c:v>
                </c:pt>
                <c:pt idx="2132">
                  <c:v>42311</c:v>
                </c:pt>
                <c:pt idx="2133">
                  <c:v>42312</c:v>
                </c:pt>
                <c:pt idx="2134">
                  <c:v>42313</c:v>
                </c:pt>
                <c:pt idx="2135">
                  <c:v>42314</c:v>
                </c:pt>
                <c:pt idx="2136">
                  <c:v>42315</c:v>
                </c:pt>
                <c:pt idx="2137">
                  <c:v>42316</c:v>
                </c:pt>
                <c:pt idx="2138">
                  <c:v>42317</c:v>
                </c:pt>
                <c:pt idx="2139">
                  <c:v>42318</c:v>
                </c:pt>
                <c:pt idx="2140">
                  <c:v>42319</c:v>
                </c:pt>
                <c:pt idx="2141">
                  <c:v>42320</c:v>
                </c:pt>
                <c:pt idx="2142">
                  <c:v>42321</c:v>
                </c:pt>
                <c:pt idx="2143">
                  <c:v>42322</c:v>
                </c:pt>
                <c:pt idx="2144">
                  <c:v>42323</c:v>
                </c:pt>
                <c:pt idx="2145">
                  <c:v>42324</c:v>
                </c:pt>
                <c:pt idx="2146">
                  <c:v>42325</c:v>
                </c:pt>
                <c:pt idx="2147">
                  <c:v>42326</c:v>
                </c:pt>
                <c:pt idx="2148">
                  <c:v>42327</c:v>
                </c:pt>
                <c:pt idx="2149">
                  <c:v>42328</c:v>
                </c:pt>
                <c:pt idx="2150">
                  <c:v>42329</c:v>
                </c:pt>
                <c:pt idx="2151">
                  <c:v>42330</c:v>
                </c:pt>
                <c:pt idx="2152">
                  <c:v>42331</c:v>
                </c:pt>
                <c:pt idx="2153">
                  <c:v>42332</c:v>
                </c:pt>
                <c:pt idx="2154">
                  <c:v>42333</c:v>
                </c:pt>
                <c:pt idx="2155">
                  <c:v>42334</c:v>
                </c:pt>
                <c:pt idx="2156">
                  <c:v>42335</c:v>
                </c:pt>
                <c:pt idx="2157">
                  <c:v>42336</c:v>
                </c:pt>
                <c:pt idx="2158">
                  <c:v>42337</c:v>
                </c:pt>
                <c:pt idx="2159">
                  <c:v>42338</c:v>
                </c:pt>
                <c:pt idx="2160">
                  <c:v>42339</c:v>
                </c:pt>
                <c:pt idx="2161">
                  <c:v>42340</c:v>
                </c:pt>
                <c:pt idx="2162">
                  <c:v>42341</c:v>
                </c:pt>
                <c:pt idx="2163">
                  <c:v>42342</c:v>
                </c:pt>
                <c:pt idx="2164">
                  <c:v>42343</c:v>
                </c:pt>
                <c:pt idx="2165">
                  <c:v>42344</c:v>
                </c:pt>
                <c:pt idx="2166">
                  <c:v>42345</c:v>
                </c:pt>
                <c:pt idx="2167">
                  <c:v>42346</c:v>
                </c:pt>
                <c:pt idx="2168">
                  <c:v>42347</c:v>
                </c:pt>
                <c:pt idx="2169">
                  <c:v>42348</c:v>
                </c:pt>
                <c:pt idx="2170">
                  <c:v>42349</c:v>
                </c:pt>
                <c:pt idx="2171">
                  <c:v>42350</c:v>
                </c:pt>
                <c:pt idx="2172">
                  <c:v>42351</c:v>
                </c:pt>
                <c:pt idx="2173">
                  <c:v>42352</c:v>
                </c:pt>
                <c:pt idx="2174">
                  <c:v>42353</c:v>
                </c:pt>
                <c:pt idx="2175">
                  <c:v>42354</c:v>
                </c:pt>
                <c:pt idx="2176">
                  <c:v>42355</c:v>
                </c:pt>
                <c:pt idx="2177">
                  <c:v>42356</c:v>
                </c:pt>
                <c:pt idx="2178">
                  <c:v>42357</c:v>
                </c:pt>
                <c:pt idx="2179">
                  <c:v>42358</c:v>
                </c:pt>
                <c:pt idx="2180">
                  <c:v>42359</c:v>
                </c:pt>
                <c:pt idx="2181">
                  <c:v>42360</c:v>
                </c:pt>
                <c:pt idx="2182">
                  <c:v>42361</c:v>
                </c:pt>
                <c:pt idx="2183">
                  <c:v>42362</c:v>
                </c:pt>
                <c:pt idx="2184">
                  <c:v>42363</c:v>
                </c:pt>
                <c:pt idx="2185">
                  <c:v>42364</c:v>
                </c:pt>
                <c:pt idx="2186">
                  <c:v>42365</c:v>
                </c:pt>
                <c:pt idx="2187">
                  <c:v>42366</c:v>
                </c:pt>
                <c:pt idx="2188">
                  <c:v>42367</c:v>
                </c:pt>
                <c:pt idx="2189">
                  <c:v>42368</c:v>
                </c:pt>
                <c:pt idx="2190">
                  <c:v>42369</c:v>
                </c:pt>
                <c:pt idx="2191">
                  <c:v>42370</c:v>
                </c:pt>
                <c:pt idx="2192">
                  <c:v>42371</c:v>
                </c:pt>
                <c:pt idx="2193">
                  <c:v>42372</c:v>
                </c:pt>
                <c:pt idx="2194">
                  <c:v>42373</c:v>
                </c:pt>
                <c:pt idx="2195">
                  <c:v>42374</c:v>
                </c:pt>
                <c:pt idx="2196">
                  <c:v>42375</c:v>
                </c:pt>
                <c:pt idx="2197">
                  <c:v>42376</c:v>
                </c:pt>
                <c:pt idx="2198">
                  <c:v>42377</c:v>
                </c:pt>
                <c:pt idx="2199">
                  <c:v>42378</c:v>
                </c:pt>
                <c:pt idx="2200">
                  <c:v>42379</c:v>
                </c:pt>
                <c:pt idx="2201">
                  <c:v>42380</c:v>
                </c:pt>
                <c:pt idx="2202">
                  <c:v>42381</c:v>
                </c:pt>
                <c:pt idx="2203">
                  <c:v>42382</c:v>
                </c:pt>
                <c:pt idx="2204">
                  <c:v>42383</c:v>
                </c:pt>
                <c:pt idx="2205">
                  <c:v>42384</c:v>
                </c:pt>
                <c:pt idx="2206">
                  <c:v>42385</c:v>
                </c:pt>
                <c:pt idx="2207">
                  <c:v>42386</c:v>
                </c:pt>
                <c:pt idx="2208">
                  <c:v>42387</c:v>
                </c:pt>
                <c:pt idx="2209">
                  <c:v>42388</c:v>
                </c:pt>
                <c:pt idx="2210">
                  <c:v>42389</c:v>
                </c:pt>
                <c:pt idx="2211">
                  <c:v>42390</c:v>
                </c:pt>
                <c:pt idx="2212">
                  <c:v>42391</c:v>
                </c:pt>
                <c:pt idx="2213">
                  <c:v>42392</c:v>
                </c:pt>
                <c:pt idx="2214">
                  <c:v>42393</c:v>
                </c:pt>
                <c:pt idx="2215">
                  <c:v>42394</c:v>
                </c:pt>
                <c:pt idx="2216">
                  <c:v>42395</c:v>
                </c:pt>
                <c:pt idx="2217">
                  <c:v>42396</c:v>
                </c:pt>
                <c:pt idx="2218">
                  <c:v>42397</c:v>
                </c:pt>
                <c:pt idx="2219">
                  <c:v>42398</c:v>
                </c:pt>
                <c:pt idx="2220">
                  <c:v>42399</c:v>
                </c:pt>
                <c:pt idx="2221">
                  <c:v>42400</c:v>
                </c:pt>
                <c:pt idx="2222">
                  <c:v>42401</c:v>
                </c:pt>
                <c:pt idx="2223">
                  <c:v>42402</c:v>
                </c:pt>
                <c:pt idx="2224">
                  <c:v>42403</c:v>
                </c:pt>
                <c:pt idx="2225">
                  <c:v>42404</c:v>
                </c:pt>
                <c:pt idx="2226">
                  <c:v>42405</c:v>
                </c:pt>
                <c:pt idx="2227">
                  <c:v>42406</c:v>
                </c:pt>
                <c:pt idx="2228">
                  <c:v>42407</c:v>
                </c:pt>
                <c:pt idx="2229">
                  <c:v>42408</c:v>
                </c:pt>
                <c:pt idx="2230">
                  <c:v>42409</c:v>
                </c:pt>
                <c:pt idx="2231">
                  <c:v>42410</c:v>
                </c:pt>
                <c:pt idx="2232">
                  <c:v>42411</c:v>
                </c:pt>
                <c:pt idx="2233">
                  <c:v>42412</c:v>
                </c:pt>
                <c:pt idx="2234">
                  <c:v>42413</c:v>
                </c:pt>
                <c:pt idx="2235">
                  <c:v>42414</c:v>
                </c:pt>
                <c:pt idx="2236">
                  <c:v>42415</c:v>
                </c:pt>
                <c:pt idx="2237">
                  <c:v>42416</c:v>
                </c:pt>
                <c:pt idx="2238">
                  <c:v>42417</c:v>
                </c:pt>
                <c:pt idx="2239">
                  <c:v>42418</c:v>
                </c:pt>
                <c:pt idx="2240">
                  <c:v>42419</c:v>
                </c:pt>
                <c:pt idx="2241">
                  <c:v>42420</c:v>
                </c:pt>
                <c:pt idx="2242">
                  <c:v>42421</c:v>
                </c:pt>
                <c:pt idx="2243">
                  <c:v>42422</c:v>
                </c:pt>
                <c:pt idx="2244">
                  <c:v>42423</c:v>
                </c:pt>
                <c:pt idx="2245">
                  <c:v>42424</c:v>
                </c:pt>
                <c:pt idx="2246">
                  <c:v>42425</c:v>
                </c:pt>
                <c:pt idx="2247">
                  <c:v>42426</c:v>
                </c:pt>
                <c:pt idx="2248">
                  <c:v>42427</c:v>
                </c:pt>
                <c:pt idx="2249">
                  <c:v>42428</c:v>
                </c:pt>
                <c:pt idx="2250">
                  <c:v>42429</c:v>
                </c:pt>
                <c:pt idx="2251">
                  <c:v>42430</c:v>
                </c:pt>
                <c:pt idx="2252">
                  <c:v>42431</c:v>
                </c:pt>
                <c:pt idx="2253">
                  <c:v>42432</c:v>
                </c:pt>
                <c:pt idx="2254">
                  <c:v>42433</c:v>
                </c:pt>
                <c:pt idx="2255">
                  <c:v>42434</c:v>
                </c:pt>
                <c:pt idx="2256">
                  <c:v>42435</c:v>
                </c:pt>
                <c:pt idx="2257">
                  <c:v>42436</c:v>
                </c:pt>
                <c:pt idx="2258">
                  <c:v>42437</c:v>
                </c:pt>
                <c:pt idx="2259">
                  <c:v>42438</c:v>
                </c:pt>
                <c:pt idx="2260">
                  <c:v>42439</c:v>
                </c:pt>
                <c:pt idx="2261">
                  <c:v>42440</c:v>
                </c:pt>
                <c:pt idx="2262">
                  <c:v>42441</c:v>
                </c:pt>
                <c:pt idx="2263">
                  <c:v>42442</c:v>
                </c:pt>
                <c:pt idx="2264">
                  <c:v>42443</c:v>
                </c:pt>
                <c:pt idx="2265">
                  <c:v>42444</c:v>
                </c:pt>
                <c:pt idx="2266">
                  <c:v>42445</c:v>
                </c:pt>
                <c:pt idx="2267">
                  <c:v>42446</c:v>
                </c:pt>
                <c:pt idx="2268">
                  <c:v>42447</c:v>
                </c:pt>
                <c:pt idx="2269">
                  <c:v>42448</c:v>
                </c:pt>
                <c:pt idx="2270">
                  <c:v>42449</c:v>
                </c:pt>
                <c:pt idx="2271">
                  <c:v>42450</c:v>
                </c:pt>
              </c:numCache>
            </c:numRef>
          </c:cat>
          <c:val>
            <c:numRef>
              <c:f>Chart!$B$2:$B$2273</c:f>
              <c:numCache>
                <c:formatCode>General</c:formatCode>
                <c:ptCount val="2272"/>
                <c:pt idx="0">
                  <c:v>3229332729.9699998</c:v>
                </c:pt>
                <c:pt idx="1">
                  <c:v>3229332729.9699998</c:v>
                </c:pt>
                <c:pt idx="2">
                  <c:v>3229332729.9699998</c:v>
                </c:pt>
                <c:pt idx="3">
                  <c:v>8946412868.3999996</c:v>
                </c:pt>
                <c:pt idx="4">
                  <c:v>10006823463.26</c:v>
                </c:pt>
                <c:pt idx="5">
                  <c:v>10689439792.030001</c:v>
                </c:pt>
                <c:pt idx="6">
                  <c:v>7614227366.6099997</c:v>
                </c:pt>
                <c:pt idx="7">
                  <c:v>3667181378.48</c:v>
                </c:pt>
                <c:pt idx="8">
                  <c:v>3667181378.48</c:v>
                </c:pt>
                <c:pt idx="9">
                  <c:v>3667181378.48</c:v>
                </c:pt>
                <c:pt idx="10">
                  <c:v>2096921990.01</c:v>
                </c:pt>
                <c:pt idx="11">
                  <c:v>4993834604.9899998</c:v>
                </c:pt>
                <c:pt idx="12">
                  <c:v>7626730164.6899996</c:v>
                </c:pt>
                <c:pt idx="13">
                  <c:v>7484953959.4799995</c:v>
                </c:pt>
                <c:pt idx="14">
                  <c:v>5504272326.4200001</c:v>
                </c:pt>
                <c:pt idx="15">
                  <c:v>5504272326.4200001</c:v>
                </c:pt>
                <c:pt idx="16">
                  <c:v>5504272326.4200001</c:v>
                </c:pt>
                <c:pt idx="17">
                  <c:v>5504272326.4200001</c:v>
                </c:pt>
                <c:pt idx="18">
                  <c:v>6882831841.1599998</c:v>
                </c:pt>
                <c:pt idx="19">
                  <c:v>7391546078.3299999</c:v>
                </c:pt>
                <c:pt idx="20">
                  <c:v>4477015679.1400003</c:v>
                </c:pt>
                <c:pt idx="21">
                  <c:v>4323936499.4499998</c:v>
                </c:pt>
                <c:pt idx="22">
                  <c:v>4323936499.4499998</c:v>
                </c:pt>
                <c:pt idx="23">
                  <c:v>4323936499.4499998</c:v>
                </c:pt>
                <c:pt idx="24">
                  <c:v>6452078029.3000002</c:v>
                </c:pt>
                <c:pt idx="25">
                  <c:v>7478494924.0699997</c:v>
                </c:pt>
                <c:pt idx="26">
                  <c:v>9649642695.1299992</c:v>
                </c:pt>
                <c:pt idx="27">
                  <c:v>7850391661.5299997</c:v>
                </c:pt>
                <c:pt idx="28">
                  <c:v>7757739276.0799999</c:v>
                </c:pt>
                <c:pt idx="29">
                  <c:v>7757739276.0799999</c:v>
                </c:pt>
                <c:pt idx="30">
                  <c:v>7757739276.0799999</c:v>
                </c:pt>
                <c:pt idx="31">
                  <c:v>5697276137.71</c:v>
                </c:pt>
                <c:pt idx="32">
                  <c:v>6773469718.25</c:v>
                </c:pt>
                <c:pt idx="33">
                  <c:v>5975254265.79</c:v>
                </c:pt>
                <c:pt idx="34">
                  <c:v>8120452941.6700001</c:v>
                </c:pt>
                <c:pt idx="35">
                  <c:v>8299839109.25</c:v>
                </c:pt>
                <c:pt idx="36">
                  <c:v>8299839109.25</c:v>
                </c:pt>
                <c:pt idx="37">
                  <c:v>8299839109.25</c:v>
                </c:pt>
                <c:pt idx="38">
                  <c:v>8035881669.8999996</c:v>
                </c:pt>
                <c:pt idx="39">
                  <c:v>9485548779.3799992</c:v>
                </c:pt>
                <c:pt idx="40">
                  <c:v>9375110900.5699997</c:v>
                </c:pt>
                <c:pt idx="41">
                  <c:v>8696709755.4500008</c:v>
                </c:pt>
                <c:pt idx="42">
                  <c:v>3451964792.4200001</c:v>
                </c:pt>
                <c:pt idx="43">
                  <c:v>3451964792.4200001</c:v>
                </c:pt>
                <c:pt idx="44">
                  <c:v>3451964792.4200001</c:v>
                </c:pt>
                <c:pt idx="45">
                  <c:v>3451964792.4200001</c:v>
                </c:pt>
                <c:pt idx="46">
                  <c:v>3711450074.8200002</c:v>
                </c:pt>
                <c:pt idx="47">
                  <c:v>4314475516.3999996</c:v>
                </c:pt>
                <c:pt idx="48">
                  <c:v>4653274536.6800003</c:v>
                </c:pt>
                <c:pt idx="49">
                  <c:v>5318086519.6000004</c:v>
                </c:pt>
                <c:pt idx="50">
                  <c:v>5318086519.6000004</c:v>
                </c:pt>
                <c:pt idx="51">
                  <c:v>5318086519.6000004</c:v>
                </c:pt>
                <c:pt idx="52">
                  <c:v>5335262497.04</c:v>
                </c:pt>
                <c:pt idx="53">
                  <c:v>6682191004.0600004</c:v>
                </c:pt>
                <c:pt idx="54">
                  <c:v>6002671473.3699999</c:v>
                </c:pt>
                <c:pt idx="55">
                  <c:v>4780633313.6700001</c:v>
                </c:pt>
                <c:pt idx="56">
                  <c:v>3173136632.8600001</c:v>
                </c:pt>
                <c:pt idx="57">
                  <c:v>3173136632.8600001</c:v>
                </c:pt>
                <c:pt idx="58">
                  <c:v>3173136632.8600001</c:v>
                </c:pt>
                <c:pt idx="59">
                  <c:v>4422591196.6199999</c:v>
                </c:pt>
                <c:pt idx="60">
                  <c:v>3287922071.3899999</c:v>
                </c:pt>
                <c:pt idx="61">
                  <c:v>3879538292.3699999</c:v>
                </c:pt>
                <c:pt idx="62">
                  <c:v>4294994138.7799997</c:v>
                </c:pt>
                <c:pt idx="63">
                  <c:v>4641700181.6999998</c:v>
                </c:pt>
                <c:pt idx="64">
                  <c:v>4641700181.6999998</c:v>
                </c:pt>
                <c:pt idx="65">
                  <c:v>4641700181.6999998</c:v>
                </c:pt>
                <c:pt idx="66">
                  <c:v>5334204635.4499998</c:v>
                </c:pt>
                <c:pt idx="67">
                  <c:v>5621639278.0200005</c:v>
                </c:pt>
                <c:pt idx="68">
                  <c:v>6027729210.3999996</c:v>
                </c:pt>
                <c:pt idx="69">
                  <c:v>7018067273.0900002</c:v>
                </c:pt>
                <c:pt idx="70">
                  <c:v>6086918929.54</c:v>
                </c:pt>
                <c:pt idx="71">
                  <c:v>6086918929.54</c:v>
                </c:pt>
                <c:pt idx="72">
                  <c:v>6086918929.54</c:v>
                </c:pt>
                <c:pt idx="73">
                  <c:v>1495823447.71</c:v>
                </c:pt>
                <c:pt idx="74">
                  <c:v>2489377148.9699998</c:v>
                </c:pt>
                <c:pt idx="75">
                  <c:v>814956042.19000006</c:v>
                </c:pt>
                <c:pt idx="76">
                  <c:v>3889300053.6599998</c:v>
                </c:pt>
                <c:pt idx="77">
                  <c:v>5095466975.21</c:v>
                </c:pt>
                <c:pt idx="78">
                  <c:v>5095466975.21</c:v>
                </c:pt>
                <c:pt idx="79">
                  <c:v>5095466975.21</c:v>
                </c:pt>
                <c:pt idx="80">
                  <c:v>7207089921.7600002</c:v>
                </c:pt>
                <c:pt idx="81">
                  <c:v>5403268260.6800003</c:v>
                </c:pt>
                <c:pt idx="82">
                  <c:v>4756504003.6099997</c:v>
                </c:pt>
                <c:pt idx="83">
                  <c:v>6270947546.5100002</c:v>
                </c:pt>
                <c:pt idx="84">
                  <c:v>5270638150.3699999</c:v>
                </c:pt>
                <c:pt idx="85">
                  <c:v>5270638150.3699999</c:v>
                </c:pt>
                <c:pt idx="86">
                  <c:v>5270638150.3699999</c:v>
                </c:pt>
                <c:pt idx="87">
                  <c:v>3903736636.48</c:v>
                </c:pt>
                <c:pt idx="88">
                  <c:v>4491673240.4399996</c:v>
                </c:pt>
                <c:pt idx="89">
                  <c:v>5133022138.0600004</c:v>
                </c:pt>
                <c:pt idx="90">
                  <c:v>6988226846.6000004</c:v>
                </c:pt>
                <c:pt idx="91">
                  <c:v>4740918292.2200003</c:v>
                </c:pt>
                <c:pt idx="92">
                  <c:v>4740918292.2200003</c:v>
                </c:pt>
                <c:pt idx="93">
                  <c:v>4740918292.2200003</c:v>
                </c:pt>
                <c:pt idx="94">
                  <c:v>5606170155.7399998</c:v>
                </c:pt>
                <c:pt idx="95">
                  <c:v>4638739737.9799995</c:v>
                </c:pt>
                <c:pt idx="96">
                  <c:v>5216923331.9700003</c:v>
                </c:pt>
                <c:pt idx="97">
                  <c:v>3090309560.5799999</c:v>
                </c:pt>
                <c:pt idx="98">
                  <c:v>2975950992.9400001</c:v>
                </c:pt>
                <c:pt idx="99">
                  <c:v>2975950992.9400001</c:v>
                </c:pt>
                <c:pt idx="100">
                  <c:v>2975950992.9400001</c:v>
                </c:pt>
                <c:pt idx="101">
                  <c:v>3856824482.98</c:v>
                </c:pt>
                <c:pt idx="102">
                  <c:v>4012334029.8099999</c:v>
                </c:pt>
                <c:pt idx="103">
                  <c:v>3861868007.9000001</c:v>
                </c:pt>
                <c:pt idx="104">
                  <c:v>3869870306.8800001</c:v>
                </c:pt>
                <c:pt idx="105">
                  <c:v>3505698899.5500002</c:v>
                </c:pt>
                <c:pt idx="106">
                  <c:v>3505698899.5500002</c:v>
                </c:pt>
                <c:pt idx="107">
                  <c:v>3505698899.5500002</c:v>
                </c:pt>
                <c:pt idx="108">
                  <c:v>2621574558.8499999</c:v>
                </c:pt>
                <c:pt idx="109">
                  <c:v>2092650575.5999999</c:v>
                </c:pt>
                <c:pt idx="110">
                  <c:v>1678038234.3199999</c:v>
                </c:pt>
                <c:pt idx="111">
                  <c:v>3225752131.73</c:v>
                </c:pt>
                <c:pt idx="112">
                  <c:v>3460003721.21</c:v>
                </c:pt>
                <c:pt idx="113">
                  <c:v>3460003721.21</c:v>
                </c:pt>
                <c:pt idx="114">
                  <c:v>3460003721.21</c:v>
                </c:pt>
                <c:pt idx="115">
                  <c:v>2043686184.3399999</c:v>
                </c:pt>
                <c:pt idx="116">
                  <c:v>2835468317.52</c:v>
                </c:pt>
                <c:pt idx="117">
                  <c:v>6953155908.3100004</c:v>
                </c:pt>
                <c:pt idx="118">
                  <c:v>3933960936.5599999</c:v>
                </c:pt>
                <c:pt idx="119">
                  <c:v>4033090601.1399999</c:v>
                </c:pt>
                <c:pt idx="120">
                  <c:v>4033090601.1399999</c:v>
                </c:pt>
                <c:pt idx="121">
                  <c:v>4033090601.1399999</c:v>
                </c:pt>
                <c:pt idx="122">
                  <c:v>5004103789.5500002</c:v>
                </c:pt>
                <c:pt idx="123">
                  <c:v>6856196675.1599998</c:v>
                </c:pt>
                <c:pt idx="124">
                  <c:v>3742364328.8899999</c:v>
                </c:pt>
                <c:pt idx="125">
                  <c:v>3742414248.6300001</c:v>
                </c:pt>
                <c:pt idx="126">
                  <c:v>3595650123.8099999</c:v>
                </c:pt>
                <c:pt idx="127">
                  <c:v>3595650123.8099999</c:v>
                </c:pt>
                <c:pt idx="128">
                  <c:v>3595650123.8099999</c:v>
                </c:pt>
                <c:pt idx="129">
                  <c:v>3593408368.23</c:v>
                </c:pt>
                <c:pt idx="130">
                  <c:v>2361690395.52</c:v>
                </c:pt>
                <c:pt idx="131">
                  <c:v>2299199748.8600001</c:v>
                </c:pt>
                <c:pt idx="132">
                  <c:v>772335241.61000001</c:v>
                </c:pt>
                <c:pt idx="133">
                  <c:v>4451263109.6400003</c:v>
                </c:pt>
                <c:pt idx="134">
                  <c:v>4451263109.6400003</c:v>
                </c:pt>
                <c:pt idx="135">
                  <c:v>4451263109.6400003</c:v>
                </c:pt>
                <c:pt idx="136">
                  <c:v>2837468615.5900002</c:v>
                </c:pt>
                <c:pt idx="137">
                  <c:v>4288203041.5599999</c:v>
                </c:pt>
                <c:pt idx="138">
                  <c:v>2574922091.9400001</c:v>
                </c:pt>
                <c:pt idx="139">
                  <c:v>1984072882.1300001</c:v>
                </c:pt>
                <c:pt idx="140">
                  <c:v>2565648199.4699998</c:v>
                </c:pt>
                <c:pt idx="141">
                  <c:v>2565648199.4699998</c:v>
                </c:pt>
                <c:pt idx="142">
                  <c:v>2565648199.4699998</c:v>
                </c:pt>
                <c:pt idx="143">
                  <c:v>1817803484.3900001</c:v>
                </c:pt>
                <c:pt idx="144">
                  <c:v>2297588697.0999999</c:v>
                </c:pt>
                <c:pt idx="145">
                  <c:v>1639429577.8</c:v>
                </c:pt>
                <c:pt idx="146">
                  <c:v>1710263578.4300001</c:v>
                </c:pt>
                <c:pt idx="147">
                  <c:v>1782944868.1500001</c:v>
                </c:pt>
                <c:pt idx="148">
                  <c:v>1782944868.1500001</c:v>
                </c:pt>
                <c:pt idx="149">
                  <c:v>1782944868.1500001</c:v>
                </c:pt>
                <c:pt idx="150">
                  <c:v>1782944868.1500001</c:v>
                </c:pt>
                <c:pt idx="151">
                  <c:v>3619131074.6500001</c:v>
                </c:pt>
                <c:pt idx="152">
                  <c:v>4704997298.7799997</c:v>
                </c:pt>
                <c:pt idx="153">
                  <c:v>4068943057.4299998</c:v>
                </c:pt>
                <c:pt idx="154">
                  <c:v>3702072895.7800002</c:v>
                </c:pt>
                <c:pt idx="155">
                  <c:v>3702072895.7800002</c:v>
                </c:pt>
                <c:pt idx="156">
                  <c:v>3702072895.7800002</c:v>
                </c:pt>
                <c:pt idx="157">
                  <c:v>3563148202.5500002</c:v>
                </c:pt>
                <c:pt idx="158">
                  <c:v>3950264572.2800002</c:v>
                </c:pt>
                <c:pt idx="159">
                  <c:v>4777352632.8100004</c:v>
                </c:pt>
                <c:pt idx="160">
                  <c:v>3210087661.1300001</c:v>
                </c:pt>
                <c:pt idx="161">
                  <c:v>7288773900.5500002</c:v>
                </c:pt>
                <c:pt idx="162">
                  <c:v>7288773900.5500002</c:v>
                </c:pt>
                <c:pt idx="163">
                  <c:v>7288773900.5500002</c:v>
                </c:pt>
                <c:pt idx="164">
                  <c:v>6551862164.1499996</c:v>
                </c:pt>
                <c:pt idx="165">
                  <c:v>6312655309.2799997</c:v>
                </c:pt>
                <c:pt idx="166">
                  <c:v>6396291253.2600002</c:v>
                </c:pt>
                <c:pt idx="167">
                  <c:v>7897393039.3500004</c:v>
                </c:pt>
                <c:pt idx="168">
                  <c:v>6645468933.75</c:v>
                </c:pt>
                <c:pt idx="169">
                  <c:v>6645468933.75</c:v>
                </c:pt>
                <c:pt idx="170">
                  <c:v>6645468933.75</c:v>
                </c:pt>
                <c:pt idx="171">
                  <c:v>6956058464.0699997</c:v>
                </c:pt>
                <c:pt idx="172">
                  <c:v>9955887645.1499996</c:v>
                </c:pt>
                <c:pt idx="173">
                  <c:v>11325365245.85</c:v>
                </c:pt>
                <c:pt idx="174">
                  <c:v>10640168151.07</c:v>
                </c:pt>
                <c:pt idx="175">
                  <c:v>4698462747.3599997</c:v>
                </c:pt>
                <c:pt idx="176">
                  <c:v>4698462747.3599997</c:v>
                </c:pt>
                <c:pt idx="177">
                  <c:v>4698462747.3599997</c:v>
                </c:pt>
                <c:pt idx="178">
                  <c:v>4466314153.6899996</c:v>
                </c:pt>
                <c:pt idx="179">
                  <c:v>2106391109.55</c:v>
                </c:pt>
                <c:pt idx="180">
                  <c:v>1670768607.3199999</c:v>
                </c:pt>
                <c:pt idx="181">
                  <c:v>877409553.27999997</c:v>
                </c:pt>
                <c:pt idx="182">
                  <c:v>3589963517.27</c:v>
                </c:pt>
                <c:pt idx="183">
                  <c:v>3589963517.27</c:v>
                </c:pt>
                <c:pt idx="184">
                  <c:v>3589963517.27</c:v>
                </c:pt>
                <c:pt idx="185">
                  <c:v>3589963517.27</c:v>
                </c:pt>
                <c:pt idx="186">
                  <c:v>3493272179.3000002</c:v>
                </c:pt>
                <c:pt idx="187">
                  <c:v>4890139371.1599998</c:v>
                </c:pt>
                <c:pt idx="188">
                  <c:v>5117503798.6899996</c:v>
                </c:pt>
                <c:pt idx="189">
                  <c:v>5776290120.5</c:v>
                </c:pt>
                <c:pt idx="190">
                  <c:v>5776290120.5</c:v>
                </c:pt>
                <c:pt idx="191">
                  <c:v>5776290120.5</c:v>
                </c:pt>
                <c:pt idx="192">
                  <c:v>6332914653.3599997</c:v>
                </c:pt>
                <c:pt idx="193">
                  <c:v>6673533419.25</c:v>
                </c:pt>
                <c:pt idx="194">
                  <c:v>7260467191.3500004</c:v>
                </c:pt>
                <c:pt idx="195">
                  <c:v>6969206474.3299999</c:v>
                </c:pt>
                <c:pt idx="196">
                  <c:v>4941776621.79</c:v>
                </c:pt>
                <c:pt idx="197">
                  <c:v>4941776621.79</c:v>
                </c:pt>
                <c:pt idx="198">
                  <c:v>4941776621.79</c:v>
                </c:pt>
                <c:pt idx="199">
                  <c:v>5208347573.8500004</c:v>
                </c:pt>
                <c:pt idx="200">
                  <c:v>4381285402.2299995</c:v>
                </c:pt>
                <c:pt idx="201">
                  <c:v>5127805492.2700005</c:v>
                </c:pt>
                <c:pt idx="202">
                  <c:v>2536244735.02</c:v>
                </c:pt>
                <c:pt idx="203">
                  <c:v>3208245643.2600002</c:v>
                </c:pt>
                <c:pt idx="204">
                  <c:v>3208245643.2600002</c:v>
                </c:pt>
                <c:pt idx="205">
                  <c:v>3208245643.2600002</c:v>
                </c:pt>
                <c:pt idx="206">
                  <c:v>5077779186.0699997</c:v>
                </c:pt>
                <c:pt idx="207">
                  <c:v>2040734458.0999999</c:v>
                </c:pt>
                <c:pt idx="208">
                  <c:v>3573216855.21</c:v>
                </c:pt>
                <c:pt idx="209">
                  <c:v>3603137849.1799998</c:v>
                </c:pt>
                <c:pt idx="210">
                  <c:v>3213533935.3699999</c:v>
                </c:pt>
                <c:pt idx="211">
                  <c:v>3213533935.3699999</c:v>
                </c:pt>
                <c:pt idx="212">
                  <c:v>3213533935.3699999</c:v>
                </c:pt>
                <c:pt idx="213">
                  <c:v>2416650407.1599998</c:v>
                </c:pt>
                <c:pt idx="214">
                  <c:v>3396233899.5300002</c:v>
                </c:pt>
                <c:pt idx="215">
                  <c:v>2872773439.1399999</c:v>
                </c:pt>
                <c:pt idx="216">
                  <c:v>3417722707.73</c:v>
                </c:pt>
                <c:pt idx="217">
                  <c:v>4399998712.1300001</c:v>
                </c:pt>
                <c:pt idx="218">
                  <c:v>4399998712.1300001</c:v>
                </c:pt>
                <c:pt idx="219">
                  <c:v>4399998712.1300001</c:v>
                </c:pt>
                <c:pt idx="220">
                  <c:v>3414739367.6799998</c:v>
                </c:pt>
                <c:pt idx="221">
                  <c:v>3490179310.77</c:v>
                </c:pt>
                <c:pt idx="222">
                  <c:v>4117205711.3099999</c:v>
                </c:pt>
                <c:pt idx="223">
                  <c:v>4298592962.54</c:v>
                </c:pt>
                <c:pt idx="224">
                  <c:v>5684794845.9200001</c:v>
                </c:pt>
                <c:pt idx="225">
                  <c:v>5684794845.9200001</c:v>
                </c:pt>
                <c:pt idx="226">
                  <c:v>5684794845.9200001</c:v>
                </c:pt>
                <c:pt idx="227">
                  <c:v>3589314852.1999998</c:v>
                </c:pt>
                <c:pt idx="228">
                  <c:v>1880341207.6099999</c:v>
                </c:pt>
                <c:pt idx="229">
                  <c:v>4464084751.2799997</c:v>
                </c:pt>
                <c:pt idx="230">
                  <c:v>5098768190.8400002</c:v>
                </c:pt>
                <c:pt idx="231">
                  <c:v>4584746268.2600002</c:v>
                </c:pt>
                <c:pt idx="232">
                  <c:v>4584746268.2600002</c:v>
                </c:pt>
                <c:pt idx="233">
                  <c:v>4584746268.2600002</c:v>
                </c:pt>
                <c:pt idx="234">
                  <c:v>4700166310.4700003</c:v>
                </c:pt>
                <c:pt idx="235">
                  <c:v>8861990644.8600006</c:v>
                </c:pt>
                <c:pt idx="236">
                  <c:v>7291914231.9899998</c:v>
                </c:pt>
                <c:pt idx="237">
                  <c:v>6579566246.79</c:v>
                </c:pt>
                <c:pt idx="238">
                  <c:v>6097046785.2200003</c:v>
                </c:pt>
                <c:pt idx="239">
                  <c:v>6097046785.2200003</c:v>
                </c:pt>
                <c:pt idx="240">
                  <c:v>6097046785.2200003</c:v>
                </c:pt>
                <c:pt idx="241">
                  <c:v>4905265266.3199997</c:v>
                </c:pt>
                <c:pt idx="242">
                  <c:v>4947053425.5900002</c:v>
                </c:pt>
                <c:pt idx="243">
                  <c:v>6503073454.0100002</c:v>
                </c:pt>
                <c:pt idx="244">
                  <c:v>5644879023.7200003</c:v>
                </c:pt>
                <c:pt idx="245">
                  <c:v>4938162896.1400003</c:v>
                </c:pt>
                <c:pt idx="246">
                  <c:v>4938162896.1400003</c:v>
                </c:pt>
                <c:pt idx="247">
                  <c:v>4938162896.1400003</c:v>
                </c:pt>
                <c:pt idx="248">
                  <c:v>4938162896.1400003</c:v>
                </c:pt>
                <c:pt idx="249">
                  <c:v>5567518185.3599997</c:v>
                </c:pt>
                <c:pt idx="250">
                  <c:v>7148757483.3000002</c:v>
                </c:pt>
                <c:pt idx="251">
                  <c:v>9048741601.0699997</c:v>
                </c:pt>
                <c:pt idx="252">
                  <c:v>10527052920.4</c:v>
                </c:pt>
                <c:pt idx="253">
                  <c:v>10527052920.4</c:v>
                </c:pt>
                <c:pt idx="254">
                  <c:v>10527052920.4</c:v>
                </c:pt>
                <c:pt idx="255">
                  <c:v>8426529090.0900002</c:v>
                </c:pt>
                <c:pt idx="256">
                  <c:v>11592804126.83</c:v>
                </c:pt>
                <c:pt idx="257">
                  <c:v>12930207347.559999</c:v>
                </c:pt>
                <c:pt idx="258">
                  <c:v>12019006144.66</c:v>
                </c:pt>
                <c:pt idx="259">
                  <c:v>13942961427.59</c:v>
                </c:pt>
                <c:pt idx="260">
                  <c:v>13942961427.59</c:v>
                </c:pt>
                <c:pt idx="261">
                  <c:v>13942961427.59</c:v>
                </c:pt>
                <c:pt idx="262">
                  <c:v>11872927034.959999</c:v>
                </c:pt>
                <c:pt idx="263">
                  <c:v>11048733292.73</c:v>
                </c:pt>
                <c:pt idx="264">
                  <c:v>12771895973.92</c:v>
                </c:pt>
                <c:pt idx="265">
                  <c:v>11492688521.92</c:v>
                </c:pt>
                <c:pt idx="266">
                  <c:v>12742989645.459999</c:v>
                </c:pt>
                <c:pt idx="267">
                  <c:v>12742989645.459999</c:v>
                </c:pt>
                <c:pt idx="268">
                  <c:v>12742989645.459999</c:v>
                </c:pt>
                <c:pt idx="269">
                  <c:v>12252988148.379999</c:v>
                </c:pt>
                <c:pt idx="270">
                  <c:v>17769779522.790001</c:v>
                </c:pt>
                <c:pt idx="271">
                  <c:v>12753979538.370001</c:v>
                </c:pt>
                <c:pt idx="272">
                  <c:v>7178231533.79</c:v>
                </c:pt>
                <c:pt idx="273">
                  <c:v>7429639908.8400002</c:v>
                </c:pt>
                <c:pt idx="274">
                  <c:v>7429639908.8400002</c:v>
                </c:pt>
                <c:pt idx="275">
                  <c:v>7429639908.8400002</c:v>
                </c:pt>
                <c:pt idx="276">
                  <c:v>9219607582.9200001</c:v>
                </c:pt>
                <c:pt idx="277">
                  <c:v>9944223814.0900002</c:v>
                </c:pt>
                <c:pt idx="278">
                  <c:v>11250354156.51</c:v>
                </c:pt>
                <c:pt idx="279">
                  <c:v>11194003158.32</c:v>
                </c:pt>
                <c:pt idx="280">
                  <c:v>16735069861.059999</c:v>
                </c:pt>
                <c:pt idx="281">
                  <c:v>16735069861.059999</c:v>
                </c:pt>
                <c:pt idx="282">
                  <c:v>16735069861.059999</c:v>
                </c:pt>
                <c:pt idx="283">
                  <c:v>16735069861.059999</c:v>
                </c:pt>
                <c:pt idx="284">
                  <c:v>10868866128.440001</c:v>
                </c:pt>
                <c:pt idx="285">
                  <c:v>8306846016.0600004</c:v>
                </c:pt>
                <c:pt idx="286">
                  <c:v>7436554594.7600002</c:v>
                </c:pt>
                <c:pt idx="287">
                  <c:v>8349381594.6400003</c:v>
                </c:pt>
                <c:pt idx="288">
                  <c:v>8349381594.6400003</c:v>
                </c:pt>
                <c:pt idx="289">
                  <c:v>8349381594.6400003</c:v>
                </c:pt>
                <c:pt idx="290">
                  <c:v>3225502608.3800001</c:v>
                </c:pt>
                <c:pt idx="291">
                  <c:v>4339114120.21</c:v>
                </c:pt>
                <c:pt idx="292">
                  <c:v>5709528817.0100002</c:v>
                </c:pt>
                <c:pt idx="293">
                  <c:v>4304057549.4799995</c:v>
                </c:pt>
                <c:pt idx="294">
                  <c:v>3473690827.9200001</c:v>
                </c:pt>
                <c:pt idx="295">
                  <c:v>3473690827.9200001</c:v>
                </c:pt>
                <c:pt idx="296">
                  <c:v>3473690827.9200001</c:v>
                </c:pt>
                <c:pt idx="297">
                  <c:v>4471853953.04</c:v>
                </c:pt>
                <c:pt idx="298">
                  <c:v>2673573472.73</c:v>
                </c:pt>
                <c:pt idx="299">
                  <c:v>4026542547.25</c:v>
                </c:pt>
                <c:pt idx="300">
                  <c:v>3116920509.98</c:v>
                </c:pt>
                <c:pt idx="301">
                  <c:v>2170244000.77</c:v>
                </c:pt>
                <c:pt idx="302">
                  <c:v>2170244000.77</c:v>
                </c:pt>
                <c:pt idx="303">
                  <c:v>2170244000.77</c:v>
                </c:pt>
                <c:pt idx="304">
                  <c:v>3441032487.0999999</c:v>
                </c:pt>
                <c:pt idx="305">
                  <c:v>1948171628.52</c:v>
                </c:pt>
                <c:pt idx="306">
                  <c:v>2619747450.6300001</c:v>
                </c:pt>
                <c:pt idx="307">
                  <c:v>3704875259.5100002</c:v>
                </c:pt>
                <c:pt idx="308">
                  <c:v>2314756377.3499999</c:v>
                </c:pt>
                <c:pt idx="309">
                  <c:v>2314756377.3499999</c:v>
                </c:pt>
                <c:pt idx="310">
                  <c:v>2314756377.3499999</c:v>
                </c:pt>
                <c:pt idx="311">
                  <c:v>3212500784.9499998</c:v>
                </c:pt>
                <c:pt idx="312">
                  <c:v>5725094004.8500004</c:v>
                </c:pt>
                <c:pt idx="313">
                  <c:v>6065745907.3299999</c:v>
                </c:pt>
                <c:pt idx="314">
                  <c:v>6065745907.3299999</c:v>
                </c:pt>
                <c:pt idx="315">
                  <c:v>4151697366.2600002</c:v>
                </c:pt>
                <c:pt idx="316">
                  <c:v>4151697366.2600002</c:v>
                </c:pt>
                <c:pt idx="317">
                  <c:v>4151697366.2600002</c:v>
                </c:pt>
                <c:pt idx="318">
                  <c:v>2308406256.6999998</c:v>
                </c:pt>
                <c:pt idx="319">
                  <c:v>2424941215.5799999</c:v>
                </c:pt>
                <c:pt idx="320">
                  <c:v>5000294275.0799999</c:v>
                </c:pt>
                <c:pt idx="321">
                  <c:v>5156251579.7700005</c:v>
                </c:pt>
                <c:pt idx="322">
                  <c:v>4491084439.3699999</c:v>
                </c:pt>
                <c:pt idx="323">
                  <c:v>4491084439.3699999</c:v>
                </c:pt>
                <c:pt idx="324">
                  <c:v>4491084439.3699999</c:v>
                </c:pt>
                <c:pt idx="325">
                  <c:v>4435614488.4799995</c:v>
                </c:pt>
                <c:pt idx="326">
                  <c:v>9604557322.5100002</c:v>
                </c:pt>
                <c:pt idx="327">
                  <c:v>11386401162.08</c:v>
                </c:pt>
                <c:pt idx="328">
                  <c:v>11386401162.08</c:v>
                </c:pt>
                <c:pt idx="329">
                  <c:v>8245888362.9399996</c:v>
                </c:pt>
                <c:pt idx="330">
                  <c:v>8245888362.9399996</c:v>
                </c:pt>
                <c:pt idx="331">
                  <c:v>8245888362.9399996</c:v>
                </c:pt>
                <c:pt idx="332">
                  <c:v>3837032256.1599998</c:v>
                </c:pt>
                <c:pt idx="333">
                  <c:v>4425390482.5200005</c:v>
                </c:pt>
                <c:pt idx="334">
                  <c:v>5842641383.8000002</c:v>
                </c:pt>
                <c:pt idx="335">
                  <c:v>6123683311.7799997</c:v>
                </c:pt>
                <c:pt idx="336">
                  <c:v>5625308548.3000002</c:v>
                </c:pt>
                <c:pt idx="337">
                  <c:v>5625308548.3000002</c:v>
                </c:pt>
                <c:pt idx="338">
                  <c:v>5625308548.3000002</c:v>
                </c:pt>
                <c:pt idx="339">
                  <c:v>3465504091.7399998</c:v>
                </c:pt>
                <c:pt idx="340">
                  <c:v>3130320815.8299999</c:v>
                </c:pt>
                <c:pt idx="341">
                  <c:v>2738520978.6900001</c:v>
                </c:pt>
                <c:pt idx="342">
                  <c:v>3557445393.0599999</c:v>
                </c:pt>
                <c:pt idx="343">
                  <c:v>2544990513.1700001</c:v>
                </c:pt>
                <c:pt idx="344">
                  <c:v>2544990513.1700001</c:v>
                </c:pt>
                <c:pt idx="345">
                  <c:v>2544990513.1700001</c:v>
                </c:pt>
                <c:pt idx="346">
                  <c:v>3029235162.77</c:v>
                </c:pt>
                <c:pt idx="347">
                  <c:v>3275421470.27</c:v>
                </c:pt>
                <c:pt idx="348">
                  <c:v>3392831851.29</c:v>
                </c:pt>
                <c:pt idx="349">
                  <c:v>5120587556.5799999</c:v>
                </c:pt>
                <c:pt idx="350">
                  <c:v>6994384244.2299995</c:v>
                </c:pt>
                <c:pt idx="351">
                  <c:v>6994384244.2299995</c:v>
                </c:pt>
                <c:pt idx="352">
                  <c:v>6994384244.2299995</c:v>
                </c:pt>
                <c:pt idx="353">
                  <c:v>13065984597.98</c:v>
                </c:pt>
                <c:pt idx="354">
                  <c:v>12872536294.809999</c:v>
                </c:pt>
                <c:pt idx="355">
                  <c:v>10977528141.459999</c:v>
                </c:pt>
                <c:pt idx="356">
                  <c:v>12416398687.700001</c:v>
                </c:pt>
                <c:pt idx="357">
                  <c:v>12483075972.219999</c:v>
                </c:pt>
                <c:pt idx="358">
                  <c:v>12483075972.219999</c:v>
                </c:pt>
                <c:pt idx="359">
                  <c:v>12483075972.219999</c:v>
                </c:pt>
                <c:pt idx="360">
                  <c:v>12649097712.51</c:v>
                </c:pt>
                <c:pt idx="361">
                  <c:v>4745340003.0299997</c:v>
                </c:pt>
                <c:pt idx="362">
                  <c:v>5990693024.6499996</c:v>
                </c:pt>
                <c:pt idx="363">
                  <c:v>4996660950.9200001</c:v>
                </c:pt>
                <c:pt idx="364">
                  <c:v>4961095426.0600004</c:v>
                </c:pt>
                <c:pt idx="365">
                  <c:v>4961095426.0600004</c:v>
                </c:pt>
                <c:pt idx="366">
                  <c:v>4961095426.0600004</c:v>
                </c:pt>
                <c:pt idx="367">
                  <c:v>5917621071</c:v>
                </c:pt>
                <c:pt idx="368">
                  <c:v>5544747883.8999996</c:v>
                </c:pt>
                <c:pt idx="369">
                  <c:v>5108505708.75</c:v>
                </c:pt>
                <c:pt idx="370">
                  <c:v>5266614701.0200005</c:v>
                </c:pt>
                <c:pt idx="371">
                  <c:v>3586183772.4299998</c:v>
                </c:pt>
                <c:pt idx="372">
                  <c:v>3586183772.4299998</c:v>
                </c:pt>
                <c:pt idx="373">
                  <c:v>3586183772.4299998</c:v>
                </c:pt>
                <c:pt idx="374">
                  <c:v>2296728152.71</c:v>
                </c:pt>
                <c:pt idx="375">
                  <c:v>3607213787.5999999</c:v>
                </c:pt>
                <c:pt idx="376">
                  <c:v>2536681912.2800002</c:v>
                </c:pt>
                <c:pt idx="377">
                  <c:v>3832808997.73</c:v>
                </c:pt>
                <c:pt idx="378">
                  <c:v>5317550103.5500002</c:v>
                </c:pt>
                <c:pt idx="379">
                  <c:v>5317550103.5500002</c:v>
                </c:pt>
                <c:pt idx="380">
                  <c:v>5317550103.5500002</c:v>
                </c:pt>
                <c:pt idx="381">
                  <c:v>5317550103.5500002</c:v>
                </c:pt>
                <c:pt idx="382">
                  <c:v>2381813388.6100001</c:v>
                </c:pt>
                <c:pt idx="383">
                  <c:v>5503493148.04</c:v>
                </c:pt>
                <c:pt idx="384">
                  <c:v>4931541245.1599998</c:v>
                </c:pt>
                <c:pt idx="385">
                  <c:v>5639038350.4399996</c:v>
                </c:pt>
                <c:pt idx="386">
                  <c:v>5639038350.4399996</c:v>
                </c:pt>
                <c:pt idx="387">
                  <c:v>5639038350.4399996</c:v>
                </c:pt>
                <c:pt idx="388">
                  <c:v>5120591307.9899998</c:v>
                </c:pt>
                <c:pt idx="389">
                  <c:v>5948464661.9899998</c:v>
                </c:pt>
                <c:pt idx="390">
                  <c:v>8860554792.25</c:v>
                </c:pt>
                <c:pt idx="391">
                  <c:v>8051608804.6300001</c:v>
                </c:pt>
                <c:pt idx="392">
                  <c:v>3109534041.7800002</c:v>
                </c:pt>
                <c:pt idx="393">
                  <c:v>3109534041.7800002</c:v>
                </c:pt>
                <c:pt idx="394">
                  <c:v>3109534041.7800002</c:v>
                </c:pt>
                <c:pt idx="395">
                  <c:v>3176006919.3200002</c:v>
                </c:pt>
                <c:pt idx="396">
                  <c:v>1344329594.8499999</c:v>
                </c:pt>
                <c:pt idx="397">
                  <c:v>1308447061.04</c:v>
                </c:pt>
                <c:pt idx="398">
                  <c:v>1283264648.4300001</c:v>
                </c:pt>
                <c:pt idx="399">
                  <c:v>1965071778.45</c:v>
                </c:pt>
                <c:pt idx="400">
                  <c:v>1965071778.45</c:v>
                </c:pt>
                <c:pt idx="401">
                  <c:v>1965071778.45</c:v>
                </c:pt>
                <c:pt idx="402">
                  <c:v>2799586924.5799999</c:v>
                </c:pt>
                <c:pt idx="403">
                  <c:v>4436913676.46</c:v>
                </c:pt>
                <c:pt idx="404">
                  <c:v>3748359536.9699998</c:v>
                </c:pt>
                <c:pt idx="405">
                  <c:v>4747561507.1700001</c:v>
                </c:pt>
                <c:pt idx="406">
                  <c:v>5472920139.75</c:v>
                </c:pt>
                <c:pt idx="407">
                  <c:v>5472920139.75</c:v>
                </c:pt>
                <c:pt idx="408">
                  <c:v>5472920139.75</c:v>
                </c:pt>
                <c:pt idx="409">
                  <c:v>5025073487.6800003</c:v>
                </c:pt>
                <c:pt idx="410">
                  <c:v>5636577417.8900003</c:v>
                </c:pt>
                <c:pt idx="411">
                  <c:v>4281726273.6900001</c:v>
                </c:pt>
                <c:pt idx="412">
                  <c:v>3309869114.1300001</c:v>
                </c:pt>
                <c:pt idx="413">
                  <c:v>3757137857.0900002</c:v>
                </c:pt>
                <c:pt idx="414">
                  <c:v>3757137857.0900002</c:v>
                </c:pt>
                <c:pt idx="415">
                  <c:v>3757137857.0900002</c:v>
                </c:pt>
                <c:pt idx="416">
                  <c:v>3757137857.0900002</c:v>
                </c:pt>
                <c:pt idx="417">
                  <c:v>4027089636.0799999</c:v>
                </c:pt>
                <c:pt idx="418">
                  <c:v>3063345002.3699999</c:v>
                </c:pt>
                <c:pt idx="419">
                  <c:v>2715810361.8600001</c:v>
                </c:pt>
                <c:pt idx="420">
                  <c:v>5185329146.4399996</c:v>
                </c:pt>
                <c:pt idx="421">
                  <c:v>5185329146.4399996</c:v>
                </c:pt>
                <c:pt idx="422">
                  <c:v>5185329146.4399996</c:v>
                </c:pt>
                <c:pt idx="423">
                  <c:v>1694771194.28</c:v>
                </c:pt>
                <c:pt idx="424">
                  <c:v>2195141399.6399999</c:v>
                </c:pt>
                <c:pt idx="425">
                  <c:v>3061795454.7199998</c:v>
                </c:pt>
                <c:pt idx="426">
                  <c:v>2918705083.1799998</c:v>
                </c:pt>
                <c:pt idx="427">
                  <c:v>2981060527.6100001</c:v>
                </c:pt>
                <c:pt idx="428">
                  <c:v>2981060527.6100001</c:v>
                </c:pt>
                <c:pt idx="429">
                  <c:v>2981060527.6100001</c:v>
                </c:pt>
                <c:pt idx="430">
                  <c:v>2474332571.5999999</c:v>
                </c:pt>
                <c:pt idx="431">
                  <c:v>2172783637.7800002</c:v>
                </c:pt>
                <c:pt idx="432">
                  <c:v>3028648812.8600001</c:v>
                </c:pt>
                <c:pt idx="433">
                  <c:v>2644908893.9699998</c:v>
                </c:pt>
                <c:pt idx="434">
                  <c:v>3360087681.75</c:v>
                </c:pt>
                <c:pt idx="435">
                  <c:v>3360087681.75</c:v>
                </c:pt>
                <c:pt idx="436">
                  <c:v>3360087681.75</c:v>
                </c:pt>
                <c:pt idx="437">
                  <c:v>2803271387.7800002</c:v>
                </c:pt>
                <c:pt idx="438">
                  <c:v>2500509424.77</c:v>
                </c:pt>
                <c:pt idx="439">
                  <c:v>4033067039.1199999</c:v>
                </c:pt>
                <c:pt idx="440">
                  <c:v>2695208924.3400002</c:v>
                </c:pt>
                <c:pt idx="441">
                  <c:v>1974367445</c:v>
                </c:pt>
                <c:pt idx="442">
                  <c:v>1974367445</c:v>
                </c:pt>
                <c:pt idx="443">
                  <c:v>1974367445</c:v>
                </c:pt>
                <c:pt idx="444">
                  <c:v>3204183477.1100001</c:v>
                </c:pt>
                <c:pt idx="445">
                  <c:v>3210211984.4099998</c:v>
                </c:pt>
                <c:pt idx="446">
                  <c:v>4041235904.4200001</c:v>
                </c:pt>
                <c:pt idx="447">
                  <c:v>3602109872.8699999</c:v>
                </c:pt>
                <c:pt idx="448">
                  <c:v>2921060386.75</c:v>
                </c:pt>
                <c:pt idx="449">
                  <c:v>2921060386.75</c:v>
                </c:pt>
                <c:pt idx="450">
                  <c:v>2921060386.75</c:v>
                </c:pt>
                <c:pt idx="451">
                  <c:v>2643025121.25</c:v>
                </c:pt>
                <c:pt idx="452">
                  <c:v>3499097352.25</c:v>
                </c:pt>
                <c:pt idx="453">
                  <c:v>3377469410.1799998</c:v>
                </c:pt>
                <c:pt idx="454">
                  <c:v>3726524200.1700001</c:v>
                </c:pt>
                <c:pt idx="455">
                  <c:v>3814069830.1599998</c:v>
                </c:pt>
                <c:pt idx="456">
                  <c:v>3814069830.1599998</c:v>
                </c:pt>
                <c:pt idx="457">
                  <c:v>3814069830.1599998</c:v>
                </c:pt>
                <c:pt idx="458">
                  <c:v>4664448784.9799995</c:v>
                </c:pt>
                <c:pt idx="459">
                  <c:v>4844984297.6700001</c:v>
                </c:pt>
                <c:pt idx="460">
                  <c:v>7470715462.25</c:v>
                </c:pt>
                <c:pt idx="461">
                  <c:v>10040093218.549999</c:v>
                </c:pt>
                <c:pt idx="462">
                  <c:v>12629435375.32</c:v>
                </c:pt>
                <c:pt idx="463">
                  <c:v>12629435375.32</c:v>
                </c:pt>
                <c:pt idx="464">
                  <c:v>12629435375.32</c:v>
                </c:pt>
                <c:pt idx="465">
                  <c:v>12387795145.66</c:v>
                </c:pt>
                <c:pt idx="466">
                  <c:v>10086267100.33</c:v>
                </c:pt>
                <c:pt idx="467">
                  <c:v>6504160448.3999996</c:v>
                </c:pt>
                <c:pt idx="468">
                  <c:v>5848708192.6800003</c:v>
                </c:pt>
                <c:pt idx="469">
                  <c:v>6545535712.5799999</c:v>
                </c:pt>
                <c:pt idx="470">
                  <c:v>6545535712.5799999</c:v>
                </c:pt>
                <c:pt idx="471">
                  <c:v>6545535712.5799999</c:v>
                </c:pt>
                <c:pt idx="472">
                  <c:v>5893078939.9799995</c:v>
                </c:pt>
                <c:pt idx="473">
                  <c:v>4414873433.7299995</c:v>
                </c:pt>
                <c:pt idx="474">
                  <c:v>7402961851.29</c:v>
                </c:pt>
                <c:pt idx="475">
                  <c:v>6378571461.7799997</c:v>
                </c:pt>
                <c:pt idx="476">
                  <c:v>5526337965.1400003</c:v>
                </c:pt>
                <c:pt idx="477">
                  <c:v>5526337965.1400003</c:v>
                </c:pt>
                <c:pt idx="478">
                  <c:v>5526337965.1400003</c:v>
                </c:pt>
                <c:pt idx="479">
                  <c:v>4142876643.73</c:v>
                </c:pt>
                <c:pt idx="480">
                  <c:v>3946535942.2199998</c:v>
                </c:pt>
                <c:pt idx="481">
                  <c:v>2623936599.5700002</c:v>
                </c:pt>
                <c:pt idx="482">
                  <c:v>5348801393.5200005</c:v>
                </c:pt>
                <c:pt idx="483">
                  <c:v>6126148623.8800001</c:v>
                </c:pt>
                <c:pt idx="484">
                  <c:v>6126148623.8800001</c:v>
                </c:pt>
                <c:pt idx="485">
                  <c:v>6126148623.8800001</c:v>
                </c:pt>
                <c:pt idx="486">
                  <c:v>6873246483.3900003</c:v>
                </c:pt>
                <c:pt idx="487">
                  <c:v>9445825585.7099991</c:v>
                </c:pt>
                <c:pt idx="488">
                  <c:v>12899152332.84</c:v>
                </c:pt>
                <c:pt idx="489">
                  <c:v>10639529034.1</c:v>
                </c:pt>
                <c:pt idx="490">
                  <c:v>11050826704.25</c:v>
                </c:pt>
                <c:pt idx="491">
                  <c:v>11050826704.25</c:v>
                </c:pt>
                <c:pt idx="492">
                  <c:v>11050826704.25</c:v>
                </c:pt>
                <c:pt idx="493">
                  <c:v>11816995926.959999</c:v>
                </c:pt>
                <c:pt idx="494">
                  <c:v>11684947697.940001</c:v>
                </c:pt>
                <c:pt idx="495">
                  <c:v>6906499243.8299999</c:v>
                </c:pt>
                <c:pt idx="496">
                  <c:v>6445481872.5900002</c:v>
                </c:pt>
                <c:pt idx="497">
                  <c:v>8771245713.9400005</c:v>
                </c:pt>
                <c:pt idx="498">
                  <c:v>8771245713.9400005</c:v>
                </c:pt>
                <c:pt idx="499">
                  <c:v>8771245713.9400005</c:v>
                </c:pt>
                <c:pt idx="500">
                  <c:v>7864460285.4899998</c:v>
                </c:pt>
                <c:pt idx="501">
                  <c:v>9093029829.3899994</c:v>
                </c:pt>
                <c:pt idx="502">
                  <c:v>10851090964.76</c:v>
                </c:pt>
                <c:pt idx="503">
                  <c:v>12595899678.049999</c:v>
                </c:pt>
                <c:pt idx="504">
                  <c:v>12060517426.65</c:v>
                </c:pt>
                <c:pt idx="505">
                  <c:v>12060517426.65</c:v>
                </c:pt>
                <c:pt idx="506">
                  <c:v>12060517426.65</c:v>
                </c:pt>
                <c:pt idx="507">
                  <c:v>8089349650.8599997</c:v>
                </c:pt>
                <c:pt idx="508">
                  <c:v>14937099193.870001</c:v>
                </c:pt>
                <c:pt idx="509">
                  <c:v>12688805671.98</c:v>
                </c:pt>
                <c:pt idx="510">
                  <c:v>11179466051.27</c:v>
                </c:pt>
                <c:pt idx="511">
                  <c:v>8771731013.1000004</c:v>
                </c:pt>
                <c:pt idx="512">
                  <c:v>8771731013.1000004</c:v>
                </c:pt>
                <c:pt idx="513">
                  <c:v>8771731013.1000004</c:v>
                </c:pt>
                <c:pt idx="514">
                  <c:v>8771731013.1000004</c:v>
                </c:pt>
                <c:pt idx="515">
                  <c:v>6940981960.9499998</c:v>
                </c:pt>
                <c:pt idx="516">
                  <c:v>15086355279.200001</c:v>
                </c:pt>
                <c:pt idx="517">
                  <c:v>15100786809.16</c:v>
                </c:pt>
                <c:pt idx="518">
                  <c:v>13922489607.459999</c:v>
                </c:pt>
                <c:pt idx="519">
                  <c:v>13922489607.459999</c:v>
                </c:pt>
                <c:pt idx="520">
                  <c:v>13922489607.459999</c:v>
                </c:pt>
                <c:pt idx="521">
                  <c:v>14243872353.459999</c:v>
                </c:pt>
                <c:pt idx="522">
                  <c:v>14967573305.27</c:v>
                </c:pt>
                <c:pt idx="523">
                  <c:v>15028578886.290001</c:v>
                </c:pt>
                <c:pt idx="524">
                  <c:v>16207887928.18</c:v>
                </c:pt>
                <c:pt idx="525">
                  <c:v>17563906647.119999</c:v>
                </c:pt>
                <c:pt idx="526">
                  <c:v>17563906647.119999</c:v>
                </c:pt>
                <c:pt idx="527">
                  <c:v>17563906647.119999</c:v>
                </c:pt>
                <c:pt idx="528">
                  <c:v>15369870611.440001</c:v>
                </c:pt>
                <c:pt idx="529">
                  <c:v>12156886843.629999</c:v>
                </c:pt>
                <c:pt idx="530">
                  <c:v>11413186088.959999</c:v>
                </c:pt>
                <c:pt idx="531">
                  <c:v>10790553895.73</c:v>
                </c:pt>
                <c:pt idx="532">
                  <c:v>8155450955.1199999</c:v>
                </c:pt>
                <c:pt idx="533">
                  <c:v>8155450955.1199999</c:v>
                </c:pt>
                <c:pt idx="534">
                  <c:v>8155450955.1199999</c:v>
                </c:pt>
                <c:pt idx="535">
                  <c:v>10813989816.52</c:v>
                </c:pt>
                <c:pt idx="536">
                  <c:v>16602948140.459999</c:v>
                </c:pt>
                <c:pt idx="537">
                  <c:v>15987619636.690001</c:v>
                </c:pt>
                <c:pt idx="538">
                  <c:v>14917913535.690001</c:v>
                </c:pt>
                <c:pt idx="539">
                  <c:v>13406361270.18</c:v>
                </c:pt>
                <c:pt idx="540">
                  <c:v>13406361270.18</c:v>
                </c:pt>
                <c:pt idx="541">
                  <c:v>13406361270.18</c:v>
                </c:pt>
                <c:pt idx="542">
                  <c:v>11323292821.17</c:v>
                </c:pt>
                <c:pt idx="543">
                  <c:v>9758793184.5200005</c:v>
                </c:pt>
                <c:pt idx="544">
                  <c:v>9933478825.1399994</c:v>
                </c:pt>
                <c:pt idx="545">
                  <c:v>6249285517.1000004</c:v>
                </c:pt>
                <c:pt idx="546">
                  <c:v>9500391371.0799999</c:v>
                </c:pt>
                <c:pt idx="547">
                  <c:v>9500391371.0799999</c:v>
                </c:pt>
                <c:pt idx="548">
                  <c:v>9500391371.0799999</c:v>
                </c:pt>
                <c:pt idx="549">
                  <c:v>9500391371.0799999</c:v>
                </c:pt>
                <c:pt idx="550">
                  <c:v>7504463320.54</c:v>
                </c:pt>
                <c:pt idx="551">
                  <c:v>8429593517.96</c:v>
                </c:pt>
                <c:pt idx="552">
                  <c:v>9098836354.9300003</c:v>
                </c:pt>
                <c:pt idx="553">
                  <c:v>12797922793.98</c:v>
                </c:pt>
                <c:pt idx="554">
                  <c:v>12797922793.98</c:v>
                </c:pt>
                <c:pt idx="555">
                  <c:v>12797922793.98</c:v>
                </c:pt>
                <c:pt idx="556">
                  <c:v>11563978949.65</c:v>
                </c:pt>
                <c:pt idx="557">
                  <c:v>11572152433.18</c:v>
                </c:pt>
                <c:pt idx="558">
                  <c:v>13884765212.32</c:v>
                </c:pt>
                <c:pt idx="559">
                  <c:v>11899599351.139999</c:v>
                </c:pt>
                <c:pt idx="560">
                  <c:v>7225394630.5600004</c:v>
                </c:pt>
                <c:pt idx="561">
                  <c:v>7225394630.5600004</c:v>
                </c:pt>
                <c:pt idx="562">
                  <c:v>7225394630.5600004</c:v>
                </c:pt>
                <c:pt idx="563">
                  <c:v>10815872435.049999</c:v>
                </c:pt>
                <c:pt idx="564">
                  <c:v>10255810807.950001</c:v>
                </c:pt>
                <c:pt idx="565">
                  <c:v>12017330074.52</c:v>
                </c:pt>
                <c:pt idx="566">
                  <c:v>8619017986.2000008</c:v>
                </c:pt>
                <c:pt idx="567">
                  <c:v>8793199879.5300007</c:v>
                </c:pt>
                <c:pt idx="568">
                  <c:v>8793199879.5300007</c:v>
                </c:pt>
                <c:pt idx="569">
                  <c:v>8793199879.5300007</c:v>
                </c:pt>
                <c:pt idx="570">
                  <c:v>6955048511.0799999</c:v>
                </c:pt>
                <c:pt idx="571">
                  <c:v>8363145861.9099998</c:v>
                </c:pt>
                <c:pt idx="572">
                  <c:v>13141122073.5</c:v>
                </c:pt>
                <c:pt idx="573">
                  <c:v>11790330448.07</c:v>
                </c:pt>
                <c:pt idx="574">
                  <c:v>7655124984.8599997</c:v>
                </c:pt>
                <c:pt idx="575">
                  <c:v>7655124984.8599997</c:v>
                </c:pt>
                <c:pt idx="576">
                  <c:v>7655124984.8599997</c:v>
                </c:pt>
                <c:pt idx="577">
                  <c:v>9037138223.7399998</c:v>
                </c:pt>
                <c:pt idx="578">
                  <c:v>10019706218.280001</c:v>
                </c:pt>
                <c:pt idx="579">
                  <c:v>11698932370.58</c:v>
                </c:pt>
                <c:pt idx="580">
                  <c:v>15017201124.25</c:v>
                </c:pt>
                <c:pt idx="581">
                  <c:v>12806591032.870001</c:v>
                </c:pt>
                <c:pt idx="582">
                  <c:v>12806591032.870001</c:v>
                </c:pt>
                <c:pt idx="583">
                  <c:v>12806591032.870001</c:v>
                </c:pt>
                <c:pt idx="584">
                  <c:v>7465024326.8500004</c:v>
                </c:pt>
                <c:pt idx="585">
                  <c:v>8073140670.2600002</c:v>
                </c:pt>
                <c:pt idx="586">
                  <c:v>11276826393.17</c:v>
                </c:pt>
                <c:pt idx="587">
                  <c:v>11462384020.68</c:v>
                </c:pt>
                <c:pt idx="588">
                  <c:v>8532390619.0100002</c:v>
                </c:pt>
                <c:pt idx="589">
                  <c:v>8532390619.0100002</c:v>
                </c:pt>
                <c:pt idx="590">
                  <c:v>8532390619.0100002</c:v>
                </c:pt>
                <c:pt idx="591">
                  <c:v>5801071754.4399996</c:v>
                </c:pt>
                <c:pt idx="592">
                  <c:v>6548092352.2700005</c:v>
                </c:pt>
                <c:pt idx="593">
                  <c:v>7550131329.6999998</c:v>
                </c:pt>
                <c:pt idx="594">
                  <c:v>7833480999.4399996</c:v>
                </c:pt>
                <c:pt idx="595">
                  <c:v>9002013356.9300003</c:v>
                </c:pt>
                <c:pt idx="596">
                  <c:v>9002013356.9300003</c:v>
                </c:pt>
                <c:pt idx="597">
                  <c:v>9002013356.9300003</c:v>
                </c:pt>
                <c:pt idx="598">
                  <c:v>7229260151.3699999</c:v>
                </c:pt>
                <c:pt idx="599">
                  <c:v>6330236922.3000002</c:v>
                </c:pt>
                <c:pt idx="600">
                  <c:v>5610824345.6599998</c:v>
                </c:pt>
                <c:pt idx="601">
                  <c:v>6137103996.9200001</c:v>
                </c:pt>
                <c:pt idx="602">
                  <c:v>9771800870.2299995</c:v>
                </c:pt>
                <c:pt idx="603">
                  <c:v>9771800870.2299995</c:v>
                </c:pt>
                <c:pt idx="604">
                  <c:v>9771800870.2299995</c:v>
                </c:pt>
                <c:pt idx="605">
                  <c:v>10259648426.74</c:v>
                </c:pt>
                <c:pt idx="606">
                  <c:v>11986559627.41</c:v>
                </c:pt>
                <c:pt idx="607">
                  <c:v>12093451887.59</c:v>
                </c:pt>
                <c:pt idx="608">
                  <c:v>10166202613.299999</c:v>
                </c:pt>
                <c:pt idx="609">
                  <c:v>11140846743.09</c:v>
                </c:pt>
                <c:pt idx="610">
                  <c:v>11140846743.09</c:v>
                </c:pt>
                <c:pt idx="611">
                  <c:v>11140846743.09</c:v>
                </c:pt>
                <c:pt idx="612">
                  <c:v>11140846743.09</c:v>
                </c:pt>
                <c:pt idx="613">
                  <c:v>11076629685.77</c:v>
                </c:pt>
                <c:pt idx="614">
                  <c:v>9726953735.8299999</c:v>
                </c:pt>
                <c:pt idx="615">
                  <c:v>6486884922.2700005</c:v>
                </c:pt>
                <c:pt idx="616">
                  <c:v>5867712885.2600002</c:v>
                </c:pt>
                <c:pt idx="617">
                  <c:v>5867712885.2600002</c:v>
                </c:pt>
                <c:pt idx="618">
                  <c:v>5867712885.2600002</c:v>
                </c:pt>
                <c:pt idx="619">
                  <c:v>7814305638.3199997</c:v>
                </c:pt>
                <c:pt idx="620">
                  <c:v>12672186942</c:v>
                </c:pt>
                <c:pt idx="621">
                  <c:v>10090119910.99</c:v>
                </c:pt>
                <c:pt idx="622">
                  <c:v>9587692769.9699993</c:v>
                </c:pt>
                <c:pt idx="623">
                  <c:v>8921071087.3600006</c:v>
                </c:pt>
                <c:pt idx="624">
                  <c:v>8921071087.3600006</c:v>
                </c:pt>
                <c:pt idx="625">
                  <c:v>8921071087.3600006</c:v>
                </c:pt>
                <c:pt idx="626">
                  <c:v>7417470821.8500004</c:v>
                </c:pt>
                <c:pt idx="627">
                  <c:v>8554781008.8800001</c:v>
                </c:pt>
                <c:pt idx="628">
                  <c:v>8201033517.4099998</c:v>
                </c:pt>
                <c:pt idx="629">
                  <c:v>10287196634.4</c:v>
                </c:pt>
                <c:pt idx="630">
                  <c:v>11747824678.530001</c:v>
                </c:pt>
                <c:pt idx="631">
                  <c:v>11747824678.530001</c:v>
                </c:pt>
                <c:pt idx="632">
                  <c:v>11747824678.530001</c:v>
                </c:pt>
                <c:pt idx="633">
                  <c:v>11438954294.09</c:v>
                </c:pt>
                <c:pt idx="634">
                  <c:v>10135342305.41</c:v>
                </c:pt>
                <c:pt idx="635">
                  <c:v>8802409365.2299995</c:v>
                </c:pt>
                <c:pt idx="636">
                  <c:v>7716020620.8900003</c:v>
                </c:pt>
                <c:pt idx="637">
                  <c:v>6335609186.7399998</c:v>
                </c:pt>
                <c:pt idx="638">
                  <c:v>6335609186.7399998</c:v>
                </c:pt>
                <c:pt idx="639">
                  <c:v>6335609186.7399998</c:v>
                </c:pt>
                <c:pt idx="640">
                  <c:v>6492839361.2299995</c:v>
                </c:pt>
                <c:pt idx="641">
                  <c:v>6495248863.0600004</c:v>
                </c:pt>
                <c:pt idx="642">
                  <c:v>7107484248.0200005</c:v>
                </c:pt>
                <c:pt idx="643">
                  <c:v>9008080621.6499996</c:v>
                </c:pt>
                <c:pt idx="644">
                  <c:v>9498338733.2299995</c:v>
                </c:pt>
                <c:pt idx="645">
                  <c:v>9498338733.2299995</c:v>
                </c:pt>
                <c:pt idx="646">
                  <c:v>9498338733.2299995</c:v>
                </c:pt>
                <c:pt idx="647">
                  <c:v>9498338733.2299995</c:v>
                </c:pt>
                <c:pt idx="648">
                  <c:v>13557577218.6</c:v>
                </c:pt>
                <c:pt idx="649">
                  <c:v>13271139249.74</c:v>
                </c:pt>
                <c:pt idx="650">
                  <c:v>13690081772.889999</c:v>
                </c:pt>
                <c:pt idx="651">
                  <c:v>17096508796.66</c:v>
                </c:pt>
                <c:pt idx="652">
                  <c:v>17096508796.66</c:v>
                </c:pt>
                <c:pt idx="653">
                  <c:v>17096508796.66</c:v>
                </c:pt>
                <c:pt idx="654">
                  <c:v>14086635980.799999</c:v>
                </c:pt>
                <c:pt idx="655">
                  <c:v>14227319790.66</c:v>
                </c:pt>
                <c:pt idx="656">
                  <c:v>14131141886.700001</c:v>
                </c:pt>
                <c:pt idx="657">
                  <c:v>15905974582.549999</c:v>
                </c:pt>
                <c:pt idx="658">
                  <c:v>13259965867.950001</c:v>
                </c:pt>
                <c:pt idx="659">
                  <c:v>13259965867.950001</c:v>
                </c:pt>
                <c:pt idx="660">
                  <c:v>13259965867.950001</c:v>
                </c:pt>
                <c:pt idx="661">
                  <c:v>13085312465.620001</c:v>
                </c:pt>
                <c:pt idx="662">
                  <c:v>14178868641.9</c:v>
                </c:pt>
                <c:pt idx="663">
                  <c:v>13886013775.99</c:v>
                </c:pt>
                <c:pt idx="664">
                  <c:v>16715980377.389999</c:v>
                </c:pt>
                <c:pt idx="665">
                  <c:v>16410061860.450001</c:v>
                </c:pt>
                <c:pt idx="666">
                  <c:v>16410061860.450001</c:v>
                </c:pt>
                <c:pt idx="667">
                  <c:v>16410061860.450001</c:v>
                </c:pt>
                <c:pt idx="668">
                  <c:v>12561264595.18</c:v>
                </c:pt>
                <c:pt idx="669">
                  <c:v>13638735383.76</c:v>
                </c:pt>
                <c:pt idx="670">
                  <c:v>13069068389.219999</c:v>
                </c:pt>
                <c:pt idx="671">
                  <c:v>13752969147.049999</c:v>
                </c:pt>
                <c:pt idx="672">
                  <c:v>16096839909.67</c:v>
                </c:pt>
                <c:pt idx="673">
                  <c:v>16096839909.67</c:v>
                </c:pt>
                <c:pt idx="674">
                  <c:v>16096839909.67</c:v>
                </c:pt>
                <c:pt idx="675">
                  <c:v>15528543423.84</c:v>
                </c:pt>
                <c:pt idx="676">
                  <c:v>18419764354.459999</c:v>
                </c:pt>
                <c:pt idx="677">
                  <c:v>21727224019.080002</c:v>
                </c:pt>
                <c:pt idx="678">
                  <c:v>20186714598.669998</c:v>
                </c:pt>
                <c:pt idx="679">
                  <c:v>20186714598.669998</c:v>
                </c:pt>
                <c:pt idx="680">
                  <c:v>20186714598.669998</c:v>
                </c:pt>
                <c:pt idx="681">
                  <c:v>20186714598.669998</c:v>
                </c:pt>
                <c:pt idx="682">
                  <c:v>16431002781.6</c:v>
                </c:pt>
                <c:pt idx="683">
                  <c:v>16652664657.690001</c:v>
                </c:pt>
                <c:pt idx="684">
                  <c:v>17548889919.290001</c:v>
                </c:pt>
                <c:pt idx="685">
                  <c:v>16708210184.299999</c:v>
                </c:pt>
                <c:pt idx="686">
                  <c:v>20088720223.669998</c:v>
                </c:pt>
                <c:pt idx="687">
                  <c:v>20088720223.669998</c:v>
                </c:pt>
                <c:pt idx="688">
                  <c:v>20088720223.669998</c:v>
                </c:pt>
                <c:pt idx="689">
                  <c:v>18491274929.650002</c:v>
                </c:pt>
                <c:pt idx="690">
                  <c:v>17663576075.560001</c:v>
                </c:pt>
                <c:pt idx="691">
                  <c:v>18199918948.07</c:v>
                </c:pt>
                <c:pt idx="692">
                  <c:v>18199918948.07</c:v>
                </c:pt>
                <c:pt idx="693">
                  <c:v>16802364308.16</c:v>
                </c:pt>
                <c:pt idx="694">
                  <c:v>16802364308.16</c:v>
                </c:pt>
                <c:pt idx="695">
                  <c:v>16802364308.16</c:v>
                </c:pt>
                <c:pt idx="696">
                  <c:v>14360949199.290001</c:v>
                </c:pt>
                <c:pt idx="697">
                  <c:v>13645278607.59</c:v>
                </c:pt>
                <c:pt idx="698">
                  <c:v>16892146892.17</c:v>
                </c:pt>
                <c:pt idx="699">
                  <c:v>16086456047.83</c:v>
                </c:pt>
                <c:pt idx="700">
                  <c:v>16942465608.4</c:v>
                </c:pt>
                <c:pt idx="701">
                  <c:v>16942465608.4</c:v>
                </c:pt>
                <c:pt idx="702">
                  <c:v>16942465608.4</c:v>
                </c:pt>
                <c:pt idx="703">
                  <c:v>19256692761.990002</c:v>
                </c:pt>
                <c:pt idx="704">
                  <c:v>21220984555.52</c:v>
                </c:pt>
                <c:pt idx="705">
                  <c:v>23581344266.18</c:v>
                </c:pt>
                <c:pt idx="706">
                  <c:v>22695862862.970001</c:v>
                </c:pt>
                <c:pt idx="707">
                  <c:v>25425115774.419998</c:v>
                </c:pt>
                <c:pt idx="708">
                  <c:v>25425115774.419998</c:v>
                </c:pt>
                <c:pt idx="709">
                  <c:v>25425115774.419998</c:v>
                </c:pt>
                <c:pt idx="710">
                  <c:v>26582060849.02</c:v>
                </c:pt>
                <c:pt idx="711">
                  <c:v>25492376750.310001</c:v>
                </c:pt>
                <c:pt idx="712">
                  <c:v>28501367158.470001</c:v>
                </c:pt>
                <c:pt idx="713">
                  <c:v>28802428925.009998</c:v>
                </c:pt>
                <c:pt idx="714">
                  <c:v>20843197167.040001</c:v>
                </c:pt>
                <c:pt idx="715">
                  <c:v>20843197167.040001</c:v>
                </c:pt>
                <c:pt idx="716">
                  <c:v>20843197167.040001</c:v>
                </c:pt>
                <c:pt idx="717">
                  <c:v>23324084149.68</c:v>
                </c:pt>
                <c:pt idx="718">
                  <c:v>17171114440.42</c:v>
                </c:pt>
                <c:pt idx="719">
                  <c:v>15652017776.360001</c:v>
                </c:pt>
                <c:pt idx="720">
                  <c:v>11699734530.139999</c:v>
                </c:pt>
                <c:pt idx="721">
                  <c:v>10152105142.02</c:v>
                </c:pt>
                <c:pt idx="722">
                  <c:v>10152105142.02</c:v>
                </c:pt>
                <c:pt idx="723">
                  <c:v>10152105142.02</c:v>
                </c:pt>
                <c:pt idx="724">
                  <c:v>10152105142.02</c:v>
                </c:pt>
                <c:pt idx="725">
                  <c:v>12606920858.01</c:v>
                </c:pt>
                <c:pt idx="726">
                  <c:v>16405633423.450001</c:v>
                </c:pt>
                <c:pt idx="727">
                  <c:v>17799154432.689999</c:v>
                </c:pt>
                <c:pt idx="728">
                  <c:v>13659853114.42</c:v>
                </c:pt>
                <c:pt idx="729">
                  <c:v>13659853114.42</c:v>
                </c:pt>
                <c:pt idx="730">
                  <c:v>13659853114.42</c:v>
                </c:pt>
                <c:pt idx="731">
                  <c:v>13659853114.42</c:v>
                </c:pt>
                <c:pt idx="732">
                  <c:v>15823619064.709999</c:v>
                </c:pt>
                <c:pt idx="733">
                  <c:v>17298982834.139999</c:v>
                </c:pt>
                <c:pt idx="734">
                  <c:v>20229240083.16</c:v>
                </c:pt>
                <c:pt idx="735">
                  <c:v>16911542721.780001</c:v>
                </c:pt>
                <c:pt idx="736">
                  <c:v>16911542721.780001</c:v>
                </c:pt>
                <c:pt idx="737">
                  <c:v>16911542721.780001</c:v>
                </c:pt>
                <c:pt idx="738">
                  <c:v>15796960208.959999</c:v>
                </c:pt>
                <c:pt idx="739">
                  <c:v>24853629499.049999</c:v>
                </c:pt>
                <c:pt idx="740">
                  <c:v>28243031655.849998</c:v>
                </c:pt>
                <c:pt idx="741">
                  <c:v>26501376468.830002</c:v>
                </c:pt>
                <c:pt idx="742">
                  <c:v>30787927830.209999</c:v>
                </c:pt>
                <c:pt idx="743">
                  <c:v>30787927830.209999</c:v>
                </c:pt>
                <c:pt idx="744">
                  <c:v>30787927830.209999</c:v>
                </c:pt>
                <c:pt idx="745">
                  <c:v>30787927830.209999</c:v>
                </c:pt>
                <c:pt idx="746">
                  <c:v>34093412032.990002</c:v>
                </c:pt>
                <c:pt idx="747">
                  <c:v>34485144778.589996</c:v>
                </c:pt>
                <c:pt idx="748">
                  <c:v>20119631243.700001</c:v>
                </c:pt>
                <c:pt idx="749">
                  <c:v>15211755075.549999</c:v>
                </c:pt>
                <c:pt idx="750">
                  <c:v>15211755075.549999</c:v>
                </c:pt>
                <c:pt idx="751">
                  <c:v>15211755075.549999</c:v>
                </c:pt>
                <c:pt idx="752">
                  <c:v>15168012348.41</c:v>
                </c:pt>
                <c:pt idx="753">
                  <c:v>14263683049.110001</c:v>
                </c:pt>
                <c:pt idx="754">
                  <c:v>14307507185.15</c:v>
                </c:pt>
                <c:pt idx="755">
                  <c:v>12941124183.35</c:v>
                </c:pt>
                <c:pt idx="756">
                  <c:v>11954253042.41</c:v>
                </c:pt>
                <c:pt idx="757">
                  <c:v>11954253042.41</c:v>
                </c:pt>
                <c:pt idx="758">
                  <c:v>11954253042.41</c:v>
                </c:pt>
                <c:pt idx="759">
                  <c:v>15292965621.73</c:v>
                </c:pt>
                <c:pt idx="760">
                  <c:v>17434148268</c:v>
                </c:pt>
                <c:pt idx="761">
                  <c:v>16103243306.23</c:v>
                </c:pt>
                <c:pt idx="762">
                  <c:v>17285062430.189999</c:v>
                </c:pt>
                <c:pt idx="763">
                  <c:v>19370291755.799999</c:v>
                </c:pt>
                <c:pt idx="764">
                  <c:v>19370291755.799999</c:v>
                </c:pt>
                <c:pt idx="765">
                  <c:v>19370291755.799999</c:v>
                </c:pt>
                <c:pt idx="766">
                  <c:v>19318606429.389999</c:v>
                </c:pt>
                <c:pt idx="767">
                  <c:v>19120298620.779999</c:v>
                </c:pt>
                <c:pt idx="768">
                  <c:v>20075841341.959999</c:v>
                </c:pt>
                <c:pt idx="769">
                  <c:v>23583718082.119999</c:v>
                </c:pt>
                <c:pt idx="770">
                  <c:v>24613842607.810001</c:v>
                </c:pt>
                <c:pt idx="771">
                  <c:v>24613842607.810001</c:v>
                </c:pt>
                <c:pt idx="772">
                  <c:v>24613842607.810001</c:v>
                </c:pt>
                <c:pt idx="773">
                  <c:v>26348399273.59</c:v>
                </c:pt>
                <c:pt idx="774">
                  <c:v>27090726616.27</c:v>
                </c:pt>
                <c:pt idx="775">
                  <c:v>27991139257.57</c:v>
                </c:pt>
                <c:pt idx="776">
                  <c:v>27876160547.240002</c:v>
                </c:pt>
                <c:pt idx="777">
                  <c:v>27406563473.209999</c:v>
                </c:pt>
                <c:pt idx="778">
                  <c:v>27406563473.209999</c:v>
                </c:pt>
                <c:pt idx="779">
                  <c:v>27406563473.209999</c:v>
                </c:pt>
                <c:pt idx="780">
                  <c:v>27406563473.209999</c:v>
                </c:pt>
                <c:pt idx="781">
                  <c:v>29783545780.34</c:v>
                </c:pt>
                <c:pt idx="782">
                  <c:v>28654925097.470001</c:v>
                </c:pt>
                <c:pt idx="783">
                  <c:v>28596310248.880001</c:v>
                </c:pt>
                <c:pt idx="784">
                  <c:v>28731623204.150002</c:v>
                </c:pt>
                <c:pt idx="785">
                  <c:v>28731623204.150002</c:v>
                </c:pt>
                <c:pt idx="786">
                  <c:v>28731623204.150002</c:v>
                </c:pt>
                <c:pt idx="787">
                  <c:v>29817028289.93</c:v>
                </c:pt>
                <c:pt idx="788">
                  <c:v>25371059492.650002</c:v>
                </c:pt>
                <c:pt idx="789">
                  <c:v>23755075763.529999</c:v>
                </c:pt>
                <c:pt idx="790">
                  <c:v>30549794621.290001</c:v>
                </c:pt>
                <c:pt idx="791">
                  <c:v>37364418108.370003</c:v>
                </c:pt>
                <c:pt idx="792">
                  <c:v>37364418108.370003</c:v>
                </c:pt>
                <c:pt idx="793">
                  <c:v>37364418108.370003</c:v>
                </c:pt>
                <c:pt idx="794">
                  <c:v>35416072696.57</c:v>
                </c:pt>
                <c:pt idx="795">
                  <c:v>32127428665.110001</c:v>
                </c:pt>
                <c:pt idx="796">
                  <c:v>32799730854.810001</c:v>
                </c:pt>
                <c:pt idx="797">
                  <c:v>33840726402.060001</c:v>
                </c:pt>
                <c:pt idx="798">
                  <c:v>35299528212.919998</c:v>
                </c:pt>
                <c:pt idx="799">
                  <c:v>35299528212.919998</c:v>
                </c:pt>
                <c:pt idx="800">
                  <c:v>35299528212.919998</c:v>
                </c:pt>
                <c:pt idx="801">
                  <c:v>33877187669.700001</c:v>
                </c:pt>
                <c:pt idx="802">
                  <c:v>36363557077.610001</c:v>
                </c:pt>
                <c:pt idx="803">
                  <c:v>37304825196.019997</c:v>
                </c:pt>
                <c:pt idx="804">
                  <c:v>36266330624.620003</c:v>
                </c:pt>
                <c:pt idx="805">
                  <c:v>35014301227.050003</c:v>
                </c:pt>
                <c:pt idx="806">
                  <c:v>35014301227.050003</c:v>
                </c:pt>
                <c:pt idx="807">
                  <c:v>35014301227.050003</c:v>
                </c:pt>
                <c:pt idx="808">
                  <c:v>34399001964.360001</c:v>
                </c:pt>
                <c:pt idx="809">
                  <c:v>37608484749.199997</c:v>
                </c:pt>
                <c:pt idx="810">
                  <c:v>37053119344.889999</c:v>
                </c:pt>
                <c:pt idx="811">
                  <c:v>38320281905.510002</c:v>
                </c:pt>
                <c:pt idx="812">
                  <c:v>36796567727.900002</c:v>
                </c:pt>
                <c:pt idx="813">
                  <c:v>36796567727.900002</c:v>
                </c:pt>
                <c:pt idx="814">
                  <c:v>36796567727.900002</c:v>
                </c:pt>
                <c:pt idx="815">
                  <c:v>38896136945.830002</c:v>
                </c:pt>
                <c:pt idx="816">
                  <c:v>37367168359.919998</c:v>
                </c:pt>
                <c:pt idx="817">
                  <c:v>36676194286.610001</c:v>
                </c:pt>
                <c:pt idx="818">
                  <c:v>35746276160.870003</c:v>
                </c:pt>
                <c:pt idx="819">
                  <c:v>35849981031.279999</c:v>
                </c:pt>
                <c:pt idx="820">
                  <c:v>35849981031.279999</c:v>
                </c:pt>
                <c:pt idx="821">
                  <c:v>35849981031.279999</c:v>
                </c:pt>
                <c:pt idx="822">
                  <c:v>34873937609.389999</c:v>
                </c:pt>
                <c:pt idx="823">
                  <c:v>35236922566.330002</c:v>
                </c:pt>
                <c:pt idx="824">
                  <c:v>35346984770.169998</c:v>
                </c:pt>
                <c:pt idx="825">
                  <c:v>42502625745.800003</c:v>
                </c:pt>
                <c:pt idx="826">
                  <c:v>44198541475.010002</c:v>
                </c:pt>
                <c:pt idx="827">
                  <c:v>44198541475.010002</c:v>
                </c:pt>
                <c:pt idx="828">
                  <c:v>44198541475.010002</c:v>
                </c:pt>
                <c:pt idx="829">
                  <c:v>44591261324.18</c:v>
                </c:pt>
                <c:pt idx="830">
                  <c:v>44293243272.970001</c:v>
                </c:pt>
                <c:pt idx="831">
                  <c:v>43986002714.220001</c:v>
                </c:pt>
                <c:pt idx="832">
                  <c:v>46475415704.349998</c:v>
                </c:pt>
                <c:pt idx="833">
                  <c:v>48393287522.160004</c:v>
                </c:pt>
                <c:pt idx="834">
                  <c:v>48393287522.160004</c:v>
                </c:pt>
                <c:pt idx="835">
                  <c:v>48393287522.160004</c:v>
                </c:pt>
                <c:pt idx="836">
                  <c:v>49594039020.910004</c:v>
                </c:pt>
                <c:pt idx="837">
                  <c:v>51010129562.459999</c:v>
                </c:pt>
                <c:pt idx="838">
                  <c:v>51397709096.43</c:v>
                </c:pt>
                <c:pt idx="839">
                  <c:v>51884993644.07</c:v>
                </c:pt>
                <c:pt idx="840">
                  <c:v>51579067919.699997</c:v>
                </c:pt>
                <c:pt idx="841">
                  <c:v>51579067919.699997</c:v>
                </c:pt>
                <c:pt idx="842">
                  <c:v>51579067919.699997</c:v>
                </c:pt>
                <c:pt idx="843">
                  <c:v>51380116426.800003</c:v>
                </c:pt>
                <c:pt idx="844">
                  <c:v>53613676969.910004</c:v>
                </c:pt>
                <c:pt idx="845">
                  <c:v>56040371339.720001</c:v>
                </c:pt>
                <c:pt idx="846">
                  <c:v>58162568904.330002</c:v>
                </c:pt>
                <c:pt idx="847">
                  <c:v>54257412783.739998</c:v>
                </c:pt>
                <c:pt idx="848">
                  <c:v>54257412783.739998</c:v>
                </c:pt>
                <c:pt idx="849">
                  <c:v>54257412783.739998</c:v>
                </c:pt>
                <c:pt idx="850">
                  <c:v>52888412119.089996</c:v>
                </c:pt>
                <c:pt idx="851">
                  <c:v>53671761132.220001</c:v>
                </c:pt>
                <c:pt idx="852">
                  <c:v>54129392150.519997</c:v>
                </c:pt>
                <c:pt idx="853">
                  <c:v>54254803364.349998</c:v>
                </c:pt>
                <c:pt idx="854">
                  <c:v>56885051542.209999</c:v>
                </c:pt>
                <c:pt idx="855">
                  <c:v>56885051542.209999</c:v>
                </c:pt>
                <c:pt idx="856">
                  <c:v>56885051542.209999</c:v>
                </c:pt>
                <c:pt idx="857">
                  <c:v>57679511929.75</c:v>
                </c:pt>
                <c:pt idx="858">
                  <c:v>58349823260.550003</c:v>
                </c:pt>
                <c:pt idx="859">
                  <c:v>59411784822.230003</c:v>
                </c:pt>
                <c:pt idx="860">
                  <c:v>60607312121.419998</c:v>
                </c:pt>
                <c:pt idx="861">
                  <c:v>59242960578.190002</c:v>
                </c:pt>
                <c:pt idx="862">
                  <c:v>59242960578.190002</c:v>
                </c:pt>
                <c:pt idx="863">
                  <c:v>59242960578.190002</c:v>
                </c:pt>
                <c:pt idx="864">
                  <c:v>58951138184.089996</c:v>
                </c:pt>
                <c:pt idx="865">
                  <c:v>59156638577.889999</c:v>
                </c:pt>
                <c:pt idx="866">
                  <c:v>58933460885.110001</c:v>
                </c:pt>
                <c:pt idx="867">
                  <c:v>56657751394.120003</c:v>
                </c:pt>
                <c:pt idx="868">
                  <c:v>56415318671.07</c:v>
                </c:pt>
                <c:pt idx="869">
                  <c:v>56415318671.07</c:v>
                </c:pt>
                <c:pt idx="870">
                  <c:v>56415318671.07</c:v>
                </c:pt>
                <c:pt idx="871">
                  <c:v>57509014900.940002</c:v>
                </c:pt>
                <c:pt idx="872">
                  <c:v>55889470064.309998</c:v>
                </c:pt>
                <c:pt idx="873">
                  <c:v>56919339468.18</c:v>
                </c:pt>
                <c:pt idx="874">
                  <c:v>55287384480.889999</c:v>
                </c:pt>
                <c:pt idx="875">
                  <c:v>57936623664.519997</c:v>
                </c:pt>
                <c:pt idx="876">
                  <c:v>57936623664.519997</c:v>
                </c:pt>
                <c:pt idx="877">
                  <c:v>57936623664.519997</c:v>
                </c:pt>
                <c:pt idx="878">
                  <c:v>57936623664.519997</c:v>
                </c:pt>
                <c:pt idx="879">
                  <c:v>56384549761.809998</c:v>
                </c:pt>
                <c:pt idx="880">
                  <c:v>55383418291.470001</c:v>
                </c:pt>
                <c:pt idx="881">
                  <c:v>54677822413.230003</c:v>
                </c:pt>
                <c:pt idx="882">
                  <c:v>56047160421.349998</c:v>
                </c:pt>
                <c:pt idx="883">
                  <c:v>56047160421.349998</c:v>
                </c:pt>
                <c:pt idx="884">
                  <c:v>56047160421.349998</c:v>
                </c:pt>
                <c:pt idx="885">
                  <c:v>57424729336.540001</c:v>
                </c:pt>
                <c:pt idx="886">
                  <c:v>58714198200.199997</c:v>
                </c:pt>
                <c:pt idx="887">
                  <c:v>59960563569.610001</c:v>
                </c:pt>
                <c:pt idx="888">
                  <c:v>59021738134.239998</c:v>
                </c:pt>
                <c:pt idx="889">
                  <c:v>58928253198.400002</c:v>
                </c:pt>
                <c:pt idx="890">
                  <c:v>58928253198.400002</c:v>
                </c:pt>
                <c:pt idx="891">
                  <c:v>58928253198.400002</c:v>
                </c:pt>
                <c:pt idx="892">
                  <c:v>60239188669.580002</c:v>
                </c:pt>
                <c:pt idx="893">
                  <c:v>61049760669.629997</c:v>
                </c:pt>
                <c:pt idx="894">
                  <c:v>61343258574.550003</c:v>
                </c:pt>
                <c:pt idx="895">
                  <c:v>59240218864.650002</c:v>
                </c:pt>
                <c:pt idx="896">
                  <c:v>57134794710.989998</c:v>
                </c:pt>
                <c:pt idx="897">
                  <c:v>57134794710.989998</c:v>
                </c:pt>
                <c:pt idx="898">
                  <c:v>57134794710.989998</c:v>
                </c:pt>
                <c:pt idx="899">
                  <c:v>58697396944.800003</c:v>
                </c:pt>
                <c:pt idx="900">
                  <c:v>57807374473.529999</c:v>
                </c:pt>
                <c:pt idx="901">
                  <c:v>62052384445.760002</c:v>
                </c:pt>
                <c:pt idx="902">
                  <c:v>53729539739.940002</c:v>
                </c:pt>
                <c:pt idx="903">
                  <c:v>53952230792.169998</c:v>
                </c:pt>
                <c:pt idx="904">
                  <c:v>53952230792.169998</c:v>
                </c:pt>
                <c:pt idx="905">
                  <c:v>53952230792.169998</c:v>
                </c:pt>
                <c:pt idx="906">
                  <c:v>53787124098.919998</c:v>
                </c:pt>
                <c:pt idx="907">
                  <c:v>54170235899.220001</c:v>
                </c:pt>
                <c:pt idx="908">
                  <c:v>56476210721.089996</c:v>
                </c:pt>
                <c:pt idx="909">
                  <c:v>52906098808.040001</c:v>
                </c:pt>
                <c:pt idx="910">
                  <c:v>48713420979.660004</c:v>
                </c:pt>
                <c:pt idx="911">
                  <c:v>48713420979.660004</c:v>
                </c:pt>
                <c:pt idx="912">
                  <c:v>48713420979.660004</c:v>
                </c:pt>
                <c:pt idx="913">
                  <c:v>47105748373.730003</c:v>
                </c:pt>
                <c:pt idx="914">
                  <c:v>48316790004.459999</c:v>
                </c:pt>
                <c:pt idx="915">
                  <c:v>48316790004.459999</c:v>
                </c:pt>
                <c:pt idx="916">
                  <c:v>49391039152.110001</c:v>
                </c:pt>
                <c:pt idx="917">
                  <c:v>48679493272.940002</c:v>
                </c:pt>
                <c:pt idx="918">
                  <c:v>48679493272.940002</c:v>
                </c:pt>
                <c:pt idx="919">
                  <c:v>48679493272.940002</c:v>
                </c:pt>
                <c:pt idx="920">
                  <c:v>47276363411.989998</c:v>
                </c:pt>
                <c:pt idx="921">
                  <c:v>45528645973.059998</c:v>
                </c:pt>
                <c:pt idx="922">
                  <c:v>45084907668.910004</c:v>
                </c:pt>
                <c:pt idx="923">
                  <c:v>44978504489.410004</c:v>
                </c:pt>
                <c:pt idx="924">
                  <c:v>41489501066.589996</c:v>
                </c:pt>
                <c:pt idx="925">
                  <c:v>41489501066.589996</c:v>
                </c:pt>
                <c:pt idx="926">
                  <c:v>41489501066.589996</c:v>
                </c:pt>
                <c:pt idx="927">
                  <c:v>38879470084.239998</c:v>
                </c:pt>
                <c:pt idx="928">
                  <c:v>40328022562.209999</c:v>
                </c:pt>
                <c:pt idx="929">
                  <c:v>39257915044.849998</c:v>
                </c:pt>
                <c:pt idx="930">
                  <c:v>39181593239.739998</c:v>
                </c:pt>
                <c:pt idx="931">
                  <c:v>40378893596.449997</c:v>
                </c:pt>
                <c:pt idx="932">
                  <c:v>40378893596.449997</c:v>
                </c:pt>
                <c:pt idx="933">
                  <c:v>40378893596.449997</c:v>
                </c:pt>
                <c:pt idx="934">
                  <c:v>38796515297.139999</c:v>
                </c:pt>
                <c:pt idx="935">
                  <c:v>37817019318.720001</c:v>
                </c:pt>
                <c:pt idx="936">
                  <c:v>38510510933.160004</c:v>
                </c:pt>
                <c:pt idx="937">
                  <c:v>35782160970.989998</c:v>
                </c:pt>
                <c:pt idx="938">
                  <c:v>35543225290.809998</c:v>
                </c:pt>
                <c:pt idx="939">
                  <c:v>35543225290.809998</c:v>
                </c:pt>
                <c:pt idx="940">
                  <c:v>35543225290.809998</c:v>
                </c:pt>
                <c:pt idx="941">
                  <c:v>34983924119.25</c:v>
                </c:pt>
                <c:pt idx="942">
                  <c:v>35249679694.580002</c:v>
                </c:pt>
                <c:pt idx="943">
                  <c:v>35481273773.660004</c:v>
                </c:pt>
                <c:pt idx="944">
                  <c:v>35231636179.440002</c:v>
                </c:pt>
                <c:pt idx="945">
                  <c:v>35549870677.410004</c:v>
                </c:pt>
                <c:pt idx="946">
                  <c:v>35549870677.410004</c:v>
                </c:pt>
                <c:pt idx="947">
                  <c:v>35549870677.410004</c:v>
                </c:pt>
                <c:pt idx="948">
                  <c:v>37610178336.730003</c:v>
                </c:pt>
                <c:pt idx="949">
                  <c:v>37248370830.849998</c:v>
                </c:pt>
                <c:pt idx="950">
                  <c:v>37624622015.690002</c:v>
                </c:pt>
                <c:pt idx="951">
                  <c:v>37958532189</c:v>
                </c:pt>
                <c:pt idx="952">
                  <c:v>37495042605.519997</c:v>
                </c:pt>
                <c:pt idx="953">
                  <c:v>37495042605.519997</c:v>
                </c:pt>
                <c:pt idx="954">
                  <c:v>37495042605.519997</c:v>
                </c:pt>
                <c:pt idx="955">
                  <c:v>38963342475.129997</c:v>
                </c:pt>
                <c:pt idx="956">
                  <c:v>38652000107</c:v>
                </c:pt>
                <c:pt idx="957">
                  <c:v>39995808081.379997</c:v>
                </c:pt>
                <c:pt idx="958">
                  <c:v>38879149398.739998</c:v>
                </c:pt>
                <c:pt idx="959">
                  <c:v>39234433281.709999</c:v>
                </c:pt>
                <c:pt idx="960">
                  <c:v>39234433281.709999</c:v>
                </c:pt>
                <c:pt idx="961">
                  <c:v>39234433281.709999</c:v>
                </c:pt>
                <c:pt idx="962">
                  <c:v>40646968208.489998</c:v>
                </c:pt>
                <c:pt idx="963">
                  <c:v>39563018129.989998</c:v>
                </c:pt>
                <c:pt idx="964">
                  <c:v>38647709153.269997</c:v>
                </c:pt>
                <c:pt idx="965">
                  <c:v>38138647400.43</c:v>
                </c:pt>
                <c:pt idx="966">
                  <c:v>39292813821.089996</c:v>
                </c:pt>
                <c:pt idx="967">
                  <c:v>39292813821.089996</c:v>
                </c:pt>
                <c:pt idx="968">
                  <c:v>39292813821.089996</c:v>
                </c:pt>
                <c:pt idx="969">
                  <c:v>38892777677.400002</c:v>
                </c:pt>
                <c:pt idx="970">
                  <c:v>39964438581.029999</c:v>
                </c:pt>
                <c:pt idx="971">
                  <c:v>39787837663.739998</c:v>
                </c:pt>
                <c:pt idx="972">
                  <c:v>36518673931.25</c:v>
                </c:pt>
                <c:pt idx="973">
                  <c:v>33223836125.970001</c:v>
                </c:pt>
                <c:pt idx="974">
                  <c:v>33223836125.970001</c:v>
                </c:pt>
                <c:pt idx="975">
                  <c:v>33223836125.970001</c:v>
                </c:pt>
                <c:pt idx="976">
                  <c:v>33223836125.970001</c:v>
                </c:pt>
                <c:pt idx="977">
                  <c:v>34600103210.529999</c:v>
                </c:pt>
                <c:pt idx="978">
                  <c:v>34847432357.410004</c:v>
                </c:pt>
                <c:pt idx="979">
                  <c:v>36790284074.970001</c:v>
                </c:pt>
                <c:pt idx="980">
                  <c:v>38387687897.419998</c:v>
                </c:pt>
                <c:pt idx="981">
                  <c:v>38387687897.419998</c:v>
                </c:pt>
                <c:pt idx="982">
                  <c:v>38387687897.419998</c:v>
                </c:pt>
                <c:pt idx="983">
                  <c:v>40627101248.720001</c:v>
                </c:pt>
                <c:pt idx="984">
                  <c:v>38868116799.639999</c:v>
                </c:pt>
                <c:pt idx="985">
                  <c:v>36238021151.029999</c:v>
                </c:pt>
                <c:pt idx="986">
                  <c:v>36852165087.400002</c:v>
                </c:pt>
                <c:pt idx="987">
                  <c:v>36359394638.470001</c:v>
                </c:pt>
                <c:pt idx="988">
                  <c:v>36359394638.470001</c:v>
                </c:pt>
                <c:pt idx="989">
                  <c:v>36359394638.470001</c:v>
                </c:pt>
                <c:pt idx="990">
                  <c:v>39027959833.760002</c:v>
                </c:pt>
                <c:pt idx="991">
                  <c:v>37558849542.470001</c:v>
                </c:pt>
                <c:pt idx="992">
                  <c:v>34265389566.759998</c:v>
                </c:pt>
                <c:pt idx="993">
                  <c:v>33040215415.68</c:v>
                </c:pt>
                <c:pt idx="994">
                  <c:v>28771808496.240002</c:v>
                </c:pt>
                <c:pt idx="995">
                  <c:v>28771808496.240002</c:v>
                </c:pt>
                <c:pt idx="996">
                  <c:v>28771808496.240002</c:v>
                </c:pt>
                <c:pt idx="997">
                  <c:v>25095662444.610001</c:v>
                </c:pt>
                <c:pt idx="998">
                  <c:v>27817539176.16</c:v>
                </c:pt>
                <c:pt idx="999">
                  <c:v>22801775106.700001</c:v>
                </c:pt>
                <c:pt idx="1000">
                  <c:v>22949519484.16</c:v>
                </c:pt>
                <c:pt idx="1001">
                  <c:v>28340422006.799999</c:v>
                </c:pt>
                <c:pt idx="1002">
                  <c:v>28340422006.799999</c:v>
                </c:pt>
                <c:pt idx="1003">
                  <c:v>28340422006.799999</c:v>
                </c:pt>
                <c:pt idx="1004">
                  <c:v>28754452931.009998</c:v>
                </c:pt>
                <c:pt idx="1005">
                  <c:v>28474272854.259998</c:v>
                </c:pt>
                <c:pt idx="1006">
                  <c:v>29161971060.049999</c:v>
                </c:pt>
                <c:pt idx="1007">
                  <c:v>30020199797.330002</c:v>
                </c:pt>
                <c:pt idx="1008">
                  <c:v>29560941388.919998</c:v>
                </c:pt>
                <c:pt idx="1009">
                  <c:v>29560941388.919998</c:v>
                </c:pt>
                <c:pt idx="1010">
                  <c:v>29560941388.919998</c:v>
                </c:pt>
                <c:pt idx="1011">
                  <c:v>29560941388.919998</c:v>
                </c:pt>
                <c:pt idx="1012">
                  <c:v>30668882220.470001</c:v>
                </c:pt>
                <c:pt idx="1013">
                  <c:v>32097258673.849998</c:v>
                </c:pt>
                <c:pt idx="1014">
                  <c:v>31546473833.07</c:v>
                </c:pt>
                <c:pt idx="1015">
                  <c:v>26609466653.919998</c:v>
                </c:pt>
                <c:pt idx="1016">
                  <c:v>26609466653.919998</c:v>
                </c:pt>
                <c:pt idx="1017">
                  <c:v>26609466653.919998</c:v>
                </c:pt>
                <c:pt idx="1018">
                  <c:v>28818087489.23</c:v>
                </c:pt>
                <c:pt idx="1019">
                  <c:v>32446720255.880001</c:v>
                </c:pt>
                <c:pt idx="1020">
                  <c:v>32083685648.740002</c:v>
                </c:pt>
                <c:pt idx="1021">
                  <c:v>32326606547.400002</c:v>
                </c:pt>
                <c:pt idx="1022">
                  <c:v>31182037716.459999</c:v>
                </c:pt>
                <c:pt idx="1023">
                  <c:v>31182037716.459999</c:v>
                </c:pt>
                <c:pt idx="1024">
                  <c:v>31182037716.459999</c:v>
                </c:pt>
                <c:pt idx="1025">
                  <c:v>31826672844.139999</c:v>
                </c:pt>
                <c:pt idx="1026">
                  <c:v>33217981579.150002</c:v>
                </c:pt>
                <c:pt idx="1027">
                  <c:v>29171154511.689999</c:v>
                </c:pt>
                <c:pt idx="1028">
                  <c:v>33007581609.43</c:v>
                </c:pt>
                <c:pt idx="1029">
                  <c:v>33826061083.009998</c:v>
                </c:pt>
                <c:pt idx="1030">
                  <c:v>33826061083.009998</c:v>
                </c:pt>
                <c:pt idx="1031">
                  <c:v>33826061083.009998</c:v>
                </c:pt>
                <c:pt idx="1032">
                  <c:v>33285404133.73</c:v>
                </c:pt>
                <c:pt idx="1033">
                  <c:v>31669908547.599998</c:v>
                </c:pt>
                <c:pt idx="1034">
                  <c:v>30379017912.02</c:v>
                </c:pt>
                <c:pt idx="1035">
                  <c:v>29352350201.799999</c:v>
                </c:pt>
                <c:pt idx="1036">
                  <c:v>28234759319.18</c:v>
                </c:pt>
                <c:pt idx="1037">
                  <c:v>28234759319.18</c:v>
                </c:pt>
                <c:pt idx="1038">
                  <c:v>28234759319.18</c:v>
                </c:pt>
                <c:pt idx="1039">
                  <c:v>28108685019.75</c:v>
                </c:pt>
                <c:pt idx="1040">
                  <c:v>28629885255.5</c:v>
                </c:pt>
                <c:pt idx="1041">
                  <c:v>31760453681.700001</c:v>
                </c:pt>
                <c:pt idx="1042">
                  <c:v>25490108964.580002</c:v>
                </c:pt>
                <c:pt idx="1043">
                  <c:v>31130352542.990002</c:v>
                </c:pt>
                <c:pt idx="1044">
                  <c:v>31130352542.990002</c:v>
                </c:pt>
                <c:pt idx="1045">
                  <c:v>31130352542.990002</c:v>
                </c:pt>
                <c:pt idx="1046">
                  <c:v>31130352542.990002</c:v>
                </c:pt>
                <c:pt idx="1047">
                  <c:v>26440356735.27</c:v>
                </c:pt>
                <c:pt idx="1048">
                  <c:v>26702507152.880001</c:v>
                </c:pt>
                <c:pt idx="1049">
                  <c:v>23105982611.450001</c:v>
                </c:pt>
                <c:pt idx="1050">
                  <c:v>25843985504.860001</c:v>
                </c:pt>
                <c:pt idx="1051">
                  <c:v>25843985504.860001</c:v>
                </c:pt>
                <c:pt idx="1052">
                  <c:v>25843985504.860001</c:v>
                </c:pt>
                <c:pt idx="1053">
                  <c:v>21658048715.610001</c:v>
                </c:pt>
                <c:pt idx="1054">
                  <c:v>22569634030.650002</c:v>
                </c:pt>
                <c:pt idx="1055">
                  <c:v>25968663982.369999</c:v>
                </c:pt>
                <c:pt idx="1056">
                  <c:v>25968663982.369999</c:v>
                </c:pt>
                <c:pt idx="1057">
                  <c:v>21954559092.490002</c:v>
                </c:pt>
                <c:pt idx="1058">
                  <c:v>21954559092.490002</c:v>
                </c:pt>
                <c:pt idx="1059">
                  <c:v>21954559092.490002</c:v>
                </c:pt>
                <c:pt idx="1060">
                  <c:v>22643230341.529999</c:v>
                </c:pt>
                <c:pt idx="1061">
                  <c:v>22416905187.830002</c:v>
                </c:pt>
                <c:pt idx="1062">
                  <c:v>22024771753.419998</c:v>
                </c:pt>
                <c:pt idx="1063">
                  <c:v>22827911559.560001</c:v>
                </c:pt>
                <c:pt idx="1064">
                  <c:v>24950127752.150002</c:v>
                </c:pt>
                <c:pt idx="1065">
                  <c:v>24950127752.150002</c:v>
                </c:pt>
                <c:pt idx="1066">
                  <c:v>24950127752.150002</c:v>
                </c:pt>
                <c:pt idx="1067">
                  <c:v>31526995497.540001</c:v>
                </c:pt>
                <c:pt idx="1068">
                  <c:v>22678898007.830002</c:v>
                </c:pt>
                <c:pt idx="1069">
                  <c:v>22524635849.049999</c:v>
                </c:pt>
                <c:pt idx="1070">
                  <c:v>29884409625.84</c:v>
                </c:pt>
                <c:pt idx="1071">
                  <c:v>21631998625.549999</c:v>
                </c:pt>
                <c:pt idx="1072">
                  <c:v>21631998625.549999</c:v>
                </c:pt>
                <c:pt idx="1073">
                  <c:v>21631998625.549999</c:v>
                </c:pt>
                <c:pt idx="1074">
                  <c:v>24316906190.619999</c:v>
                </c:pt>
                <c:pt idx="1075">
                  <c:v>29665122500.060001</c:v>
                </c:pt>
                <c:pt idx="1076">
                  <c:v>29362059508.889999</c:v>
                </c:pt>
                <c:pt idx="1077">
                  <c:v>26234074741.139999</c:v>
                </c:pt>
                <c:pt idx="1078">
                  <c:v>25948913388.400002</c:v>
                </c:pt>
                <c:pt idx="1079">
                  <c:v>25948913388.400002</c:v>
                </c:pt>
                <c:pt idx="1080">
                  <c:v>25948913388.400002</c:v>
                </c:pt>
                <c:pt idx="1081">
                  <c:v>32532429937</c:v>
                </c:pt>
                <c:pt idx="1082">
                  <c:v>30833726323.77</c:v>
                </c:pt>
                <c:pt idx="1083">
                  <c:v>27086316658.5</c:v>
                </c:pt>
                <c:pt idx="1084">
                  <c:v>24848137381.389999</c:v>
                </c:pt>
                <c:pt idx="1085">
                  <c:v>27535150023.200001</c:v>
                </c:pt>
                <c:pt idx="1086">
                  <c:v>27535150023.200001</c:v>
                </c:pt>
                <c:pt idx="1087">
                  <c:v>27535150023.200001</c:v>
                </c:pt>
                <c:pt idx="1088">
                  <c:v>29558550096.490002</c:v>
                </c:pt>
                <c:pt idx="1089">
                  <c:v>29558550096.490002</c:v>
                </c:pt>
                <c:pt idx="1090">
                  <c:v>23428676561.450001</c:v>
                </c:pt>
                <c:pt idx="1091">
                  <c:v>22220347326.77</c:v>
                </c:pt>
                <c:pt idx="1092">
                  <c:v>19386548002.650002</c:v>
                </c:pt>
                <c:pt idx="1093">
                  <c:v>19386548002.650002</c:v>
                </c:pt>
                <c:pt idx="1094">
                  <c:v>19386548002.650002</c:v>
                </c:pt>
                <c:pt idx="1095">
                  <c:v>19422151370.68</c:v>
                </c:pt>
                <c:pt idx="1096">
                  <c:v>19422151370.68</c:v>
                </c:pt>
                <c:pt idx="1097">
                  <c:v>20689883149.700001</c:v>
                </c:pt>
                <c:pt idx="1098">
                  <c:v>20982374862.119999</c:v>
                </c:pt>
                <c:pt idx="1099">
                  <c:v>18919909857.880001</c:v>
                </c:pt>
                <c:pt idx="1100">
                  <c:v>18919909857.880001</c:v>
                </c:pt>
                <c:pt idx="1101">
                  <c:v>18919909857.880001</c:v>
                </c:pt>
                <c:pt idx="1102">
                  <c:v>13847358535.9</c:v>
                </c:pt>
                <c:pt idx="1103">
                  <c:v>16755060583.040001</c:v>
                </c:pt>
                <c:pt idx="1104">
                  <c:v>17534586227.25</c:v>
                </c:pt>
                <c:pt idx="1105">
                  <c:v>21899325756.360001</c:v>
                </c:pt>
                <c:pt idx="1106">
                  <c:v>15146226225.9</c:v>
                </c:pt>
                <c:pt idx="1107">
                  <c:v>15146226225.9</c:v>
                </c:pt>
                <c:pt idx="1108">
                  <c:v>15146226225.9</c:v>
                </c:pt>
                <c:pt idx="1109">
                  <c:v>13986859807.129999</c:v>
                </c:pt>
                <c:pt idx="1110">
                  <c:v>14698607748.290001</c:v>
                </c:pt>
                <c:pt idx="1111">
                  <c:v>12556412923.51</c:v>
                </c:pt>
                <c:pt idx="1112">
                  <c:v>14595999390.91</c:v>
                </c:pt>
                <c:pt idx="1113">
                  <c:v>23269800503.810001</c:v>
                </c:pt>
                <c:pt idx="1114">
                  <c:v>23269800503.810001</c:v>
                </c:pt>
                <c:pt idx="1115">
                  <c:v>23269800503.810001</c:v>
                </c:pt>
                <c:pt idx="1116">
                  <c:v>23269800503.810001</c:v>
                </c:pt>
                <c:pt idx="1117">
                  <c:v>23262327922.189999</c:v>
                </c:pt>
                <c:pt idx="1118">
                  <c:v>21434329468.400002</c:v>
                </c:pt>
                <c:pt idx="1119">
                  <c:v>16708613907.219999</c:v>
                </c:pt>
                <c:pt idx="1120">
                  <c:v>18295051788.369999</c:v>
                </c:pt>
                <c:pt idx="1121">
                  <c:v>18295051788.369999</c:v>
                </c:pt>
                <c:pt idx="1122">
                  <c:v>18295051788.369999</c:v>
                </c:pt>
                <c:pt idx="1123">
                  <c:v>13879906589.549999</c:v>
                </c:pt>
                <c:pt idx="1124">
                  <c:v>13988558988.91</c:v>
                </c:pt>
                <c:pt idx="1125">
                  <c:v>17459436888</c:v>
                </c:pt>
                <c:pt idx="1126">
                  <c:v>20335311674.060001</c:v>
                </c:pt>
                <c:pt idx="1127">
                  <c:v>15729145960.629999</c:v>
                </c:pt>
                <c:pt idx="1128">
                  <c:v>15729145960.629999</c:v>
                </c:pt>
                <c:pt idx="1129">
                  <c:v>15729145960.629999</c:v>
                </c:pt>
                <c:pt idx="1130">
                  <c:v>15459014756.74</c:v>
                </c:pt>
                <c:pt idx="1131">
                  <c:v>15165228888.73</c:v>
                </c:pt>
                <c:pt idx="1132">
                  <c:v>13763559327.91</c:v>
                </c:pt>
                <c:pt idx="1133">
                  <c:v>9883631024.7099991</c:v>
                </c:pt>
                <c:pt idx="1134">
                  <c:v>8452303277.21</c:v>
                </c:pt>
                <c:pt idx="1135">
                  <c:v>8452303277.21</c:v>
                </c:pt>
                <c:pt idx="1136">
                  <c:v>8452303277.21</c:v>
                </c:pt>
                <c:pt idx="1137">
                  <c:v>9690308945.7600002</c:v>
                </c:pt>
                <c:pt idx="1138">
                  <c:v>11150375315.01</c:v>
                </c:pt>
                <c:pt idx="1139">
                  <c:v>12701107308.1</c:v>
                </c:pt>
                <c:pt idx="1140">
                  <c:v>9465523820.6299992</c:v>
                </c:pt>
                <c:pt idx="1141">
                  <c:v>13424933123.85</c:v>
                </c:pt>
                <c:pt idx="1142">
                  <c:v>13424933123.85</c:v>
                </c:pt>
                <c:pt idx="1143">
                  <c:v>13424933123.85</c:v>
                </c:pt>
                <c:pt idx="1144">
                  <c:v>13424933123.85</c:v>
                </c:pt>
                <c:pt idx="1145">
                  <c:v>14947942711.82</c:v>
                </c:pt>
                <c:pt idx="1146">
                  <c:v>15805562161.379999</c:v>
                </c:pt>
                <c:pt idx="1147">
                  <c:v>12791930075.870001</c:v>
                </c:pt>
                <c:pt idx="1148">
                  <c:v>20562467773.529999</c:v>
                </c:pt>
                <c:pt idx="1149">
                  <c:v>20562467773.529999</c:v>
                </c:pt>
                <c:pt idx="1150">
                  <c:v>20562467773.529999</c:v>
                </c:pt>
                <c:pt idx="1151">
                  <c:v>10803288794.25</c:v>
                </c:pt>
                <c:pt idx="1152">
                  <c:v>17295446427.540001</c:v>
                </c:pt>
                <c:pt idx="1153">
                  <c:v>19066862346.150002</c:v>
                </c:pt>
                <c:pt idx="1154">
                  <c:v>17855153914.34</c:v>
                </c:pt>
                <c:pt idx="1155">
                  <c:v>11883252421.700001</c:v>
                </c:pt>
                <c:pt idx="1156">
                  <c:v>11883252421.700001</c:v>
                </c:pt>
                <c:pt idx="1157">
                  <c:v>11883252421.700001</c:v>
                </c:pt>
                <c:pt idx="1158">
                  <c:v>11338200957.709999</c:v>
                </c:pt>
                <c:pt idx="1159">
                  <c:v>9270876097.6200008</c:v>
                </c:pt>
                <c:pt idx="1160">
                  <c:v>10500821054.629999</c:v>
                </c:pt>
                <c:pt idx="1161">
                  <c:v>9885896757.0200005</c:v>
                </c:pt>
                <c:pt idx="1162">
                  <c:v>10424850674.389999</c:v>
                </c:pt>
                <c:pt idx="1163">
                  <c:v>10424850674.389999</c:v>
                </c:pt>
                <c:pt idx="1164">
                  <c:v>10424850674.389999</c:v>
                </c:pt>
                <c:pt idx="1165">
                  <c:v>4255261776.8000002</c:v>
                </c:pt>
                <c:pt idx="1166">
                  <c:v>10331645032.4</c:v>
                </c:pt>
                <c:pt idx="1167">
                  <c:v>9784318840.4799995</c:v>
                </c:pt>
                <c:pt idx="1168">
                  <c:v>5204253024.8400002</c:v>
                </c:pt>
                <c:pt idx="1169">
                  <c:v>4557771395.1099997</c:v>
                </c:pt>
                <c:pt idx="1170">
                  <c:v>4557771395.1099997</c:v>
                </c:pt>
                <c:pt idx="1171">
                  <c:v>4557771395.1099997</c:v>
                </c:pt>
                <c:pt idx="1172">
                  <c:v>5160110301.3599997</c:v>
                </c:pt>
                <c:pt idx="1173">
                  <c:v>7716948845.4799995</c:v>
                </c:pt>
                <c:pt idx="1174">
                  <c:v>8573771142.5799999</c:v>
                </c:pt>
                <c:pt idx="1175">
                  <c:v>10780699164.549999</c:v>
                </c:pt>
                <c:pt idx="1176">
                  <c:v>10807658854.799999</c:v>
                </c:pt>
                <c:pt idx="1177">
                  <c:v>10807658854.799999</c:v>
                </c:pt>
                <c:pt idx="1178">
                  <c:v>10807658854.799999</c:v>
                </c:pt>
                <c:pt idx="1179">
                  <c:v>15937960900.85</c:v>
                </c:pt>
                <c:pt idx="1180">
                  <c:v>13889583289.889999</c:v>
                </c:pt>
                <c:pt idx="1181">
                  <c:v>19795944845.970001</c:v>
                </c:pt>
                <c:pt idx="1182">
                  <c:v>16668189326.24</c:v>
                </c:pt>
                <c:pt idx="1183">
                  <c:v>20729172265.880001</c:v>
                </c:pt>
                <c:pt idx="1184">
                  <c:v>20729172265.880001</c:v>
                </c:pt>
                <c:pt idx="1185">
                  <c:v>20729172265.880001</c:v>
                </c:pt>
                <c:pt idx="1186">
                  <c:v>30437787626.5</c:v>
                </c:pt>
                <c:pt idx="1187">
                  <c:v>10968352744.530001</c:v>
                </c:pt>
                <c:pt idx="1188">
                  <c:v>8314562035.2700005</c:v>
                </c:pt>
                <c:pt idx="1189">
                  <c:v>8392131481.8800001</c:v>
                </c:pt>
                <c:pt idx="1190">
                  <c:v>3941630414.02</c:v>
                </c:pt>
                <c:pt idx="1191">
                  <c:v>3941630414.02</c:v>
                </c:pt>
                <c:pt idx="1192">
                  <c:v>3941630414.02</c:v>
                </c:pt>
                <c:pt idx="1193">
                  <c:v>11892922333.459999</c:v>
                </c:pt>
                <c:pt idx="1194">
                  <c:v>11656953604.549999</c:v>
                </c:pt>
                <c:pt idx="1195">
                  <c:v>18379400800.080002</c:v>
                </c:pt>
                <c:pt idx="1196">
                  <c:v>16188465678.639999</c:v>
                </c:pt>
                <c:pt idx="1197">
                  <c:v>15368185513.129999</c:v>
                </c:pt>
                <c:pt idx="1198">
                  <c:v>15368185513.129999</c:v>
                </c:pt>
                <c:pt idx="1199">
                  <c:v>15368185513.129999</c:v>
                </c:pt>
                <c:pt idx="1200">
                  <c:v>10002019725.719999</c:v>
                </c:pt>
                <c:pt idx="1201">
                  <c:v>9675232551.7700005</c:v>
                </c:pt>
                <c:pt idx="1202">
                  <c:v>14609616356.950001</c:v>
                </c:pt>
                <c:pt idx="1203">
                  <c:v>16741804029.690001</c:v>
                </c:pt>
                <c:pt idx="1204">
                  <c:v>15844258341.98</c:v>
                </c:pt>
                <c:pt idx="1205">
                  <c:v>15844258341.98</c:v>
                </c:pt>
                <c:pt idx="1206">
                  <c:v>15844258341.98</c:v>
                </c:pt>
                <c:pt idx="1207">
                  <c:v>17807624356.02</c:v>
                </c:pt>
                <c:pt idx="1208">
                  <c:v>19563561465.529999</c:v>
                </c:pt>
                <c:pt idx="1209">
                  <c:v>18832966630.009998</c:v>
                </c:pt>
                <c:pt idx="1210">
                  <c:v>18861998623.610001</c:v>
                </c:pt>
                <c:pt idx="1211">
                  <c:v>25603514679.119999</c:v>
                </c:pt>
                <c:pt idx="1212">
                  <c:v>25603514679.119999</c:v>
                </c:pt>
                <c:pt idx="1213">
                  <c:v>25603514679.119999</c:v>
                </c:pt>
                <c:pt idx="1214">
                  <c:v>23502835371.209999</c:v>
                </c:pt>
                <c:pt idx="1215">
                  <c:v>25403122853.41</c:v>
                </c:pt>
                <c:pt idx="1216">
                  <c:v>26807422566.919998</c:v>
                </c:pt>
                <c:pt idx="1217">
                  <c:v>26429673517.650002</c:v>
                </c:pt>
                <c:pt idx="1218">
                  <c:v>20803806251.439999</c:v>
                </c:pt>
                <c:pt idx="1219">
                  <c:v>20803806251.439999</c:v>
                </c:pt>
                <c:pt idx="1220">
                  <c:v>20803806251.439999</c:v>
                </c:pt>
                <c:pt idx="1221">
                  <c:v>22712593890.029999</c:v>
                </c:pt>
                <c:pt idx="1222">
                  <c:v>30073032474.400002</c:v>
                </c:pt>
                <c:pt idx="1223">
                  <c:v>30477852471.68</c:v>
                </c:pt>
                <c:pt idx="1224">
                  <c:v>28986768494.099998</c:v>
                </c:pt>
                <c:pt idx="1225">
                  <c:v>27871696214.740002</c:v>
                </c:pt>
                <c:pt idx="1226">
                  <c:v>27871696214.740002</c:v>
                </c:pt>
                <c:pt idx="1227">
                  <c:v>27871696214.740002</c:v>
                </c:pt>
                <c:pt idx="1228">
                  <c:v>24295152321.450001</c:v>
                </c:pt>
                <c:pt idx="1229">
                  <c:v>21580088431.84</c:v>
                </c:pt>
                <c:pt idx="1230">
                  <c:v>27511592396.450001</c:v>
                </c:pt>
                <c:pt idx="1231">
                  <c:v>27338081767.380001</c:v>
                </c:pt>
                <c:pt idx="1232">
                  <c:v>29229240420.990002</c:v>
                </c:pt>
                <c:pt idx="1233">
                  <c:v>29229240420.990002</c:v>
                </c:pt>
                <c:pt idx="1234">
                  <c:v>29229240420.990002</c:v>
                </c:pt>
                <c:pt idx="1235">
                  <c:v>33475677547.66</c:v>
                </c:pt>
                <c:pt idx="1236">
                  <c:v>28726778339.48</c:v>
                </c:pt>
                <c:pt idx="1237">
                  <c:v>19116314626.459999</c:v>
                </c:pt>
                <c:pt idx="1238">
                  <c:v>16734767570.969999</c:v>
                </c:pt>
                <c:pt idx="1239">
                  <c:v>19720129599.900002</c:v>
                </c:pt>
                <c:pt idx="1240">
                  <c:v>19720129599.900002</c:v>
                </c:pt>
                <c:pt idx="1241">
                  <c:v>19720129599.900002</c:v>
                </c:pt>
                <c:pt idx="1242">
                  <c:v>19720129599.900002</c:v>
                </c:pt>
                <c:pt idx="1243">
                  <c:v>24950589658.84</c:v>
                </c:pt>
                <c:pt idx="1244">
                  <c:v>21236042256.380001</c:v>
                </c:pt>
                <c:pt idx="1245">
                  <c:v>17950406375.490002</c:v>
                </c:pt>
                <c:pt idx="1246">
                  <c:v>27460284984.119999</c:v>
                </c:pt>
                <c:pt idx="1247">
                  <c:v>27460284984.119999</c:v>
                </c:pt>
                <c:pt idx="1248">
                  <c:v>27460284984.119999</c:v>
                </c:pt>
                <c:pt idx="1249">
                  <c:v>26209548406.939999</c:v>
                </c:pt>
                <c:pt idx="1250">
                  <c:v>23742347374.200001</c:v>
                </c:pt>
                <c:pt idx="1251">
                  <c:v>23841527558.360001</c:v>
                </c:pt>
                <c:pt idx="1252">
                  <c:v>22132248704.630001</c:v>
                </c:pt>
                <c:pt idx="1253">
                  <c:v>16768274114.58</c:v>
                </c:pt>
                <c:pt idx="1254">
                  <c:v>16768274114.58</c:v>
                </c:pt>
                <c:pt idx="1255">
                  <c:v>16768274114.58</c:v>
                </c:pt>
                <c:pt idx="1256">
                  <c:v>21283282723.419998</c:v>
                </c:pt>
                <c:pt idx="1257">
                  <c:v>21353016249.110001</c:v>
                </c:pt>
                <c:pt idx="1258">
                  <c:v>25066064037.59</c:v>
                </c:pt>
                <c:pt idx="1259">
                  <c:v>27257679820.860001</c:v>
                </c:pt>
                <c:pt idx="1260">
                  <c:v>20054221963.240002</c:v>
                </c:pt>
                <c:pt idx="1261">
                  <c:v>20054221963.240002</c:v>
                </c:pt>
                <c:pt idx="1262">
                  <c:v>20054221963.240002</c:v>
                </c:pt>
                <c:pt idx="1263">
                  <c:v>23939133661.450001</c:v>
                </c:pt>
                <c:pt idx="1264">
                  <c:v>18186072761.32</c:v>
                </c:pt>
                <c:pt idx="1265">
                  <c:v>22838681194.490002</c:v>
                </c:pt>
                <c:pt idx="1266">
                  <c:v>24510449652.490002</c:v>
                </c:pt>
                <c:pt idx="1267">
                  <c:v>18236697772.32</c:v>
                </c:pt>
                <c:pt idx="1268">
                  <c:v>18236697772.32</c:v>
                </c:pt>
                <c:pt idx="1269">
                  <c:v>18236697772.32</c:v>
                </c:pt>
                <c:pt idx="1270">
                  <c:v>22555312874.779999</c:v>
                </c:pt>
                <c:pt idx="1271">
                  <c:v>19246574993.540001</c:v>
                </c:pt>
                <c:pt idx="1272">
                  <c:v>15994725711.209999</c:v>
                </c:pt>
                <c:pt idx="1273">
                  <c:v>11686555325.99</c:v>
                </c:pt>
                <c:pt idx="1274">
                  <c:v>10363877726.08</c:v>
                </c:pt>
                <c:pt idx="1275">
                  <c:v>10363877726.08</c:v>
                </c:pt>
                <c:pt idx="1276">
                  <c:v>10363877726.08</c:v>
                </c:pt>
                <c:pt idx="1277">
                  <c:v>12536099230.200001</c:v>
                </c:pt>
                <c:pt idx="1278">
                  <c:v>11673169762.9</c:v>
                </c:pt>
                <c:pt idx="1279">
                  <c:v>15360852046.299999</c:v>
                </c:pt>
                <c:pt idx="1280">
                  <c:v>15360852046.299999</c:v>
                </c:pt>
                <c:pt idx="1281">
                  <c:v>10663872055.16</c:v>
                </c:pt>
                <c:pt idx="1282">
                  <c:v>10663872055.16</c:v>
                </c:pt>
                <c:pt idx="1283">
                  <c:v>10663872055.16</c:v>
                </c:pt>
                <c:pt idx="1284">
                  <c:v>6757604250.4700003</c:v>
                </c:pt>
                <c:pt idx="1285">
                  <c:v>7996186130.1599998</c:v>
                </c:pt>
                <c:pt idx="1286">
                  <c:v>7635769520.7399998</c:v>
                </c:pt>
                <c:pt idx="1287">
                  <c:v>12089884364.24</c:v>
                </c:pt>
                <c:pt idx="1288">
                  <c:v>12144156707.540001</c:v>
                </c:pt>
                <c:pt idx="1289">
                  <c:v>12144156707.540001</c:v>
                </c:pt>
                <c:pt idx="1290">
                  <c:v>12144156707.540001</c:v>
                </c:pt>
                <c:pt idx="1291">
                  <c:v>8899332431.4300003</c:v>
                </c:pt>
                <c:pt idx="1292">
                  <c:v>9157557134.8299999</c:v>
                </c:pt>
                <c:pt idx="1293">
                  <c:v>8287850736.5100002</c:v>
                </c:pt>
                <c:pt idx="1294">
                  <c:v>12493631348.43</c:v>
                </c:pt>
                <c:pt idx="1295">
                  <c:v>7709027680.6700001</c:v>
                </c:pt>
                <c:pt idx="1296">
                  <c:v>7709027680.6700001</c:v>
                </c:pt>
                <c:pt idx="1297">
                  <c:v>7709027680.6700001</c:v>
                </c:pt>
                <c:pt idx="1298">
                  <c:v>6305997560.0100002</c:v>
                </c:pt>
                <c:pt idx="1299">
                  <c:v>5509713997.5500002</c:v>
                </c:pt>
                <c:pt idx="1300">
                  <c:v>9219430097.7800007</c:v>
                </c:pt>
                <c:pt idx="1301">
                  <c:v>8853412458.9799995</c:v>
                </c:pt>
                <c:pt idx="1302">
                  <c:v>9649033879.9200001</c:v>
                </c:pt>
                <c:pt idx="1303">
                  <c:v>9649033879.9200001</c:v>
                </c:pt>
                <c:pt idx="1304">
                  <c:v>9649033879.9200001</c:v>
                </c:pt>
                <c:pt idx="1305">
                  <c:v>10964836312.709999</c:v>
                </c:pt>
                <c:pt idx="1306">
                  <c:v>10190245586.620001</c:v>
                </c:pt>
                <c:pt idx="1307">
                  <c:v>11736450960.219999</c:v>
                </c:pt>
                <c:pt idx="1308">
                  <c:v>13184891170.73</c:v>
                </c:pt>
                <c:pt idx="1309">
                  <c:v>11540167033.469999</c:v>
                </c:pt>
                <c:pt idx="1310">
                  <c:v>11540167033.469999</c:v>
                </c:pt>
                <c:pt idx="1311">
                  <c:v>11540167033.469999</c:v>
                </c:pt>
                <c:pt idx="1312">
                  <c:v>14320604376.780001</c:v>
                </c:pt>
                <c:pt idx="1313">
                  <c:v>14822660685.25</c:v>
                </c:pt>
                <c:pt idx="1314">
                  <c:v>9281901117.6100006</c:v>
                </c:pt>
                <c:pt idx="1315">
                  <c:v>10888998274.280001</c:v>
                </c:pt>
                <c:pt idx="1316">
                  <c:v>12105317842.85</c:v>
                </c:pt>
                <c:pt idx="1317">
                  <c:v>12105317842.85</c:v>
                </c:pt>
                <c:pt idx="1318">
                  <c:v>12105317842.85</c:v>
                </c:pt>
                <c:pt idx="1319">
                  <c:v>13085266302.6</c:v>
                </c:pt>
                <c:pt idx="1320">
                  <c:v>13641276814.469999</c:v>
                </c:pt>
                <c:pt idx="1321">
                  <c:v>11763218629.77</c:v>
                </c:pt>
                <c:pt idx="1322">
                  <c:v>12846016434.469999</c:v>
                </c:pt>
                <c:pt idx="1323">
                  <c:v>12679359273.74</c:v>
                </c:pt>
                <c:pt idx="1324">
                  <c:v>12679359273.74</c:v>
                </c:pt>
                <c:pt idx="1325">
                  <c:v>12679359273.74</c:v>
                </c:pt>
                <c:pt idx="1326">
                  <c:v>15322519948.290001</c:v>
                </c:pt>
                <c:pt idx="1327">
                  <c:v>11233604464.18</c:v>
                </c:pt>
                <c:pt idx="1328">
                  <c:v>12155358646.77</c:v>
                </c:pt>
                <c:pt idx="1329">
                  <c:v>13512655591.01</c:v>
                </c:pt>
                <c:pt idx="1330">
                  <c:v>12538608384.15</c:v>
                </c:pt>
                <c:pt idx="1331">
                  <c:v>12538608384.15</c:v>
                </c:pt>
                <c:pt idx="1332">
                  <c:v>12538608384.15</c:v>
                </c:pt>
                <c:pt idx="1333">
                  <c:v>15871358968.02</c:v>
                </c:pt>
                <c:pt idx="1334">
                  <c:v>16825089475.92</c:v>
                </c:pt>
                <c:pt idx="1335">
                  <c:v>17083380617.389999</c:v>
                </c:pt>
                <c:pt idx="1336">
                  <c:v>17055292143.58</c:v>
                </c:pt>
                <c:pt idx="1337">
                  <c:v>16152136756.370001</c:v>
                </c:pt>
                <c:pt idx="1338">
                  <c:v>16152136756.370001</c:v>
                </c:pt>
                <c:pt idx="1339">
                  <c:v>16152136756.370001</c:v>
                </c:pt>
                <c:pt idx="1340">
                  <c:v>16152136756.370001</c:v>
                </c:pt>
                <c:pt idx="1341">
                  <c:v>16784484887.01</c:v>
                </c:pt>
                <c:pt idx="1342">
                  <c:v>16159586694.129999</c:v>
                </c:pt>
                <c:pt idx="1343">
                  <c:v>18408239326.849998</c:v>
                </c:pt>
                <c:pt idx="1344">
                  <c:v>15294805810.299999</c:v>
                </c:pt>
                <c:pt idx="1345">
                  <c:v>15294805810.299999</c:v>
                </c:pt>
                <c:pt idx="1346">
                  <c:v>15294805810.299999</c:v>
                </c:pt>
                <c:pt idx="1347">
                  <c:v>17983028302.799999</c:v>
                </c:pt>
                <c:pt idx="1348">
                  <c:v>15795567579.959999</c:v>
                </c:pt>
                <c:pt idx="1349">
                  <c:v>19466508460.029999</c:v>
                </c:pt>
                <c:pt idx="1350">
                  <c:v>22813046046.970001</c:v>
                </c:pt>
                <c:pt idx="1351">
                  <c:v>19684279399.400002</c:v>
                </c:pt>
                <c:pt idx="1352">
                  <c:v>19684279399.400002</c:v>
                </c:pt>
                <c:pt idx="1353">
                  <c:v>19684279399.400002</c:v>
                </c:pt>
                <c:pt idx="1354">
                  <c:v>20311072205.810001</c:v>
                </c:pt>
                <c:pt idx="1355">
                  <c:v>21613468069.060001</c:v>
                </c:pt>
                <c:pt idx="1356">
                  <c:v>20680568470.369999</c:v>
                </c:pt>
                <c:pt idx="1357">
                  <c:v>22310836310.919998</c:v>
                </c:pt>
                <c:pt idx="1358">
                  <c:v>23491868381.34</c:v>
                </c:pt>
                <c:pt idx="1359">
                  <c:v>23491868381.34</c:v>
                </c:pt>
                <c:pt idx="1360">
                  <c:v>23491868381.34</c:v>
                </c:pt>
                <c:pt idx="1361">
                  <c:v>23617481301.16</c:v>
                </c:pt>
                <c:pt idx="1362">
                  <c:v>29076151602.959999</c:v>
                </c:pt>
                <c:pt idx="1363">
                  <c:v>32169551564.73</c:v>
                </c:pt>
                <c:pt idx="1364">
                  <c:v>24936791212.279999</c:v>
                </c:pt>
                <c:pt idx="1365">
                  <c:v>30878519900.75</c:v>
                </c:pt>
                <c:pt idx="1366">
                  <c:v>30878519900.75</c:v>
                </c:pt>
                <c:pt idx="1367">
                  <c:v>30878519900.75</c:v>
                </c:pt>
                <c:pt idx="1368">
                  <c:v>23874210426.970001</c:v>
                </c:pt>
                <c:pt idx="1369">
                  <c:v>22649101187.43</c:v>
                </c:pt>
                <c:pt idx="1370">
                  <c:v>20968346575.860001</c:v>
                </c:pt>
                <c:pt idx="1371">
                  <c:v>23830659995.330002</c:v>
                </c:pt>
                <c:pt idx="1372">
                  <c:v>23213935041.66</c:v>
                </c:pt>
                <c:pt idx="1373">
                  <c:v>23213935041.66</c:v>
                </c:pt>
                <c:pt idx="1374">
                  <c:v>23213935041.66</c:v>
                </c:pt>
                <c:pt idx="1375">
                  <c:v>25878178988.860001</c:v>
                </c:pt>
                <c:pt idx="1376">
                  <c:v>28934099830.209999</c:v>
                </c:pt>
                <c:pt idx="1377">
                  <c:v>22582791811.580002</c:v>
                </c:pt>
                <c:pt idx="1378">
                  <c:v>25743076777.360001</c:v>
                </c:pt>
                <c:pt idx="1379">
                  <c:v>22424452206.509998</c:v>
                </c:pt>
                <c:pt idx="1380">
                  <c:v>22424452206.509998</c:v>
                </c:pt>
                <c:pt idx="1381">
                  <c:v>22424452206.509998</c:v>
                </c:pt>
                <c:pt idx="1382">
                  <c:v>22424452206.509998</c:v>
                </c:pt>
                <c:pt idx="1383">
                  <c:v>19092811364.080002</c:v>
                </c:pt>
                <c:pt idx="1384">
                  <c:v>17492963947.720001</c:v>
                </c:pt>
                <c:pt idx="1385">
                  <c:v>16947845188.639999</c:v>
                </c:pt>
                <c:pt idx="1386">
                  <c:v>22491267988.59</c:v>
                </c:pt>
                <c:pt idx="1387">
                  <c:v>22491267988.59</c:v>
                </c:pt>
                <c:pt idx="1388">
                  <c:v>22491267988.59</c:v>
                </c:pt>
                <c:pt idx="1389">
                  <c:v>24408005170.060001</c:v>
                </c:pt>
                <c:pt idx="1390">
                  <c:v>21647024786.57</c:v>
                </c:pt>
                <c:pt idx="1391">
                  <c:v>22550338660.860001</c:v>
                </c:pt>
                <c:pt idx="1392">
                  <c:v>24966197601.439999</c:v>
                </c:pt>
                <c:pt idx="1393">
                  <c:v>24507342201.599998</c:v>
                </c:pt>
                <c:pt idx="1394">
                  <c:v>24507342201.599998</c:v>
                </c:pt>
                <c:pt idx="1395">
                  <c:v>24507342201.599998</c:v>
                </c:pt>
                <c:pt idx="1396">
                  <c:v>26040115932.77</c:v>
                </c:pt>
                <c:pt idx="1397">
                  <c:v>23820162031.950001</c:v>
                </c:pt>
                <c:pt idx="1398">
                  <c:v>25779193227.09</c:v>
                </c:pt>
                <c:pt idx="1399">
                  <c:v>26660448305.189999</c:v>
                </c:pt>
                <c:pt idx="1400">
                  <c:v>25847531585.93</c:v>
                </c:pt>
                <c:pt idx="1401">
                  <c:v>25847531585.93</c:v>
                </c:pt>
                <c:pt idx="1402">
                  <c:v>25847531585.93</c:v>
                </c:pt>
                <c:pt idx="1403">
                  <c:v>17023393577.07</c:v>
                </c:pt>
                <c:pt idx="1404">
                  <c:v>21793405057.02</c:v>
                </c:pt>
                <c:pt idx="1405">
                  <c:v>24351467289.689999</c:v>
                </c:pt>
                <c:pt idx="1406">
                  <c:v>23906771777.43</c:v>
                </c:pt>
                <c:pt idx="1407">
                  <c:v>26520089150.91</c:v>
                </c:pt>
                <c:pt idx="1408">
                  <c:v>26520089150.91</c:v>
                </c:pt>
                <c:pt idx="1409">
                  <c:v>26520089150.91</c:v>
                </c:pt>
                <c:pt idx="1410">
                  <c:v>26520089150.91</c:v>
                </c:pt>
                <c:pt idx="1411">
                  <c:v>27642109461.57</c:v>
                </c:pt>
                <c:pt idx="1412">
                  <c:v>31390690468.130001</c:v>
                </c:pt>
                <c:pt idx="1413">
                  <c:v>34811354413.010002</c:v>
                </c:pt>
                <c:pt idx="1414">
                  <c:v>36187576459.07</c:v>
                </c:pt>
                <c:pt idx="1415">
                  <c:v>36187576459.07</c:v>
                </c:pt>
                <c:pt idx="1416">
                  <c:v>36187576459.07</c:v>
                </c:pt>
                <c:pt idx="1417">
                  <c:v>32903393808.68</c:v>
                </c:pt>
                <c:pt idx="1418">
                  <c:v>33223057229.799999</c:v>
                </c:pt>
                <c:pt idx="1419">
                  <c:v>36477268666.699997</c:v>
                </c:pt>
                <c:pt idx="1420">
                  <c:v>33187121589.27</c:v>
                </c:pt>
                <c:pt idx="1421">
                  <c:v>29559752807.02</c:v>
                </c:pt>
                <c:pt idx="1422">
                  <c:v>29559752807.02</c:v>
                </c:pt>
                <c:pt idx="1423">
                  <c:v>29559752807.02</c:v>
                </c:pt>
                <c:pt idx="1424">
                  <c:v>32326956839.220001</c:v>
                </c:pt>
                <c:pt idx="1425">
                  <c:v>35371820495.889999</c:v>
                </c:pt>
                <c:pt idx="1426">
                  <c:v>31764153114.709999</c:v>
                </c:pt>
                <c:pt idx="1427">
                  <c:v>31764153114.709999</c:v>
                </c:pt>
                <c:pt idx="1428">
                  <c:v>24970901487.110001</c:v>
                </c:pt>
                <c:pt idx="1429">
                  <c:v>24970901487.110001</c:v>
                </c:pt>
                <c:pt idx="1430">
                  <c:v>24970901487.110001</c:v>
                </c:pt>
                <c:pt idx="1431">
                  <c:v>26574377015.02</c:v>
                </c:pt>
                <c:pt idx="1432">
                  <c:v>25286569861.259998</c:v>
                </c:pt>
                <c:pt idx="1433">
                  <c:v>27721577169.73</c:v>
                </c:pt>
                <c:pt idx="1434">
                  <c:v>24501581677.16</c:v>
                </c:pt>
                <c:pt idx="1435">
                  <c:v>25697155720.18</c:v>
                </c:pt>
                <c:pt idx="1436">
                  <c:v>25697155720.18</c:v>
                </c:pt>
                <c:pt idx="1437">
                  <c:v>25697155720.18</c:v>
                </c:pt>
                <c:pt idx="1438">
                  <c:v>22912283079.360001</c:v>
                </c:pt>
                <c:pt idx="1439">
                  <c:v>26494057220.599998</c:v>
                </c:pt>
                <c:pt idx="1440">
                  <c:v>25731028772.290001</c:v>
                </c:pt>
                <c:pt idx="1441">
                  <c:v>27212592211.220001</c:v>
                </c:pt>
                <c:pt idx="1442">
                  <c:v>27992844192.950001</c:v>
                </c:pt>
                <c:pt idx="1443">
                  <c:v>27992844192.950001</c:v>
                </c:pt>
                <c:pt idx="1444">
                  <c:v>27992844192.950001</c:v>
                </c:pt>
                <c:pt idx="1445">
                  <c:v>23199379263.91</c:v>
                </c:pt>
                <c:pt idx="1446">
                  <c:v>24753315710.73</c:v>
                </c:pt>
                <c:pt idx="1447">
                  <c:v>29585672989.889999</c:v>
                </c:pt>
                <c:pt idx="1448">
                  <c:v>30567279554.77</c:v>
                </c:pt>
                <c:pt idx="1449">
                  <c:v>33799701299.130001</c:v>
                </c:pt>
                <c:pt idx="1450">
                  <c:v>33799701299.130001</c:v>
                </c:pt>
                <c:pt idx="1451">
                  <c:v>33799701299.130001</c:v>
                </c:pt>
                <c:pt idx="1452">
                  <c:v>34056474407.25</c:v>
                </c:pt>
                <c:pt idx="1453">
                  <c:v>34043981922.880001</c:v>
                </c:pt>
                <c:pt idx="1454">
                  <c:v>34043981922.880001</c:v>
                </c:pt>
                <c:pt idx="1455">
                  <c:v>33449865396.27</c:v>
                </c:pt>
                <c:pt idx="1456">
                  <c:v>26448858776.790001</c:v>
                </c:pt>
                <c:pt idx="1457">
                  <c:v>26448858776.790001</c:v>
                </c:pt>
                <c:pt idx="1458">
                  <c:v>26448858776.790001</c:v>
                </c:pt>
                <c:pt idx="1459">
                  <c:v>26997069777.330002</c:v>
                </c:pt>
                <c:pt idx="1460">
                  <c:v>29448918406.130001</c:v>
                </c:pt>
                <c:pt idx="1461">
                  <c:v>29448918406.130001</c:v>
                </c:pt>
                <c:pt idx="1462">
                  <c:v>30482292912.849998</c:v>
                </c:pt>
                <c:pt idx="1463">
                  <c:v>35696274225.709999</c:v>
                </c:pt>
                <c:pt idx="1464">
                  <c:v>35696274225.709999</c:v>
                </c:pt>
                <c:pt idx="1465">
                  <c:v>35696274225.709999</c:v>
                </c:pt>
                <c:pt idx="1466">
                  <c:v>32907529847.900002</c:v>
                </c:pt>
                <c:pt idx="1467">
                  <c:v>30333642026.810001</c:v>
                </c:pt>
                <c:pt idx="1468">
                  <c:v>29136921393.619999</c:v>
                </c:pt>
                <c:pt idx="1469">
                  <c:v>34442988574.339996</c:v>
                </c:pt>
                <c:pt idx="1470">
                  <c:v>33586763018.009998</c:v>
                </c:pt>
                <c:pt idx="1471">
                  <c:v>33586763018.009998</c:v>
                </c:pt>
                <c:pt idx="1472">
                  <c:v>33586763018.009998</c:v>
                </c:pt>
                <c:pt idx="1473">
                  <c:v>33539176135.470001</c:v>
                </c:pt>
                <c:pt idx="1474">
                  <c:v>46976118986.260002</c:v>
                </c:pt>
                <c:pt idx="1475">
                  <c:v>34641177574.809998</c:v>
                </c:pt>
                <c:pt idx="1476">
                  <c:v>35107362571.269997</c:v>
                </c:pt>
                <c:pt idx="1477">
                  <c:v>33013698358.580002</c:v>
                </c:pt>
                <c:pt idx="1478">
                  <c:v>33013698358.580002</c:v>
                </c:pt>
                <c:pt idx="1479">
                  <c:v>33013698358.580002</c:v>
                </c:pt>
                <c:pt idx="1480">
                  <c:v>33013698358.580002</c:v>
                </c:pt>
                <c:pt idx="1481">
                  <c:v>28189666730.34</c:v>
                </c:pt>
                <c:pt idx="1482">
                  <c:v>27357258366.900002</c:v>
                </c:pt>
                <c:pt idx="1483">
                  <c:v>31124426323.5</c:v>
                </c:pt>
                <c:pt idx="1484">
                  <c:v>29304503147.310001</c:v>
                </c:pt>
                <c:pt idx="1485">
                  <c:v>29304503147.310001</c:v>
                </c:pt>
                <c:pt idx="1486">
                  <c:v>29304503147.310001</c:v>
                </c:pt>
                <c:pt idx="1487">
                  <c:v>22807144837.849998</c:v>
                </c:pt>
                <c:pt idx="1488">
                  <c:v>18661384598.959999</c:v>
                </c:pt>
                <c:pt idx="1489">
                  <c:v>21914384895.16</c:v>
                </c:pt>
                <c:pt idx="1490">
                  <c:v>18068026810.759998</c:v>
                </c:pt>
                <c:pt idx="1491">
                  <c:v>16076086488.18</c:v>
                </c:pt>
                <c:pt idx="1492">
                  <c:v>16076086488.18</c:v>
                </c:pt>
                <c:pt idx="1493">
                  <c:v>16076086488.18</c:v>
                </c:pt>
                <c:pt idx="1494">
                  <c:v>17256058778</c:v>
                </c:pt>
                <c:pt idx="1495">
                  <c:v>19478161979.529999</c:v>
                </c:pt>
                <c:pt idx="1496">
                  <c:v>20763449975.849998</c:v>
                </c:pt>
                <c:pt idx="1497">
                  <c:v>21231575432.110001</c:v>
                </c:pt>
                <c:pt idx="1498">
                  <c:v>21774638369.540001</c:v>
                </c:pt>
                <c:pt idx="1499">
                  <c:v>21774638369.540001</c:v>
                </c:pt>
                <c:pt idx="1500">
                  <c:v>21774638369.540001</c:v>
                </c:pt>
                <c:pt idx="1501">
                  <c:v>25083010787.950001</c:v>
                </c:pt>
                <c:pt idx="1502">
                  <c:v>24997989687.330002</c:v>
                </c:pt>
                <c:pt idx="1503">
                  <c:v>24951684481.720001</c:v>
                </c:pt>
                <c:pt idx="1504">
                  <c:v>29149471440.209999</c:v>
                </c:pt>
                <c:pt idx="1505">
                  <c:v>26451882914.810001</c:v>
                </c:pt>
                <c:pt idx="1506">
                  <c:v>26451882914.810001</c:v>
                </c:pt>
                <c:pt idx="1507">
                  <c:v>26451882914.810001</c:v>
                </c:pt>
                <c:pt idx="1508">
                  <c:v>26451882914.810001</c:v>
                </c:pt>
                <c:pt idx="1509">
                  <c:v>27075224783.830002</c:v>
                </c:pt>
                <c:pt idx="1510">
                  <c:v>25122779117.799999</c:v>
                </c:pt>
                <c:pt idx="1511">
                  <c:v>26305196795.459999</c:v>
                </c:pt>
                <c:pt idx="1512">
                  <c:v>28282336469.779999</c:v>
                </c:pt>
                <c:pt idx="1513">
                  <c:v>28282336469.779999</c:v>
                </c:pt>
                <c:pt idx="1514">
                  <c:v>28282336469.779999</c:v>
                </c:pt>
                <c:pt idx="1515">
                  <c:v>26353152707.48</c:v>
                </c:pt>
                <c:pt idx="1516">
                  <c:v>26520581718.75</c:v>
                </c:pt>
                <c:pt idx="1517">
                  <c:v>30257713949.779999</c:v>
                </c:pt>
                <c:pt idx="1518">
                  <c:v>27444223068.259998</c:v>
                </c:pt>
                <c:pt idx="1519">
                  <c:v>34788810181.599998</c:v>
                </c:pt>
                <c:pt idx="1520">
                  <c:v>34788810181.599998</c:v>
                </c:pt>
                <c:pt idx="1521">
                  <c:v>34788810181.599998</c:v>
                </c:pt>
                <c:pt idx="1522">
                  <c:v>32632339039.849998</c:v>
                </c:pt>
                <c:pt idx="1523">
                  <c:v>26257695021.139999</c:v>
                </c:pt>
                <c:pt idx="1524">
                  <c:v>29109645502.970001</c:v>
                </c:pt>
                <c:pt idx="1525">
                  <c:v>28525189459.860001</c:v>
                </c:pt>
                <c:pt idx="1526">
                  <c:v>26490358541.73</c:v>
                </c:pt>
                <c:pt idx="1527">
                  <c:v>26490358541.73</c:v>
                </c:pt>
                <c:pt idx="1528">
                  <c:v>26490358541.73</c:v>
                </c:pt>
                <c:pt idx="1529">
                  <c:v>26367836322.689999</c:v>
                </c:pt>
                <c:pt idx="1530">
                  <c:v>25521977435.610001</c:v>
                </c:pt>
                <c:pt idx="1531">
                  <c:v>26472494574.540001</c:v>
                </c:pt>
                <c:pt idx="1532">
                  <c:v>25980858170.880001</c:v>
                </c:pt>
                <c:pt idx="1533">
                  <c:v>23630536411.830002</c:v>
                </c:pt>
                <c:pt idx="1534">
                  <c:v>23630536411.830002</c:v>
                </c:pt>
                <c:pt idx="1535">
                  <c:v>23630536411.830002</c:v>
                </c:pt>
                <c:pt idx="1536">
                  <c:v>24152679874.110001</c:v>
                </c:pt>
                <c:pt idx="1537">
                  <c:v>24156397693.150002</c:v>
                </c:pt>
                <c:pt idx="1538">
                  <c:v>25498889863.130001</c:v>
                </c:pt>
                <c:pt idx="1539">
                  <c:v>23894617931.220001</c:v>
                </c:pt>
                <c:pt idx="1540">
                  <c:v>21913386176.75</c:v>
                </c:pt>
                <c:pt idx="1541">
                  <c:v>21913386176.75</c:v>
                </c:pt>
                <c:pt idx="1542">
                  <c:v>21913386176.75</c:v>
                </c:pt>
                <c:pt idx="1543">
                  <c:v>22571142605.98</c:v>
                </c:pt>
                <c:pt idx="1544">
                  <c:v>20363359860.360001</c:v>
                </c:pt>
                <c:pt idx="1545">
                  <c:v>19215661452.119999</c:v>
                </c:pt>
                <c:pt idx="1546">
                  <c:v>25048404756.830002</c:v>
                </c:pt>
                <c:pt idx="1547">
                  <c:v>28559969326.68</c:v>
                </c:pt>
                <c:pt idx="1548">
                  <c:v>28559969326.68</c:v>
                </c:pt>
                <c:pt idx="1549">
                  <c:v>28559969326.68</c:v>
                </c:pt>
                <c:pt idx="1550">
                  <c:v>33690373512.23</c:v>
                </c:pt>
                <c:pt idx="1551">
                  <c:v>30817817398.919998</c:v>
                </c:pt>
                <c:pt idx="1552">
                  <c:v>29306207143.349998</c:v>
                </c:pt>
                <c:pt idx="1553">
                  <c:v>30613654101.82</c:v>
                </c:pt>
                <c:pt idx="1554">
                  <c:v>30819748667.009998</c:v>
                </c:pt>
                <c:pt idx="1555">
                  <c:v>30819748667.009998</c:v>
                </c:pt>
                <c:pt idx="1556">
                  <c:v>30819748667.009998</c:v>
                </c:pt>
                <c:pt idx="1557">
                  <c:v>31462404816.799999</c:v>
                </c:pt>
                <c:pt idx="1558">
                  <c:v>23861865093.150002</c:v>
                </c:pt>
                <c:pt idx="1559">
                  <c:v>31662257619.880001</c:v>
                </c:pt>
                <c:pt idx="1560">
                  <c:v>34428662440.360001</c:v>
                </c:pt>
                <c:pt idx="1561">
                  <c:v>39278856788.989998</c:v>
                </c:pt>
                <c:pt idx="1562">
                  <c:v>39278856788.989998</c:v>
                </c:pt>
                <c:pt idx="1563">
                  <c:v>39278856788.989998</c:v>
                </c:pt>
                <c:pt idx="1564">
                  <c:v>38494007671.239998</c:v>
                </c:pt>
                <c:pt idx="1565">
                  <c:v>40471657866.610001</c:v>
                </c:pt>
                <c:pt idx="1566">
                  <c:v>41661468535.699997</c:v>
                </c:pt>
                <c:pt idx="1567">
                  <c:v>40997198307.860001</c:v>
                </c:pt>
                <c:pt idx="1568">
                  <c:v>40116489036.019997</c:v>
                </c:pt>
                <c:pt idx="1569">
                  <c:v>40116489036.019997</c:v>
                </c:pt>
                <c:pt idx="1570">
                  <c:v>40116489036.019997</c:v>
                </c:pt>
                <c:pt idx="1571">
                  <c:v>41595628313.440002</c:v>
                </c:pt>
                <c:pt idx="1572">
                  <c:v>41882214058.889999</c:v>
                </c:pt>
                <c:pt idx="1573">
                  <c:v>41237732939.779999</c:v>
                </c:pt>
                <c:pt idx="1574">
                  <c:v>43629719174.730003</c:v>
                </c:pt>
                <c:pt idx="1575">
                  <c:v>45220986342.099998</c:v>
                </c:pt>
                <c:pt idx="1576">
                  <c:v>45220986342.099998</c:v>
                </c:pt>
                <c:pt idx="1577">
                  <c:v>45220986342.099998</c:v>
                </c:pt>
                <c:pt idx="1578">
                  <c:v>42390523891.309998</c:v>
                </c:pt>
                <c:pt idx="1579">
                  <c:v>37753526598.360001</c:v>
                </c:pt>
                <c:pt idx="1580">
                  <c:v>43372831576.07</c:v>
                </c:pt>
                <c:pt idx="1581">
                  <c:v>36500872725.650002</c:v>
                </c:pt>
                <c:pt idx="1582">
                  <c:v>44080122551.199997</c:v>
                </c:pt>
                <c:pt idx="1583">
                  <c:v>44080122551.199997</c:v>
                </c:pt>
                <c:pt idx="1584">
                  <c:v>44080122551.199997</c:v>
                </c:pt>
                <c:pt idx="1585">
                  <c:v>44546571158.959999</c:v>
                </c:pt>
                <c:pt idx="1586">
                  <c:v>44660738996.290001</c:v>
                </c:pt>
                <c:pt idx="1587">
                  <c:v>47575780457.519997</c:v>
                </c:pt>
                <c:pt idx="1588">
                  <c:v>50636354012.559998</c:v>
                </c:pt>
                <c:pt idx="1589">
                  <c:v>54553186418.900002</c:v>
                </c:pt>
                <c:pt idx="1590">
                  <c:v>54553186418.900002</c:v>
                </c:pt>
                <c:pt idx="1591">
                  <c:v>54553186418.900002</c:v>
                </c:pt>
                <c:pt idx="1592">
                  <c:v>54975633711.43</c:v>
                </c:pt>
                <c:pt idx="1593">
                  <c:v>56027255285.849998</c:v>
                </c:pt>
                <c:pt idx="1594">
                  <c:v>54870679462.169998</c:v>
                </c:pt>
                <c:pt idx="1595">
                  <c:v>57044545046.080002</c:v>
                </c:pt>
                <c:pt idx="1596">
                  <c:v>59349166520.040001</c:v>
                </c:pt>
                <c:pt idx="1597">
                  <c:v>59349166520.040001</c:v>
                </c:pt>
                <c:pt idx="1598">
                  <c:v>59349166520.040001</c:v>
                </c:pt>
                <c:pt idx="1599">
                  <c:v>59617682894.139999</c:v>
                </c:pt>
                <c:pt idx="1600">
                  <c:v>58986673743.239998</c:v>
                </c:pt>
                <c:pt idx="1601">
                  <c:v>57656995182.980003</c:v>
                </c:pt>
                <c:pt idx="1602">
                  <c:v>57995913633.639999</c:v>
                </c:pt>
                <c:pt idx="1603">
                  <c:v>55518527100.32</c:v>
                </c:pt>
                <c:pt idx="1604">
                  <c:v>55518527100.32</c:v>
                </c:pt>
                <c:pt idx="1605">
                  <c:v>55518527100.32</c:v>
                </c:pt>
                <c:pt idx="1606">
                  <c:v>55518527100.32</c:v>
                </c:pt>
                <c:pt idx="1607">
                  <c:v>53765640055.760002</c:v>
                </c:pt>
                <c:pt idx="1608">
                  <c:v>53398955467.610001</c:v>
                </c:pt>
                <c:pt idx="1609">
                  <c:v>50907422365.419998</c:v>
                </c:pt>
                <c:pt idx="1610">
                  <c:v>48983455763.400002</c:v>
                </c:pt>
                <c:pt idx="1611">
                  <c:v>48983455763.400002</c:v>
                </c:pt>
                <c:pt idx="1612">
                  <c:v>48983455763.400002</c:v>
                </c:pt>
                <c:pt idx="1613">
                  <c:v>47948570089.650002</c:v>
                </c:pt>
                <c:pt idx="1614">
                  <c:v>50618168816.57</c:v>
                </c:pt>
                <c:pt idx="1615">
                  <c:v>52555872153.760002</c:v>
                </c:pt>
                <c:pt idx="1616">
                  <c:v>50105252389.870003</c:v>
                </c:pt>
                <c:pt idx="1617">
                  <c:v>52209548129.690002</c:v>
                </c:pt>
                <c:pt idx="1618">
                  <c:v>52209548129.690002</c:v>
                </c:pt>
                <c:pt idx="1619">
                  <c:v>52209548129.690002</c:v>
                </c:pt>
                <c:pt idx="1620">
                  <c:v>50213438020.660004</c:v>
                </c:pt>
                <c:pt idx="1621">
                  <c:v>47597907455.910004</c:v>
                </c:pt>
                <c:pt idx="1622">
                  <c:v>50437050712.360001</c:v>
                </c:pt>
                <c:pt idx="1623">
                  <c:v>47344644785.93</c:v>
                </c:pt>
                <c:pt idx="1624">
                  <c:v>48433873709.82</c:v>
                </c:pt>
                <c:pt idx="1625">
                  <c:v>48433873709.82</c:v>
                </c:pt>
                <c:pt idx="1626">
                  <c:v>48433873709.82</c:v>
                </c:pt>
                <c:pt idx="1627">
                  <c:v>54024029795.949997</c:v>
                </c:pt>
                <c:pt idx="1628">
                  <c:v>56210630719.620003</c:v>
                </c:pt>
                <c:pt idx="1629">
                  <c:v>57151341594.739998</c:v>
                </c:pt>
                <c:pt idx="1630">
                  <c:v>53294994624.339996</c:v>
                </c:pt>
                <c:pt idx="1631">
                  <c:v>55158800367.169998</c:v>
                </c:pt>
                <c:pt idx="1632">
                  <c:v>55158800367.169998</c:v>
                </c:pt>
                <c:pt idx="1633">
                  <c:v>55158800367.169998</c:v>
                </c:pt>
                <c:pt idx="1634">
                  <c:v>51360930835.059998</c:v>
                </c:pt>
                <c:pt idx="1635">
                  <c:v>50940324249.419998</c:v>
                </c:pt>
                <c:pt idx="1636">
                  <c:v>55094571663.279999</c:v>
                </c:pt>
                <c:pt idx="1637">
                  <c:v>52844181863.059998</c:v>
                </c:pt>
                <c:pt idx="1638">
                  <c:v>47230638561.110001</c:v>
                </c:pt>
                <c:pt idx="1639">
                  <c:v>47230638561.110001</c:v>
                </c:pt>
                <c:pt idx="1640">
                  <c:v>47230638561.110001</c:v>
                </c:pt>
                <c:pt idx="1641">
                  <c:v>54388913544.32</c:v>
                </c:pt>
                <c:pt idx="1642">
                  <c:v>53402177107.260002</c:v>
                </c:pt>
                <c:pt idx="1643">
                  <c:v>56140915311.150002</c:v>
                </c:pt>
                <c:pt idx="1644">
                  <c:v>53425757516.389999</c:v>
                </c:pt>
                <c:pt idx="1645">
                  <c:v>53425757516.389999</c:v>
                </c:pt>
                <c:pt idx="1646">
                  <c:v>53425757516.389999</c:v>
                </c:pt>
                <c:pt idx="1647">
                  <c:v>53425757516.389999</c:v>
                </c:pt>
                <c:pt idx="1648">
                  <c:v>54751025695.160004</c:v>
                </c:pt>
                <c:pt idx="1649">
                  <c:v>54078485522.919998</c:v>
                </c:pt>
                <c:pt idx="1650">
                  <c:v>53723888853.010002</c:v>
                </c:pt>
                <c:pt idx="1651">
                  <c:v>54728112035.540001</c:v>
                </c:pt>
                <c:pt idx="1652">
                  <c:v>52246507236.029999</c:v>
                </c:pt>
                <c:pt idx="1653">
                  <c:v>52246507236.029999</c:v>
                </c:pt>
                <c:pt idx="1654">
                  <c:v>52246507236.029999</c:v>
                </c:pt>
                <c:pt idx="1655">
                  <c:v>49240784336.5</c:v>
                </c:pt>
                <c:pt idx="1656">
                  <c:v>42769527868.970001</c:v>
                </c:pt>
                <c:pt idx="1657">
                  <c:v>46434913277.349998</c:v>
                </c:pt>
                <c:pt idx="1658">
                  <c:v>48387496268.980003</c:v>
                </c:pt>
                <c:pt idx="1659">
                  <c:v>52382740345.370003</c:v>
                </c:pt>
                <c:pt idx="1660">
                  <c:v>52382740345.370003</c:v>
                </c:pt>
                <c:pt idx="1661">
                  <c:v>52382740345.370003</c:v>
                </c:pt>
                <c:pt idx="1662">
                  <c:v>53203724111.269997</c:v>
                </c:pt>
                <c:pt idx="1663">
                  <c:v>57864381697.239998</c:v>
                </c:pt>
                <c:pt idx="1664">
                  <c:v>56191864496.75</c:v>
                </c:pt>
                <c:pt idx="1665">
                  <c:v>56415502767.150002</c:v>
                </c:pt>
                <c:pt idx="1666">
                  <c:v>55648226541.650002</c:v>
                </c:pt>
                <c:pt idx="1667">
                  <c:v>55648226541.650002</c:v>
                </c:pt>
                <c:pt idx="1668">
                  <c:v>55648226541.650002</c:v>
                </c:pt>
                <c:pt idx="1669">
                  <c:v>55012583341.139999</c:v>
                </c:pt>
                <c:pt idx="1670">
                  <c:v>52622495004.330002</c:v>
                </c:pt>
                <c:pt idx="1671">
                  <c:v>48048815482.510002</c:v>
                </c:pt>
                <c:pt idx="1672">
                  <c:v>49154580560.57</c:v>
                </c:pt>
                <c:pt idx="1673">
                  <c:v>49310932496.300003</c:v>
                </c:pt>
                <c:pt idx="1674">
                  <c:v>49310932496.300003</c:v>
                </c:pt>
                <c:pt idx="1675">
                  <c:v>49310932496.300003</c:v>
                </c:pt>
                <c:pt idx="1676">
                  <c:v>47629914545.779999</c:v>
                </c:pt>
                <c:pt idx="1677">
                  <c:v>49738234545.349998</c:v>
                </c:pt>
                <c:pt idx="1678">
                  <c:v>48730468636.129997</c:v>
                </c:pt>
                <c:pt idx="1679">
                  <c:v>49292401764.120003</c:v>
                </c:pt>
                <c:pt idx="1680">
                  <c:v>53491298688.269997</c:v>
                </c:pt>
                <c:pt idx="1681">
                  <c:v>53491298688.269997</c:v>
                </c:pt>
                <c:pt idx="1682">
                  <c:v>53491298688.269997</c:v>
                </c:pt>
                <c:pt idx="1683">
                  <c:v>52607901777.400002</c:v>
                </c:pt>
                <c:pt idx="1684">
                  <c:v>53649255998.919998</c:v>
                </c:pt>
                <c:pt idx="1685">
                  <c:v>53265418212.019997</c:v>
                </c:pt>
                <c:pt idx="1686">
                  <c:v>54468649809.43</c:v>
                </c:pt>
                <c:pt idx="1687">
                  <c:v>56704512401.199997</c:v>
                </c:pt>
                <c:pt idx="1688">
                  <c:v>56704512401.199997</c:v>
                </c:pt>
                <c:pt idx="1689">
                  <c:v>56704512401.199997</c:v>
                </c:pt>
                <c:pt idx="1690">
                  <c:v>51197558484.410004</c:v>
                </c:pt>
                <c:pt idx="1691">
                  <c:v>51274180888.050003</c:v>
                </c:pt>
                <c:pt idx="1692">
                  <c:v>51223463069.849998</c:v>
                </c:pt>
                <c:pt idx="1693">
                  <c:v>54083746142.209999</c:v>
                </c:pt>
                <c:pt idx="1694">
                  <c:v>49989613026.959999</c:v>
                </c:pt>
                <c:pt idx="1695">
                  <c:v>49989613026.959999</c:v>
                </c:pt>
                <c:pt idx="1696">
                  <c:v>49989613026.959999</c:v>
                </c:pt>
                <c:pt idx="1697">
                  <c:v>52592555626.260002</c:v>
                </c:pt>
                <c:pt idx="1698">
                  <c:v>54229101882.080002</c:v>
                </c:pt>
                <c:pt idx="1699">
                  <c:v>51097302707.25</c:v>
                </c:pt>
                <c:pt idx="1700">
                  <c:v>51394101321.980003</c:v>
                </c:pt>
                <c:pt idx="1701">
                  <c:v>53832923134.589996</c:v>
                </c:pt>
                <c:pt idx="1702">
                  <c:v>53832923134.589996</c:v>
                </c:pt>
                <c:pt idx="1703">
                  <c:v>53832923134.589996</c:v>
                </c:pt>
                <c:pt idx="1704">
                  <c:v>53832923134.589996</c:v>
                </c:pt>
                <c:pt idx="1705">
                  <c:v>53162736141.019997</c:v>
                </c:pt>
                <c:pt idx="1706">
                  <c:v>56926991395.360001</c:v>
                </c:pt>
                <c:pt idx="1707">
                  <c:v>56517213508.489998</c:v>
                </c:pt>
                <c:pt idx="1708">
                  <c:v>57374223389.43</c:v>
                </c:pt>
                <c:pt idx="1709">
                  <c:v>57374223389.43</c:v>
                </c:pt>
                <c:pt idx="1710">
                  <c:v>57374223389.43</c:v>
                </c:pt>
                <c:pt idx="1711">
                  <c:v>57572545769.610001</c:v>
                </c:pt>
                <c:pt idx="1712">
                  <c:v>62097938898.57</c:v>
                </c:pt>
                <c:pt idx="1713">
                  <c:v>64217886845.989998</c:v>
                </c:pt>
                <c:pt idx="1714">
                  <c:v>62483733456.110001</c:v>
                </c:pt>
                <c:pt idx="1715">
                  <c:v>66146704128.129997</c:v>
                </c:pt>
                <c:pt idx="1716">
                  <c:v>66146704128.129997</c:v>
                </c:pt>
                <c:pt idx="1717">
                  <c:v>66146704128.129997</c:v>
                </c:pt>
                <c:pt idx="1718">
                  <c:v>63457087824.82</c:v>
                </c:pt>
                <c:pt idx="1719">
                  <c:v>65022914885.910004</c:v>
                </c:pt>
                <c:pt idx="1720">
                  <c:v>64994544090.25</c:v>
                </c:pt>
                <c:pt idx="1721">
                  <c:v>67683209708.839996</c:v>
                </c:pt>
                <c:pt idx="1722">
                  <c:v>67010997226.489998</c:v>
                </c:pt>
                <c:pt idx="1723">
                  <c:v>67010997226.489998</c:v>
                </c:pt>
                <c:pt idx="1724">
                  <c:v>67010997226.489998</c:v>
                </c:pt>
                <c:pt idx="1725">
                  <c:v>64007475196.669998</c:v>
                </c:pt>
                <c:pt idx="1726">
                  <c:v>65303949352.459999</c:v>
                </c:pt>
                <c:pt idx="1727">
                  <c:v>66131947136.110001</c:v>
                </c:pt>
                <c:pt idx="1728">
                  <c:v>65841725455.93</c:v>
                </c:pt>
                <c:pt idx="1729">
                  <c:v>66679337154.419998</c:v>
                </c:pt>
                <c:pt idx="1730">
                  <c:v>66679337154.419998</c:v>
                </c:pt>
                <c:pt idx="1731">
                  <c:v>66679337154.419998</c:v>
                </c:pt>
                <c:pt idx="1732">
                  <c:v>60747719510.029999</c:v>
                </c:pt>
                <c:pt idx="1733">
                  <c:v>57764003422.510002</c:v>
                </c:pt>
                <c:pt idx="1734">
                  <c:v>55806292738.75</c:v>
                </c:pt>
                <c:pt idx="1735">
                  <c:v>56611419935.220001</c:v>
                </c:pt>
                <c:pt idx="1736">
                  <c:v>56515215530.010002</c:v>
                </c:pt>
                <c:pt idx="1737">
                  <c:v>56515215530.010002</c:v>
                </c:pt>
                <c:pt idx="1738">
                  <c:v>56515215530.010002</c:v>
                </c:pt>
                <c:pt idx="1739">
                  <c:v>54829349033.330002</c:v>
                </c:pt>
                <c:pt idx="1740">
                  <c:v>56925825149.370003</c:v>
                </c:pt>
                <c:pt idx="1741">
                  <c:v>62302745254.18</c:v>
                </c:pt>
                <c:pt idx="1742">
                  <c:v>64465240152.540001</c:v>
                </c:pt>
                <c:pt idx="1743">
                  <c:v>66045482060.449997</c:v>
                </c:pt>
                <c:pt idx="1744">
                  <c:v>66045482060.449997</c:v>
                </c:pt>
                <c:pt idx="1745">
                  <c:v>66045482060.449997</c:v>
                </c:pt>
                <c:pt idx="1746">
                  <c:v>66045482060.449997</c:v>
                </c:pt>
                <c:pt idx="1747">
                  <c:v>65997106287.629997</c:v>
                </c:pt>
                <c:pt idx="1748">
                  <c:v>66217741292.739998</c:v>
                </c:pt>
                <c:pt idx="1749">
                  <c:v>68380955730.120003</c:v>
                </c:pt>
                <c:pt idx="1750">
                  <c:v>71511422066.509995</c:v>
                </c:pt>
                <c:pt idx="1751">
                  <c:v>71511422066.509995</c:v>
                </c:pt>
                <c:pt idx="1752">
                  <c:v>71511422066.509995</c:v>
                </c:pt>
                <c:pt idx="1753">
                  <c:v>74950507492.949997</c:v>
                </c:pt>
                <c:pt idx="1754">
                  <c:v>76479870700.699997</c:v>
                </c:pt>
                <c:pt idx="1755">
                  <c:v>73474123915.050003</c:v>
                </c:pt>
                <c:pt idx="1756">
                  <c:v>73398948343.929993</c:v>
                </c:pt>
                <c:pt idx="1757">
                  <c:v>71008080554.509995</c:v>
                </c:pt>
                <c:pt idx="1758">
                  <c:v>71008080554.509995</c:v>
                </c:pt>
                <c:pt idx="1759">
                  <c:v>71008080554.509995</c:v>
                </c:pt>
                <c:pt idx="1760">
                  <c:v>75174858642.320007</c:v>
                </c:pt>
                <c:pt idx="1761">
                  <c:v>69826245573.699997</c:v>
                </c:pt>
                <c:pt idx="1762">
                  <c:v>71681953819.259995</c:v>
                </c:pt>
                <c:pt idx="1763">
                  <c:v>68948546560.949997</c:v>
                </c:pt>
                <c:pt idx="1764">
                  <c:v>59983292951.120003</c:v>
                </c:pt>
                <c:pt idx="1765">
                  <c:v>59983292951.120003</c:v>
                </c:pt>
                <c:pt idx="1766">
                  <c:v>59983292951.120003</c:v>
                </c:pt>
                <c:pt idx="1767">
                  <c:v>62244749985.75</c:v>
                </c:pt>
                <c:pt idx="1768">
                  <c:v>67203347263.019997</c:v>
                </c:pt>
                <c:pt idx="1769">
                  <c:v>66513429067.07</c:v>
                </c:pt>
                <c:pt idx="1770">
                  <c:v>67741387080.860001</c:v>
                </c:pt>
                <c:pt idx="1771">
                  <c:v>64818230612.690002</c:v>
                </c:pt>
                <c:pt idx="1772">
                  <c:v>64818230612.690002</c:v>
                </c:pt>
                <c:pt idx="1773">
                  <c:v>64818230612.690002</c:v>
                </c:pt>
                <c:pt idx="1774">
                  <c:v>60933434700.769997</c:v>
                </c:pt>
                <c:pt idx="1775">
                  <c:v>60933434700.769997</c:v>
                </c:pt>
                <c:pt idx="1776">
                  <c:v>57191197840.349998</c:v>
                </c:pt>
                <c:pt idx="1777">
                  <c:v>58651498237.080002</c:v>
                </c:pt>
                <c:pt idx="1778">
                  <c:v>55210950568.290001</c:v>
                </c:pt>
                <c:pt idx="1779">
                  <c:v>55210950568.290001</c:v>
                </c:pt>
                <c:pt idx="1780">
                  <c:v>55210950568.290001</c:v>
                </c:pt>
                <c:pt idx="1781">
                  <c:v>53049094525.440002</c:v>
                </c:pt>
                <c:pt idx="1782">
                  <c:v>51080754871.75</c:v>
                </c:pt>
                <c:pt idx="1783">
                  <c:v>49813157534.709999</c:v>
                </c:pt>
                <c:pt idx="1784">
                  <c:v>51419975232.339996</c:v>
                </c:pt>
                <c:pt idx="1785">
                  <c:v>52249494183.610001</c:v>
                </c:pt>
                <c:pt idx="1786">
                  <c:v>52249494183.610001</c:v>
                </c:pt>
                <c:pt idx="1787">
                  <c:v>52249494183.610001</c:v>
                </c:pt>
                <c:pt idx="1788">
                  <c:v>53574290604.699997</c:v>
                </c:pt>
                <c:pt idx="1789">
                  <c:v>50990936211.82</c:v>
                </c:pt>
                <c:pt idx="1790">
                  <c:v>49869762942.110001</c:v>
                </c:pt>
                <c:pt idx="1791">
                  <c:v>49869762942.110001</c:v>
                </c:pt>
                <c:pt idx="1792">
                  <c:v>41738902222.660004</c:v>
                </c:pt>
                <c:pt idx="1793">
                  <c:v>41738902222.660004</c:v>
                </c:pt>
                <c:pt idx="1794">
                  <c:v>41738902222.660004</c:v>
                </c:pt>
                <c:pt idx="1795">
                  <c:v>44064384823.300003</c:v>
                </c:pt>
                <c:pt idx="1796">
                  <c:v>47433252459.269997</c:v>
                </c:pt>
                <c:pt idx="1797">
                  <c:v>47605601290.269997</c:v>
                </c:pt>
                <c:pt idx="1798">
                  <c:v>48795619893.150002</c:v>
                </c:pt>
                <c:pt idx="1799">
                  <c:v>49320709437.519997</c:v>
                </c:pt>
                <c:pt idx="1800">
                  <c:v>49320709437.519997</c:v>
                </c:pt>
                <c:pt idx="1801">
                  <c:v>49320709437.519997</c:v>
                </c:pt>
                <c:pt idx="1802">
                  <c:v>48833018335.040001</c:v>
                </c:pt>
                <c:pt idx="1803">
                  <c:v>57142402967.150002</c:v>
                </c:pt>
                <c:pt idx="1804">
                  <c:v>58705221703.970001</c:v>
                </c:pt>
                <c:pt idx="1805">
                  <c:v>57716680854.919998</c:v>
                </c:pt>
                <c:pt idx="1806">
                  <c:v>52628654592.68</c:v>
                </c:pt>
                <c:pt idx="1807">
                  <c:v>52628654592.68</c:v>
                </c:pt>
                <c:pt idx="1808">
                  <c:v>52628654592.68</c:v>
                </c:pt>
                <c:pt idx="1809">
                  <c:v>58861863120.5</c:v>
                </c:pt>
                <c:pt idx="1810">
                  <c:v>55459501767.440002</c:v>
                </c:pt>
                <c:pt idx="1811">
                  <c:v>56974304292.230003</c:v>
                </c:pt>
                <c:pt idx="1812">
                  <c:v>56326756034.910004</c:v>
                </c:pt>
                <c:pt idx="1813">
                  <c:v>53392765526.279999</c:v>
                </c:pt>
                <c:pt idx="1814">
                  <c:v>53392765526.279999</c:v>
                </c:pt>
                <c:pt idx="1815">
                  <c:v>53392765526.279999</c:v>
                </c:pt>
                <c:pt idx="1816">
                  <c:v>52357159322.580002</c:v>
                </c:pt>
                <c:pt idx="1817">
                  <c:v>51053875848.139999</c:v>
                </c:pt>
                <c:pt idx="1818">
                  <c:v>43576665048.050003</c:v>
                </c:pt>
                <c:pt idx="1819">
                  <c:v>43576665048.050003</c:v>
                </c:pt>
                <c:pt idx="1820">
                  <c:v>43545254225.519997</c:v>
                </c:pt>
                <c:pt idx="1821">
                  <c:v>43545254225.519997</c:v>
                </c:pt>
                <c:pt idx="1822">
                  <c:v>43545254225.519997</c:v>
                </c:pt>
                <c:pt idx="1823">
                  <c:v>40319123654.949997</c:v>
                </c:pt>
                <c:pt idx="1824">
                  <c:v>33767976059.09</c:v>
                </c:pt>
                <c:pt idx="1825">
                  <c:v>43211230788.470001</c:v>
                </c:pt>
                <c:pt idx="1826">
                  <c:v>43211230788.470001</c:v>
                </c:pt>
                <c:pt idx="1827">
                  <c:v>39716456362.940002</c:v>
                </c:pt>
                <c:pt idx="1828">
                  <c:v>39716456362.940002</c:v>
                </c:pt>
                <c:pt idx="1829">
                  <c:v>39716456362.940002</c:v>
                </c:pt>
                <c:pt idx="1830">
                  <c:v>31975671620.16</c:v>
                </c:pt>
                <c:pt idx="1831">
                  <c:v>32102205243.52</c:v>
                </c:pt>
                <c:pt idx="1832">
                  <c:v>30666987271.799999</c:v>
                </c:pt>
                <c:pt idx="1833">
                  <c:v>30837535386.880001</c:v>
                </c:pt>
                <c:pt idx="1834">
                  <c:v>35264759441.080002</c:v>
                </c:pt>
                <c:pt idx="1835">
                  <c:v>35264759441.080002</c:v>
                </c:pt>
                <c:pt idx="1836">
                  <c:v>35264759441.080002</c:v>
                </c:pt>
                <c:pt idx="1837">
                  <c:v>33036589096.43</c:v>
                </c:pt>
                <c:pt idx="1838">
                  <c:v>35267091846.82</c:v>
                </c:pt>
                <c:pt idx="1839">
                  <c:v>32837090147.41</c:v>
                </c:pt>
                <c:pt idx="1840">
                  <c:v>37452691731.910004</c:v>
                </c:pt>
                <c:pt idx="1841">
                  <c:v>39600825512.690002</c:v>
                </c:pt>
                <c:pt idx="1842">
                  <c:v>39600825512.690002</c:v>
                </c:pt>
                <c:pt idx="1843">
                  <c:v>39600825512.690002</c:v>
                </c:pt>
                <c:pt idx="1844">
                  <c:v>39600825512.690002</c:v>
                </c:pt>
                <c:pt idx="1845">
                  <c:v>43784913800.830002</c:v>
                </c:pt>
                <c:pt idx="1846">
                  <c:v>44349824454.160004</c:v>
                </c:pt>
                <c:pt idx="1847">
                  <c:v>45863829887</c:v>
                </c:pt>
                <c:pt idx="1848">
                  <c:v>45589076920.360001</c:v>
                </c:pt>
                <c:pt idx="1849">
                  <c:v>45589076920.360001</c:v>
                </c:pt>
                <c:pt idx="1850">
                  <c:v>45589076920.360001</c:v>
                </c:pt>
                <c:pt idx="1851">
                  <c:v>45575669173.769997</c:v>
                </c:pt>
                <c:pt idx="1852">
                  <c:v>47390840068.739998</c:v>
                </c:pt>
                <c:pt idx="1853">
                  <c:v>46184457294.959999</c:v>
                </c:pt>
                <c:pt idx="1854">
                  <c:v>45286763843.980003</c:v>
                </c:pt>
                <c:pt idx="1855">
                  <c:v>37154211088.730003</c:v>
                </c:pt>
                <c:pt idx="1856">
                  <c:v>37154211088.730003</c:v>
                </c:pt>
                <c:pt idx="1857">
                  <c:v>37154211088.730003</c:v>
                </c:pt>
                <c:pt idx="1858">
                  <c:v>42543701842.019997</c:v>
                </c:pt>
                <c:pt idx="1859">
                  <c:v>41205447247.040001</c:v>
                </c:pt>
                <c:pt idx="1860">
                  <c:v>42989591803.099998</c:v>
                </c:pt>
                <c:pt idx="1861">
                  <c:v>43849600219.419998</c:v>
                </c:pt>
                <c:pt idx="1862">
                  <c:v>41722070774.699997</c:v>
                </c:pt>
                <c:pt idx="1863">
                  <c:v>41722070774.699997</c:v>
                </c:pt>
                <c:pt idx="1864">
                  <c:v>41722070774.699997</c:v>
                </c:pt>
                <c:pt idx="1865">
                  <c:v>46000229251.760002</c:v>
                </c:pt>
                <c:pt idx="1866">
                  <c:v>50445019229.370003</c:v>
                </c:pt>
                <c:pt idx="1867">
                  <c:v>54073106650.309998</c:v>
                </c:pt>
                <c:pt idx="1868">
                  <c:v>49405611534.550003</c:v>
                </c:pt>
                <c:pt idx="1869">
                  <c:v>49220041530.480003</c:v>
                </c:pt>
                <c:pt idx="1870">
                  <c:v>49220041530.480003</c:v>
                </c:pt>
                <c:pt idx="1871">
                  <c:v>49220041530.480003</c:v>
                </c:pt>
                <c:pt idx="1872">
                  <c:v>49220041530.480003</c:v>
                </c:pt>
                <c:pt idx="1873">
                  <c:v>42974063850.760002</c:v>
                </c:pt>
                <c:pt idx="1874">
                  <c:v>38265062326.790001</c:v>
                </c:pt>
                <c:pt idx="1875">
                  <c:v>38680914316.010002</c:v>
                </c:pt>
                <c:pt idx="1876">
                  <c:v>39105960848</c:v>
                </c:pt>
                <c:pt idx="1877">
                  <c:v>39105960848</c:v>
                </c:pt>
                <c:pt idx="1878">
                  <c:v>39105960848</c:v>
                </c:pt>
                <c:pt idx="1879">
                  <c:v>37185224612.199997</c:v>
                </c:pt>
                <c:pt idx="1880">
                  <c:v>38972155202.889999</c:v>
                </c:pt>
                <c:pt idx="1881">
                  <c:v>42139094357.099998</c:v>
                </c:pt>
                <c:pt idx="1882">
                  <c:v>49867074410.349998</c:v>
                </c:pt>
                <c:pt idx="1883">
                  <c:v>52182547928.029999</c:v>
                </c:pt>
                <c:pt idx="1884">
                  <c:v>52182547928.029999</c:v>
                </c:pt>
                <c:pt idx="1885">
                  <c:v>52182547928.029999</c:v>
                </c:pt>
                <c:pt idx="1886">
                  <c:v>46082328196.790001</c:v>
                </c:pt>
                <c:pt idx="1887">
                  <c:v>48091040454.309998</c:v>
                </c:pt>
                <c:pt idx="1888">
                  <c:v>47611288816.970001</c:v>
                </c:pt>
                <c:pt idx="1889">
                  <c:v>46617095244.010002</c:v>
                </c:pt>
                <c:pt idx="1890">
                  <c:v>44529343229.220001</c:v>
                </c:pt>
                <c:pt idx="1891">
                  <c:v>44529343229.220001</c:v>
                </c:pt>
                <c:pt idx="1892">
                  <c:v>44529343229.220001</c:v>
                </c:pt>
                <c:pt idx="1893">
                  <c:v>45453526305.199997</c:v>
                </c:pt>
                <c:pt idx="1894">
                  <c:v>43159747721.879997</c:v>
                </c:pt>
                <c:pt idx="1895">
                  <c:v>42765117190.349998</c:v>
                </c:pt>
                <c:pt idx="1896">
                  <c:v>46388314472.540001</c:v>
                </c:pt>
                <c:pt idx="1897">
                  <c:v>47969640751.730003</c:v>
                </c:pt>
                <c:pt idx="1898">
                  <c:v>47969640751.730003</c:v>
                </c:pt>
                <c:pt idx="1899">
                  <c:v>47969640751.730003</c:v>
                </c:pt>
                <c:pt idx="1900">
                  <c:v>46988882190.370003</c:v>
                </c:pt>
                <c:pt idx="1901">
                  <c:v>44684752353.019997</c:v>
                </c:pt>
                <c:pt idx="1902">
                  <c:v>50840692205.459999</c:v>
                </c:pt>
                <c:pt idx="1903">
                  <c:v>49670567270.230003</c:v>
                </c:pt>
                <c:pt idx="1904">
                  <c:v>51265553710.419998</c:v>
                </c:pt>
                <c:pt idx="1905">
                  <c:v>51265553710.419998</c:v>
                </c:pt>
                <c:pt idx="1906">
                  <c:v>51265553710.419998</c:v>
                </c:pt>
                <c:pt idx="1907">
                  <c:v>55026302082.720001</c:v>
                </c:pt>
                <c:pt idx="1908">
                  <c:v>54333482023.870003</c:v>
                </c:pt>
                <c:pt idx="1909">
                  <c:v>58502324145.669998</c:v>
                </c:pt>
                <c:pt idx="1910">
                  <c:v>58987492434.919998</c:v>
                </c:pt>
                <c:pt idx="1911">
                  <c:v>61650172522.709999</c:v>
                </c:pt>
                <c:pt idx="1912">
                  <c:v>61650172522.709999</c:v>
                </c:pt>
                <c:pt idx="1913">
                  <c:v>61650172522.709999</c:v>
                </c:pt>
                <c:pt idx="1914">
                  <c:v>57687284888.25</c:v>
                </c:pt>
                <c:pt idx="1915">
                  <c:v>53704782653.379997</c:v>
                </c:pt>
                <c:pt idx="1916">
                  <c:v>61886090243.57</c:v>
                </c:pt>
                <c:pt idx="1917">
                  <c:v>58036320010.489998</c:v>
                </c:pt>
                <c:pt idx="1918">
                  <c:v>57829091820.389999</c:v>
                </c:pt>
                <c:pt idx="1919">
                  <c:v>57829091820.389999</c:v>
                </c:pt>
                <c:pt idx="1920">
                  <c:v>57829091820.389999</c:v>
                </c:pt>
                <c:pt idx="1921">
                  <c:v>58486975260.309998</c:v>
                </c:pt>
                <c:pt idx="1922">
                  <c:v>57386400143.330002</c:v>
                </c:pt>
                <c:pt idx="1923">
                  <c:v>58014606783.139999</c:v>
                </c:pt>
                <c:pt idx="1924">
                  <c:v>56605830883.059998</c:v>
                </c:pt>
                <c:pt idx="1925">
                  <c:v>59957072077.629997</c:v>
                </c:pt>
                <c:pt idx="1926">
                  <c:v>59957072077.629997</c:v>
                </c:pt>
                <c:pt idx="1927">
                  <c:v>59957072077.629997</c:v>
                </c:pt>
                <c:pt idx="1928">
                  <c:v>60228850757.019997</c:v>
                </c:pt>
                <c:pt idx="1929">
                  <c:v>62296049535.209999</c:v>
                </c:pt>
                <c:pt idx="1930">
                  <c:v>61971455613.980003</c:v>
                </c:pt>
                <c:pt idx="1931">
                  <c:v>60172598044.970001</c:v>
                </c:pt>
                <c:pt idx="1932">
                  <c:v>57796106773.019997</c:v>
                </c:pt>
                <c:pt idx="1933">
                  <c:v>57796106773.019997</c:v>
                </c:pt>
                <c:pt idx="1934">
                  <c:v>57796106773.019997</c:v>
                </c:pt>
                <c:pt idx="1935">
                  <c:v>58940013661.220001</c:v>
                </c:pt>
                <c:pt idx="1936">
                  <c:v>58882298123.519997</c:v>
                </c:pt>
                <c:pt idx="1937">
                  <c:v>60879071686.5</c:v>
                </c:pt>
                <c:pt idx="1938">
                  <c:v>59525571907.43</c:v>
                </c:pt>
                <c:pt idx="1939">
                  <c:v>55774955086.959999</c:v>
                </c:pt>
                <c:pt idx="1940">
                  <c:v>55774955086.959999</c:v>
                </c:pt>
                <c:pt idx="1941">
                  <c:v>55774955086.959999</c:v>
                </c:pt>
                <c:pt idx="1942">
                  <c:v>54407098927.190002</c:v>
                </c:pt>
                <c:pt idx="1943">
                  <c:v>56485216751.07</c:v>
                </c:pt>
                <c:pt idx="1944">
                  <c:v>49472148516.919998</c:v>
                </c:pt>
                <c:pt idx="1945">
                  <c:v>46781901449.050003</c:v>
                </c:pt>
                <c:pt idx="1946">
                  <c:v>50310621293.040001</c:v>
                </c:pt>
                <c:pt idx="1947">
                  <c:v>50310621293.040001</c:v>
                </c:pt>
                <c:pt idx="1948">
                  <c:v>50310621293.040001</c:v>
                </c:pt>
                <c:pt idx="1949">
                  <c:v>46804827950.93</c:v>
                </c:pt>
                <c:pt idx="1950">
                  <c:v>42129177030.220001</c:v>
                </c:pt>
                <c:pt idx="1951">
                  <c:v>39430854587.360001</c:v>
                </c:pt>
                <c:pt idx="1952">
                  <c:v>40129935384.440002</c:v>
                </c:pt>
                <c:pt idx="1953">
                  <c:v>37505839384.93</c:v>
                </c:pt>
                <c:pt idx="1954">
                  <c:v>37505839384.93</c:v>
                </c:pt>
                <c:pt idx="1955">
                  <c:v>37505839384.93</c:v>
                </c:pt>
                <c:pt idx="1956">
                  <c:v>37354947298.010002</c:v>
                </c:pt>
                <c:pt idx="1957">
                  <c:v>38275382099.190002</c:v>
                </c:pt>
                <c:pt idx="1958">
                  <c:v>41401007288.919998</c:v>
                </c:pt>
                <c:pt idx="1959">
                  <c:v>41337149722.580002</c:v>
                </c:pt>
                <c:pt idx="1960">
                  <c:v>38314175945.889999</c:v>
                </c:pt>
                <c:pt idx="1961">
                  <c:v>38314175945.889999</c:v>
                </c:pt>
                <c:pt idx="1962">
                  <c:v>38314175945.889999</c:v>
                </c:pt>
                <c:pt idx="1963">
                  <c:v>38911544535.489998</c:v>
                </c:pt>
                <c:pt idx="1964">
                  <c:v>41998735448.860001</c:v>
                </c:pt>
                <c:pt idx="1965">
                  <c:v>40182075541.260002</c:v>
                </c:pt>
                <c:pt idx="1966">
                  <c:v>39666582801.129997</c:v>
                </c:pt>
                <c:pt idx="1967">
                  <c:v>40643890001.330002</c:v>
                </c:pt>
                <c:pt idx="1968">
                  <c:v>40643890001.330002</c:v>
                </c:pt>
                <c:pt idx="1969">
                  <c:v>40643890001.330002</c:v>
                </c:pt>
                <c:pt idx="1970">
                  <c:v>40643890001.330002</c:v>
                </c:pt>
                <c:pt idx="1971">
                  <c:v>38116968400.580002</c:v>
                </c:pt>
                <c:pt idx="1972">
                  <c:v>37222292037.900002</c:v>
                </c:pt>
                <c:pt idx="1973">
                  <c:v>34815227279.239998</c:v>
                </c:pt>
                <c:pt idx="1974">
                  <c:v>26861525134.150002</c:v>
                </c:pt>
                <c:pt idx="1975">
                  <c:v>26861525134.150002</c:v>
                </c:pt>
                <c:pt idx="1976">
                  <c:v>26861525134.150002</c:v>
                </c:pt>
                <c:pt idx="1977">
                  <c:v>30779999023.119999</c:v>
                </c:pt>
                <c:pt idx="1978">
                  <c:v>29597276378.830002</c:v>
                </c:pt>
                <c:pt idx="1979">
                  <c:v>28249004413.150002</c:v>
                </c:pt>
                <c:pt idx="1980">
                  <c:v>28097167249.259998</c:v>
                </c:pt>
                <c:pt idx="1981">
                  <c:v>27161577788.200001</c:v>
                </c:pt>
                <c:pt idx="1982">
                  <c:v>27161577788.200001</c:v>
                </c:pt>
                <c:pt idx="1983">
                  <c:v>27161577788.200001</c:v>
                </c:pt>
                <c:pt idx="1984">
                  <c:v>31936267128.610001</c:v>
                </c:pt>
                <c:pt idx="1985">
                  <c:v>32147009575.200001</c:v>
                </c:pt>
                <c:pt idx="1986">
                  <c:v>29141833498.950001</c:v>
                </c:pt>
                <c:pt idx="1987">
                  <c:v>24891350672.09</c:v>
                </c:pt>
                <c:pt idx="1988">
                  <c:v>22198686573.349998</c:v>
                </c:pt>
                <c:pt idx="1989">
                  <c:v>22198686573.349998</c:v>
                </c:pt>
                <c:pt idx="1990">
                  <c:v>22198686573.349998</c:v>
                </c:pt>
                <c:pt idx="1991">
                  <c:v>24218226829.119999</c:v>
                </c:pt>
                <c:pt idx="1992">
                  <c:v>26987749962.060001</c:v>
                </c:pt>
                <c:pt idx="1993">
                  <c:v>28918990560.07</c:v>
                </c:pt>
                <c:pt idx="1994">
                  <c:v>30663947755.799999</c:v>
                </c:pt>
                <c:pt idx="1995">
                  <c:v>34317220933.41</c:v>
                </c:pt>
                <c:pt idx="1996">
                  <c:v>34317220933.41</c:v>
                </c:pt>
                <c:pt idx="1997">
                  <c:v>34317220933.41</c:v>
                </c:pt>
                <c:pt idx="1998">
                  <c:v>38733224343.940002</c:v>
                </c:pt>
                <c:pt idx="1999">
                  <c:v>39741808751.860001</c:v>
                </c:pt>
                <c:pt idx="2000">
                  <c:v>42884566452.860001</c:v>
                </c:pt>
                <c:pt idx="2001">
                  <c:v>39999939990.769997</c:v>
                </c:pt>
                <c:pt idx="2002">
                  <c:v>36708046825.349998</c:v>
                </c:pt>
                <c:pt idx="2003">
                  <c:v>36708046825.349998</c:v>
                </c:pt>
                <c:pt idx="2004">
                  <c:v>36708046825.349998</c:v>
                </c:pt>
                <c:pt idx="2005">
                  <c:v>35335429518.059998</c:v>
                </c:pt>
                <c:pt idx="2006">
                  <c:v>42302493503.489998</c:v>
                </c:pt>
                <c:pt idx="2007">
                  <c:v>38181574611.980003</c:v>
                </c:pt>
                <c:pt idx="2008">
                  <c:v>31071748485.52</c:v>
                </c:pt>
                <c:pt idx="2009">
                  <c:v>29503576065.919998</c:v>
                </c:pt>
                <c:pt idx="2010">
                  <c:v>29503576065.919998</c:v>
                </c:pt>
                <c:pt idx="2011">
                  <c:v>29503576065.919998</c:v>
                </c:pt>
                <c:pt idx="2012">
                  <c:v>31448328802.740002</c:v>
                </c:pt>
                <c:pt idx="2013">
                  <c:v>32548067476.77</c:v>
                </c:pt>
                <c:pt idx="2014">
                  <c:v>35996790212.459999</c:v>
                </c:pt>
                <c:pt idx="2015">
                  <c:v>35464775148.790001</c:v>
                </c:pt>
                <c:pt idx="2016">
                  <c:v>34099754529.07</c:v>
                </c:pt>
                <c:pt idx="2017">
                  <c:v>34099754529.07</c:v>
                </c:pt>
                <c:pt idx="2018">
                  <c:v>34099754529.07</c:v>
                </c:pt>
                <c:pt idx="2019">
                  <c:v>32680604022.299999</c:v>
                </c:pt>
                <c:pt idx="2020">
                  <c:v>30274676640.52</c:v>
                </c:pt>
                <c:pt idx="2021">
                  <c:v>33754983946.189999</c:v>
                </c:pt>
                <c:pt idx="2022">
                  <c:v>26909194661.029999</c:v>
                </c:pt>
                <c:pt idx="2023">
                  <c:v>23259865197.459999</c:v>
                </c:pt>
                <c:pt idx="2024">
                  <c:v>23259865197.459999</c:v>
                </c:pt>
                <c:pt idx="2025">
                  <c:v>23259865197.459999</c:v>
                </c:pt>
                <c:pt idx="2026">
                  <c:v>28183093562.709999</c:v>
                </c:pt>
                <c:pt idx="2027">
                  <c:v>25104675334.450001</c:v>
                </c:pt>
                <c:pt idx="2028">
                  <c:v>25763521753.139999</c:v>
                </c:pt>
                <c:pt idx="2029">
                  <c:v>23433625615.029999</c:v>
                </c:pt>
                <c:pt idx="2030">
                  <c:v>21441235971.560001</c:v>
                </c:pt>
                <c:pt idx="2031">
                  <c:v>21441235971.560001</c:v>
                </c:pt>
                <c:pt idx="2032">
                  <c:v>21441235971.560001</c:v>
                </c:pt>
                <c:pt idx="2033">
                  <c:v>25249673206.029999</c:v>
                </c:pt>
                <c:pt idx="2034">
                  <c:v>21269633499.240002</c:v>
                </c:pt>
                <c:pt idx="2035">
                  <c:v>25438583637.130001</c:v>
                </c:pt>
                <c:pt idx="2036">
                  <c:v>31030268002.720001</c:v>
                </c:pt>
                <c:pt idx="2037">
                  <c:v>31262049094.299999</c:v>
                </c:pt>
                <c:pt idx="2038">
                  <c:v>31262049094.299999</c:v>
                </c:pt>
                <c:pt idx="2039">
                  <c:v>31262049094.299999</c:v>
                </c:pt>
                <c:pt idx="2040">
                  <c:v>28890356114.380001</c:v>
                </c:pt>
                <c:pt idx="2041">
                  <c:v>25435619580.099998</c:v>
                </c:pt>
                <c:pt idx="2042">
                  <c:v>25437813026.860001</c:v>
                </c:pt>
                <c:pt idx="2043">
                  <c:v>28840795103.349998</c:v>
                </c:pt>
                <c:pt idx="2044">
                  <c:v>24604497799.279999</c:v>
                </c:pt>
                <c:pt idx="2045">
                  <c:v>24604497799.279999</c:v>
                </c:pt>
                <c:pt idx="2046">
                  <c:v>24604497799.279999</c:v>
                </c:pt>
                <c:pt idx="2047">
                  <c:v>25170863665.919998</c:v>
                </c:pt>
                <c:pt idx="2048">
                  <c:v>28567596098.970001</c:v>
                </c:pt>
                <c:pt idx="2049">
                  <c:v>30528019319.580002</c:v>
                </c:pt>
                <c:pt idx="2050">
                  <c:v>33331379350.25</c:v>
                </c:pt>
                <c:pt idx="2051">
                  <c:v>31241024937.25</c:v>
                </c:pt>
                <c:pt idx="2052">
                  <c:v>31241024937.25</c:v>
                </c:pt>
                <c:pt idx="2053">
                  <c:v>31241024937.25</c:v>
                </c:pt>
                <c:pt idx="2054">
                  <c:v>40462561197.639999</c:v>
                </c:pt>
                <c:pt idx="2055">
                  <c:v>39406813316.57</c:v>
                </c:pt>
                <c:pt idx="2056">
                  <c:v>37685834696.029999</c:v>
                </c:pt>
                <c:pt idx="2057">
                  <c:v>38770847631.739998</c:v>
                </c:pt>
                <c:pt idx="2058">
                  <c:v>37925792853.690002</c:v>
                </c:pt>
                <c:pt idx="2059">
                  <c:v>37925792853.690002</c:v>
                </c:pt>
                <c:pt idx="2060">
                  <c:v>37925792853.690002</c:v>
                </c:pt>
                <c:pt idx="2061">
                  <c:v>37947988383.269997</c:v>
                </c:pt>
                <c:pt idx="2062">
                  <c:v>43375981026.720001</c:v>
                </c:pt>
                <c:pt idx="2063">
                  <c:v>44295034241.540001</c:v>
                </c:pt>
                <c:pt idx="2064">
                  <c:v>51866592406.599998</c:v>
                </c:pt>
                <c:pt idx="2065">
                  <c:v>60964260192.239998</c:v>
                </c:pt>
                <c:pt idx="2066">
                  <c:v>60964260192.239998</c:v>
                </c:pt>
                <c:pt idx="2067">
                  <c:v>60964260192.239998</c:v>
                </c:pt>
                <c:pt idx="2068">
                  <c:v>60246226703.389999</c:v>
                </c:pt>
                <c:pt idx="2069">
                  <c:v>69866051412.039993</c:v>
                </c:pt>
                <c:pt idx="2070">
                  <c:v>74685448534.429993</c:v>
                </c:pt>
                <c:pt idx="2071">
                  <c:v>76262566116.610001</c:v>
                </c:pt>
                <c:pt idx="2072">
                  <c:v>79475911263.800003</c:v>
                </c:pt>
                <c:pt idx="2073">
                  <c:v>79475911263.800003</c:v>
                </c:pt>
                <c:pt idx="2074">
                  <c:v>79475911263.800003</c:v>
                </c:pt>
                <c:pt idx="2075">
                  <c:v>79475911263.800003</c:v>
                </c:pt>
                <c:pt idx="2076">
                  <c:v>66000904156.550003</c:v>
                </c:pt>
                <c:pt idx="2077">
                  <c:v>60668696726.739998</c:v>
                </c:pt>
                <c:pt idx="2078">
                  <c:v>56878142571.010002</c:v>
                </c:pt>
                <c:pt idx="2079">
                  <c:v>61059839725.349998</c:v>
                </c:pt>
                <c:pt idx="2080">
                  <c:v>61059839725.349998</c:v>
                </c:pt>
                <c:pt idx="2081">
                  <c:v>61059839725.349998</c:v>
                </c:pt>
                <c:pt idx="2082">
                  <c:v>58358256089.760002</c:v>
                </c:pt>
                <c:pt idx="2083">
                  <c:v>60781105378.669998</c:v>
                </c:pt>
                <c:pt idx="2084">
                  <c:v>60685092769.339996</c:v>
                </c:pt>
                <c:pt idx="2085">
                  <c:v>61199161708.370003</c:v>
                </c:pt>
                <c:pt idx="2086">
                  <c:v>62828835361.160004</c:v>
                </c:pt>
                <c:pt idx="2087">
                  <c:v>62828835361.160004</c:v>
                </c:pt>
                <c:pt idx="2088">
                  <c:v>62828835361.160004</c:v>
                </c:pt>
                <c:pt idx="2089">
                  <c:v>67305178172.730003</c:v>
                </c:pt>
                <c:pt idx="2090">
                  <c:v>63137245643.599998</c:v>
                </c:pt>
                <c:pt idx="2091">
                  <c:v>65992083401.660004</c:v>
                </c:pt>
                <c:pt idx="2092">
                  <c:v>54619642108.220001</c:v>
                </c:pt>
                <c:pt idx="2093">
                  <c:v>56278943235.519997</c:v>
                </c:pt>
                <c:pt idx="2094">
                  <c:v>56278943235.519997</c:v>
                </c:pt>
                <c:pt idx="2095">
                  <c:v>56278943235.519997</c:v>
                </c:pt>
                <c:pt idx="2096">
                  <c:v>43460743246.980003</c:v>
                </c:pt>
                <c:pt idx="2097">
                  <c:v>34448200990.540001</c:v>
                </c:pt>
                <c:pt idx="2098">
                  <c:v>41222250365.379997</c:v>
                </c:pt>
                <c:pt idx="2099">
                  <c:v>38070978299.169998</c:v>
                </c:pt>
                <c:pt idx="2100">
                  <c:v>36840264921.699997</c:v>
                </c:pt>
                <c:pt idx="2101">
                  <c:v>36840264921.699997</c:v>
                </c:pt>
                <c:pt idx="2102">
                  <c:v>36840264921.699997</c:v>
                </c:pt>
                <c:pt idx="2103">
                  <c:v>40449421690.800003</c:v>
                </c:pt>
                <c:pt idx="2104">
                  <c:v>41860076764.309998</c:v>
                </c:pt>
                <c:pt idx="2105">
                  <c:v>43871987790.760002</c:v>
                </c:pt>
                <c:pt idx="2106">
                  <c:v>52799382849.25</c:v>
                </c:pt>
                <c:pt idx="2107">
                  <c:v>57140146608.190002</c:v>
                </c:pt>
                <c:pt idx="2108">
                  <c:v>57140146608.190002</c:v>
                </c:pt>
                <c:pt idx="2109">
                  <c:v>57140146608.190002</c:v>
                </c:pt>
                <c:pt idx="2110">
                  <c:v>57140146608.190002</c:v>
                </c:pt>
                <c:pt idx="2111">
                  <c:v>51599569155.809998</c:v>
                </c:pt>
                <c:pt idx="2112">
                  <c:v>51527940789.440002</c:v>
                </c:pt>
                <c:pt idx="2113">
                  <c:v>50145627792.910004</c:v>
                </c:pt>
                <c:pt idx="2114">
                  <c:v>50473634352.239998</c:v>
                </c:pt>
                <c:pt idx="2115">
                  <c:v>50473634352.239998</c:v>
                </c:pt>
                <c:pt idx="2116">
                  <c:v>50473634352.239998</c:v>
                </c:pt>
                <c:pt idx="2117">
                  <c:v>46115549336.879997</c:v>
                </c:pt>
                <c:pt idx="2118">
                  <c:v>49192298003.860001</c:v>
                </c:pt>
                <c:pt idx="2119">
                  <c:v>48611318217.580002</c:v>
                </c:pt>
                <c:pt idx="2120">
                  <c:v>50281220103.349998</c:v>
                </c:pt>
                <c:pt idx="2121">
                  <c:v>44545773461.57</c:v>
                </c:pt>
                <c:pt idx="2122">
                  <c:v>44545773461.57</c:v>
                </c:pt>
                <c:pt idx="2123">
                  <c:v>44545773461.57</c:v>
                </c:pt>
                <c:pt idx="2124">
                  <c:v>43053305433.18</c:v>
                </c:pt>
                <c:pt idx="2125">
                  <c:v>40989418687.059998</c:v>
                </c:pt>
                <c:pt idx="2126">
                  <c:v>39640634949.650002</c:v>
                </c:pt>
                <c:pt idx="2127">
                  <c:v>38886779393.43</c:v>
                </c:pt>
                <c:pt idx="2128">
                  <c:v>29294588786.540001</c:v>
                </c:pt>
                <c:pt idx="2129">
                  <c:v>29294588786.540001</c:v>
                </c:pt>
                <c:pt idx="2130">
                  <c:v>29294588786.540001</c:v>
                </c:pt>
                <c:pt idx="2131">
                  <c:v>29127932789.689999</c:v>
                </c:pt>
                <c:pt idx="2132">
                  <c:v>23410195260.779999</c:v>
                </c:pt>
                <c:pt idx="2133">
                  <c:v>29050734366.959999</c:v>
                </c:pt>
                <c:pt idx="2134">
                  <c:v>33573055869.040001</c:v>
                </c:pt>
                <c:pt idx="2135">
                  <c:v>34488879941.419998</c:v>
                </c:pt>
                <c:pt idx="2136">
                  <c:v>34488879941.419998</c:v>
                </c:pt>
                <c:pt idx="2137">
                  <c:v>34488879941.419998</c:v>
                </c:pt>
                <c:pt idx="2138">
                  <c:v>25115084562.009998</c:v>
                </c:pt>
                <c:pt idx="2139">
                  <c:v>33961089567.73</c:v>
                </c:pt>
                <c:pt idx="2140">
                  <c:v>33961089567.73</c:v>
                </c:pt>
                <c:pt idx="2141">
                  <c:v>29531728722.310001</c:v>
                </c:pt>
                <c:pt idx="2142">
                  <c:v>27761755307.990002</c:v>
                </c:pt>
                <c:pt idx="2143">
                  <c:v>27761755307.990002</c:v>
                </c:pt>
                <c:pt idx="2144">
                  <c:v>27761755307.990002</c:v>
                </c:pt>
                <c:pt idx="2145">
                  <c:v>24468727828.599998</c:v>
                </c:pt>
                <c:pt idx="2146">
                  <c:v>28131613809.810001</c:v>
                </c:pt>
                <c:pt idx="2147">
                  <c:v>27689615803.200001</c:v>
                </c:pt>
                <c:pt idx="2148">
                  <c:v>29763617765.18</c:v>
                </c:pt>
                <c:pt idx="2149">
                  <c:v>31310644454.259998</c:v>
                </c:pt>
                <c:pt idx="2150">
                  <c:v>31310644454.259998</c:v>
                </c:pt>
                <c:pt idx="2151">
                  <c:v>31310644454.259998</c:v>
                </c:pt>
                <c:pt idx="2152">
                  <c:v>31030473471.779999</c:v>
                </c:pt>
                <c:pt idx="2153">
                  <c:v>29535655070.560001</c:v>
                </c:pt>
                <c:pt idx="2154">
                  <c:v>34868001581.610001</c:v>
                </c:pt>
                <c:pt idx="2155">
                  <c:v>34868001581.610001</c:v>
                </c:pt>
                <c:pt idx="2156">
                  <c:v>30468167138.860001</c:v>
                </c:pt>
                <c:pt idx="2157">
                  <c:v>30468167138.860001</c:v>
                </c:pt>
                <c:pt idx="2158">
                  <c:v>30468167138.860001</c:v>
                </c:pt>
                <c:pt idx="2159">
                  <c:v>31955072527.189999</c:v>
                </c:pt>
                <c:pt idx="2160">
                  <c:v>30553639480.66</c:v>
                </c:pt>
                <c:pt idx="2161">
                  <c:v>29915193121.110001</c:v>
                </c:pt>
                <c:pt idx="2162">
                  <c:v>33956674614.529999</c:v>
                </c:pt>
                <c:pt idx="2163">
                  <c:v>39138441443.75</c:v>
                </c:pt>
                <c:pt idx="2164">
                  <c:v>39138441443.75</c:v>
                </c:pt>
                <c:pt idx="2165">
                  <c:v>39138441443.75</c:v>
                </c:pt>
                <c:pt idx="2166">
                  <c:v>36725209768.650002</c:v>
                </c:pt>
                <c:pt idx="2167">
                  <c:v>35810415287.489998</c:v>
                </c:pt>
                <c:pt idx="2168">
                  <c:v>34193181927.57</c:v>
                </c:pt>
                <c:pt idx="2169">
                  <c:v>37927892618.120003</c:v>
                </c:pt>
                <c:pt idx="2170">
                  <c:v>34642197417.019997</c:v>
                </c:pt>
                <c:pt idx="2171">
                  <c:v>34642197417.019997</c:v>
                </c:pt>
                <c:pt idx="2172">
                  <c:v>34642197417.019997</c:v>
                </c:pt>
                <c:pt idx="2173">
                  <c:v>35603311621.309998</c:v>
                </c:pt>
                <c:pt idx="2174">
                  <c:v>36118200131.949997</c:v>
                </c:pt>
                <c:pt idx="2175">
                  <c:v>31955117866.48</c:v>
                </c:pt>
                <c:pt idx="2176">
                  <c:v>32215236529.349998</c:v>
                </c:pt>
                <c:pt idx="2177">
                  <c:v>27417417447.209999</c:v>
                </c:pt>
                <c:pt idx="2178">
                  <c:v>27417417447.209999</c:v>
                </c:pt>
                <c:pt idx="2179">
                  <c:v>27417417447.209999</c:v>
                </c:pt>
                <c:pt idx="2180">
                  <c:v>28769082484.919998</c:v>
                </c:pt>
                <c:pt idx="2181">
                  <c:v>26035896632.700001</c:v>
                </c:pt>
                <c:pt idx="2182">
                  <c:v>29788034022.380001</c:v>
                </c:pt>
                <c:pt idx="2183">
                  <c:v>30750465963.470001</c:v>
                </c:pt>
                <c:pt idx="2184">
                  <c:v>30750465963.470001</c:v>
                </c:pt>
                <c:pt idx="2185">
                  <c:v>30750465963.470001</c:v>
                </c:pt>
                <c:pt idx="2186">
                  <c:v>30750465963.470001</c:v>
                </c:pt>
                <c:pt idx="2187">
                  <c:v>23309911244.130001</c:v>
                </c:pt>
                <c:pt idx="2188">
                  <c:v>27986918712.07</c:v>
                </c:pt>
                <c:pt idx="2189">
                  <c:v>34106435464.360001</c:v>
                </c:pt>
                <c:pt idx="2190">
                  <c:v>45782555368.779999</c:v>
                </c:pt>
                <c:pt idx="2191">
                  <c:v>45782555368.779999</c:v>
                </c:pt>
                <c:pt idx="2192">
                  <c:v>45782555368.779999</c:v>
                </c:pt>
                <c:pt idx="2193">
                  <c:v>45782555368.779999</c:v>
                </c:pt>
                <c:pt idx="2194">
                  <c:v>26431601785.91</c:v>
                </c:pt>
                <c:pt idx="2195">
                  <c:v>42207547511.730003</c:v>
                </c:pt>
                <c:pt idx="2196">
                  <c:v>44244135630.690002</c:v>
                </c:pt>
                <c:pt idx="2197">
                  <c:v>43620069258.349998</c:v>
                </c:pt>
                <c:pt idx="2198">
                  <c:v>45387614385.050003</c:v>
                </c:pt>
                <c:pt idx="2199">
                  <c:v>45387614385.050003</c:v>
                </c:pt>
                <c:pt idx="2200">
                  <c:v>45387614385.050003</c:v>
                </c:pt>
                <c:pt idx="2201">
                  <c:v>48597998664.400002</c:v>
                </c:pt>
                <c:pt idx="2202">
                  <c:v>53464690079.410004</c:v>
                </c:pt>
                <c:pt idx="2203">
                  <c:v>58422680595.910004</c:v>
                </c:pt>
                <c:pt idx="2204">
                  <c:v>55360170316.129997</c:v>
                </c:pt>
                <c:pt idx="2205">
                  <c:v>55528229222.559998</c:v>
                </c:pt>
                <c:pt idx="2206">
                  <c:v>55528229222.559998</c:v>
                </c:pt>
                <c:pt idx="2207">
                  <c:v>55528229222.559998</c:v>
                </c:pt>
                <c:pt idx="2208">
                  <c:v>55528229222.559998</c:v>
                </c:pt>
                <c:pt idx="2209">
                  <c:v>57990909763.230003</c:v>
                </c:pt>
                <c:pt idx="2210">
                  <c:v>60679345600.57</c:v>
                </c:pt>
                <c:pt idx="2211">
                  <c:v>63299956893.879997</c:v>
                </c:pt>
                <c:pt idx="2212">
                  <c:v>49767410952</c:v>
                </c:pt>
                <c:pt idx="2213">
                  <c:v>49767410952</c:v>
                </c:pt>
                <c:pt idx="2214">
                  <c:v>49767410952</c:v>
                </c:pt>
                <c:pt idx="2215">
                  <c:v>55798437217.419998</c:v>
                </c:pt>
                <c:pt idx="2216">
                  <c:v>57462030039.830002</c:v>
                </c:pt>
                <c:pt idx="2217">
                  <c:v>54232807041.290001</c:v>
                </c:pt>
                <c:pt idx="2218">
                  <c:v>47017556921.559998</c:v>
                </c:pt>
                <c:pt idx="2219">
                  <c:v>42434670211.07</c:v>
                </c:pt>
                <c:pt idx="2220">
                  <c:v>42434670211.07</c:v>
                </c:pt>
                <c:pt idx="2221">
                  <c:v>42434670211.07</c:v>
                </c:pt>
                <c:pt idx="2222">
                  <c:v>50275332931.669998</c:v>
                </c:pt>
                <c:pt idx="2223">
                  <c:v>47407619400.059998</c:v>
                </c:pt>
                <c:pt idx="2224">
                  <c:v>46583142812.449997</c:v>
                </c:pt>
                <c:pt idx="2225">
                  <c:v>45869142094.860001</c:v>
                </c:pt>
                <c:pt idx="2226">
                  <c:v>41839918060.760002</c:v>
                </c:pt>
                <c:pt idx="2227">
                  <c:v>41839918060.760002</c:v>
                </c:pt>
                <c:pt idx="2228">
                  <c:v>41839918060.760002</c:v>
                </c:pt>
                <c:pt idx="2229">
                  <c:v>41350705916.379997</c:v>
                </c:pt>
                <c:pt idx="2230">
                  <c:v>41626130878.940002</c:v>
                </c:pt>
                <c:pt idx="2231">
                  <c:v>43078876396.010002</c:v>
                </c:pt>
                <c:pt idx="2232">
                  <c:v>43551445025.839996</c:v>
                </c:pt>
                <c:pt idx="2233">
                  <c:v>43401584321.260002</c:v>
                </c:pt>
                <c:pt idx="2234">
                  <c:v>43401584321.260002</c:v>
                </c:pt>
                <c:pt idx="2235">
                  <c:v>43401584321.260002</c:v>
                </c:pt>
                <c:pt idx="2236">
                  <c:v>43401584321.260002</c:v>
                </c:pt>
                <c:pt idx="2237">
                  <c:v>48945070940.910004</c:v>
                </c:pt>
                <c:pt idx="2238">
                  <c:v>43297172335.529999</c:v>
                </c:pt>
                <c:pt idx="2239">
                  <c:v>38086068288.529999</c:v>
                </c:pt>
                <c:pt idx="2240">
                  <c:v>42626826387.510002</c:v>
                </c:pt>
                <c:pt idx="2241">
                  <c:v>42626826387.510002</c:v>
                </c:pt>
                <c:pt idx="2242">
                  <c:v>42626826387.510002</c:v>
                </c:pt>
                <c:pt idx="2243">
                  <c:v>45385348462.089996</c:v>
                </c:pt>
                <c:pt idx="2244">
                  <c:v>36622154058.220001</c:v>
                </c:pt>
                <c:pt idx="2245">
                  <c:v>45519906750.739998</c:v>
                </c:pt>
                <c:pt idx="2246">
                  <c:v>38492696320.739998</c:v>
                </c:pt>
                <c:pt idx="2247">
                  <c:v>33076179945.849998</c:v>
                </c:pt>
                <c:pt idx="2248">
                  <c:v>33076179945.849998</c:v>
                </c:pt>
                <c:pt idx="2249">
                  <c:v>33076179945.849998</c:v>
                </c:pt>
                <c:pt idx="2250">
                  <c:v>30624848197.439999</c:v>
                </c:pt>
                <c:pt idx="2251">
                  <c:v>32008269164.549999</c:v>
                </c:pt>
                <c:pt idx="2252">
                  <c:v>33425105968.27</c:v>
                </c:pt>
                <c:pt idx="2253">
                  <c:v>33407789448.220001</c:v>
                </c:pt>
                <c:pt idx="2254">
                  <c:v>35361547241.580002</c:v>
                </c:pt>
                <c:pt idx="2255">
                  <c:v>35361547241.580002</c:v>
                </c:pt>
                <c:pt idx="2256">
                  <c:v>35361547241.580002</c:v>
                </c:pt>
                <c:pt idx="2257">
                  <c:v>32049126607.02</c:v>
                </c:pt>
                <c:pt idx="2258">
                  <c:v>30038022959.759998</c:v>
                </c:pt>
                <c:pt idx="2259">
                  <c:v>26247770477.360001</c:v>
                </c:pt>
                <c:pt idx="2260">
                  <c:v>26347112067.990002</c:v>
                </c:pt>
                <c:pt idx="2261">
                  <c:v>26121042863.439999</c:v>
                </c:pt>
                <c:pt idx="2262">
                  <c:v>26121042863.439999</c:v>
                </c:pt>
                <c:pt idx="2263">
                  <c:v>26121042863.439999</c:v>
                </c:pt>
                <c:pt idx="2264">
                  <c:v>24520189781.470001</c:v>
                </c:pt>
                <c:pt idx="2265">
                  <c:v>21779535355.200001</c:v>
                </c:pt>
                <c:pt idx="2266">
                  <c:v>24818759503.689999</c:v>
                </c:pt>
                <c:pt idx="2267">
                  <c:v>24844029950.259998</c:v>
                </c:pt>
                <c:pt idx="2268">
                  <c:v>24940116627.52</c:v>
                </c:pt>
                <c:pt idx="2269">
                  <c:v>24940116627.52</c:v>
                </c:pt>
                <c:pt idx="2270">
                  <c:v>24940116627.52</c:v>
                </c:pt>
                <c:pt idx="2271">
                  <c:v>29304485534.200001</c:v>
                </c:pt>
              </c:numCache>
            </c:numRef>
          </c:val>
          <c:smooth val="0"/>
        </c:ser>
        <c:dLbls>
          <c:showLegendKey val="0"/>
          <c:showVal val="0"/>
          <c:showCatName val="0"/>
          <c:showSerName val="0"/>
          <c:showPercent val="0"/>
          <c:showBubbleSize val="0"/>
        </c:dLbls>
        <c:marker val="1"/>
        <c:smooth val="0"/>
        <c:axId val="975759360"/>
        <c:axId val="986518592"/>
      </c:lineChart>
      <c:dateAx>
        <c:axId val="975759360"/>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518592"/>
        <c:crosses val="autoZero"/>
        <c:auto val="1"/>
        <c:lblOffset val="100"/>
        <c:baseTimeUnit val="days"/>
      </c:dateAx>
      <c:valAx>
        <c:axId val="986518592"/>
        <c:scaling>
          <c:orientation val="minMax"/>
          <c:max val="80000000000"/>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759360"/>
        <c:crosses val="autoZero"/>
        <c:crossBetween val="between"/>
        <c:dispUnits>
          <c:builtInUnit val="billion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solidFill>
            <a:srgbClr val="DC6900"/>
          </a:solid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TB Line 4131: Demand Deposits (non-retail)</a:t>
            </a:r>
          </a:p>
        </c:rich>
      </c:tx>
      <c:overlay val="0"/>
    </c:title>
    <c:autoTitleDeleted val="0"/>
    <c:plotArea>
      <c:layout/>
      <c:lineChart>
        <c:grouping val="standard"/>
        <c:varyColors val="0"/>
        <c:ser>
          <c:idx val="0"/>
          <c:order val="0"/>
          <c:tx>
            <c:strRef>
              <c:f>REPORT!$C$3</c:f>
              <c:strCache>
                <c:ptCount val="1"/>
                <c:pt idx="0">
                  <c:v>4131 Q1</c:v>
                </c:pt>
              </c:strCache>
            </c:strRef>
          </c:tx>
          <c:marker>
            <c:symbol val="none"/>
          </c:marker>
          <c:cat>
            <c:numRef>
              <c:f>REPORT!$D$2:$IU$2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REPORT!$D$3:$IU$3</c:f>
              <c:numCache>
                <c:formatCode>_(* #,##0_);_(* \(#,##0\);_(* "-"??_);_(@_)</c:formatCode>
                <c:ptCount val="252"/>
                <c:pt idx="0">
                  <c:v>50255277.039999992</c:v>
                </c:pt>
                <c:pt idx="1">
                  <c:v>50220441.439999998</c:v>
                </c:pt>
                <c:pt idx="2">
                  <c:v>50197781.049999997</c:v>
                </c:pt>
                <c:pt idx="3">
                  <c:v>49724466.969999999</c:v>
                </c:pt>
                <c:pt idx="4">
                  <c:v>49798770.849999994</c:v>
                </c:pt>
                <c:pt idx="5">
                  <c:v>49842726.149999999</c:v>
                </c:pt>
                <c:pt idx="6">
                  <c:v>49622127.460000001</c:v>
                </c:pt>
                <c:pt idx="7">
                  <c:v>49720764.359999999</c:v>
                </c:pt>
                <c:pt idx="8">
                  <c:v>50475067.810000002</c:v>
                </c:pt>
                <c:pt idx="9">
                  <c:v>50524667.100000001</c:v>
                </c:pt>
                <c:pt idx="10">
                  <c:v>44773424.18</c:v>
                </c:pt>
                <c:pt idx="11">
                  <c:v>45977746.270000003</c:v>
                </c:pt>
                <c:pt idx="12">
                  <c:v>44973035.719999999</c:v>
                </c:pt>
                <c:pt idx="13">
                  <c:v>45216543.130000003</c:v>
                </c:pt>
                <c:pt idx="14">
                  <c:v>45262017.770000003</c:v>
                </c:pt>
                <c:pt idx="15">
                  <c:v>44185606.009999998</c:v>
                </c:pt>
                <c:pt idx="16">
                  <c:v>49193142.979999997</c:v>
                </c:pt>
                <c:pt idx="17">
                  <c:v>53167439.109999999</c:v>
                </c:pt>
                <c:pt idx="18">
                  <c:v>55670094.770000003</c:v>
                </c:pt>
                <c:pt idx="19">
                  <c:v>58724683.029999994</c:v>
                </c:pt>
                <c:pt idx="20">
                  <c:v>58889125.740000002</c:v>
                </c:pt>
                <c:pt idx="21">
                  <c:v>89976399.430000007</c:v>
                </c:pt>
                <c:pt idx="22">
                  <c:v>89707539.770000011</c:v>
                </c:pt>
                <c:pt idx="23">
                  <c:v>91024383.170000002</c:v>
                </c:pt>
                <c:pt idx="24">
                  <c:v>92780005.180000007</c:v>
                </c:pt>
                <c:pt idx="25">
                  <c:v>286593788.94999999</c:v>
                </c:pt>
                <c:pt idx="26">
                  <c:v>286589212.84000003</c:v>
                </c:pt>
                <c:pt idx="27">
                  <c:v>317706470.01999998</c:v>
                </c:pt>
                <c:pt idx="28">
                  <c:v>319622967.99000001</c:v>
                </c:pt>
                <c:pt idx="29">
                  <c:v>322436411.94</c:v>
                </c:pt>
                <c:pt idx="30">
                  <c:v>319346588.38</c:v>
                </c:pt>
                <c:pt idx="31">
                  <c:v>319340043.64999998</c:v>
                </c:pt>
                <c:pt idx="32">
                  <c:v>319340043.64999998</c:v>
                </c:pt>
                <c:pt idx="33">
                  <c:v>319340043.64999998</c:v>
                </c:pt>
                <c:pt idx="34">
                  <c:v>313905078.75999999</c:v>
                </c:pt>
                <c:pt idx="35">
                  <c:v>313904975.06</c:v>
                </c:pt>
                <c:pt idx="36">
                  <c:v>313898578.60000002</c:v>
                </c:pt>
                <c:pt idx="37">
                  <c:v>313982988.54000002</c:v>
                </c:pt>
                <c:pt idx="38">
                  <c:v>313967545.66000003</c:v>
                </c:pt>
                <c:pt idx="39">
                  <c:v>313934814.28000003</c:v>
                </c:pt>
                <c:pt idx="40">
                  <c:v>313887875.52000004</c:v>
                </c:pt>
                <c:pt idx="41">
                  <c:v>313859583.71000004</c:v>
                </c:pt>
                <c:pt idx="42">
                  <c:v>314291017.63000005</c:v>
                </c:pt>
                <c:pt idx="43">
                  <c:v>312714388.16000003</c:v>
                </c:pt>
                <c:pt idx="44">
                  <c:v>312844935.10000002</c:v>
                </c:pt>
                <c:pt idx="45">
                  <c:v>312825684.11000001</c:v>
                </c:pt>
                <c:pt idx="46">
                  <c:v>312769368.50999999</c:v>
                </c:pt>
                <c:pt idx="47">
                  <c:v>111993523.38999999</c:v>
                </c:pt>
                <c:pt idx="48">
                  <c:v>118916699.25999999</c:v>
                </c:pt>
                <c:pt idx="49">
                  <c:v>117896445.84999999</c:v>
                </c:pt>
                <c:pt idx="50">
                  <c:v>117800361.41999999</c:v>
                </c:pt>
                <c:pt idx="51">
                  <c:v>117783893.91999999</c:v>
                </c:pt>
                <c:pt idx="52">
                  <c:v>120820562.94</c:v>
                </c:pt>
                <c:pt idx="53">
                  <c:v>120900064.17999998</c:v>
                </c:pt>
                <c:pt idx="54">
                  <c:v>136636363.94</c:v>
                </c:pt>
                <c:pt idx="55">
                  <c:v>136630989.17000002</c:v>
                </c:pt>
                <c:pt idx="56">
                  <c:v>128869926.69000001</c:v>
                </c:pt>
                <c:pt idx="57">
                  <c:v>131623591.54000001</c:v>
                </c:pt>
                <c:pt idx="58">
                  <c:v>132405441.36</c:v>
                </c:pt>
                <c:pt idx="59">
                  <c:v>130765487.75</c:v>
                </c:pt>
                <c:pt idx="60">
                  <c:v>151839116.84</c:v>
                </c:pt>
                <c:pt idx="61">
                  <c:v>151525121.28</c:v>
                </c:pt>
                <c:pt idx="62">
                  <c:v>152624211.44999999</c:v>
                </c:pt>
                <c:pt idx="63">
                  <c:v>155623706.36000001</c:v>
                </c:pt>
                <c:pt idx="64">
                  <c:v>152219930.13</c:v>
                </c:pt>
                <c:pt idx="65">
                  <c:v>152201940.84999999</c:v>
                </c:pt>
                <c:pt idx="66">
                  <c:v>152958121.00999999</c:v>
                </c:pt>
                <c:pt idx="67">
                  <c:v>167848157.72</c:v>
                </c:pt>
                <c:pt idx="68">
                  <c:v>157162618.78999999</c:v>
                </c:pt>
                <c:pt idx="69">
                  <c:v>142156229.06999999</c:v>
                </c:pt>
                <c:pt idx="70">
                  <c:v>141109494.91</c:v>
                </c:pt>
                <c:pt idx="71">
                  <c:v>140879761.09</c:v>
                </c:pt>
                <c:pt idx="72">
                  <c:v>141453421.28999999</c:v>
                </c:pt>
                <c:pt idx="73">
                  <c:v>141410537.77000001</c:v>
                </c:pt>
                <c:pt idx="74">
                  <c:v>141339092.75999999</c:v>
                </c:pt>
                <c:pt idx="75">
                  <c:v>142504587.75999999</c:v>
                </c:pt>
                <c:pt idx="76">
                  <c:v>142272451.79999998</c:v>
                </c:pt>
                <c:pt idx="77">
                  <c:v>145933524.76999998</c:v>
                </c:pt>
                <c:pt idx="78">
                  <c:v>142429633.22999999</c:v>
                </c:pt>
                <c:pt idx="79">
                  <c:v>149304862.56</c:v>
                </c:pt>
                <c:pt idx="80">
                  <c:v>140198078.19</c:v>
                </c:pt>
                <c:pt idx="81">
                  <c:v>150053235.12</c:v>
                </c:pt>
                <c:pt idx="82">
                  <c:v>143959801.5</c:v>
                </c:pt>
                <c:pt idx="83">
                  <c:v>143739511.22999999</c:v>
                </c:pt>
                <c:pt idx="84">
                  <c:v>138325803.08000001</c:v>
                </c:pt>
                <c:pt idx="85">
                  <c:v>131016740.22999999</c:v>
                </c:pt>
                <c:pt idx="86">
                  <c:v>129296312.91</c:v>
                </c:pt>
                <c:pt idx="87">
                  <c:v>129113959.31</c:v>
                </c:pt>
                <c:pt idx="88">
                  <c:v>140929663.49000001</c:v>
                </c:pt>
                <c:pt idx="89">
                  <c:v>145167069.84999999</c:v>
                </c:pt>
                <c:pt idx="90">
                  <c:v>150568515.14000002</c:v>
                </c:pt>
                <c:pt idx="91">
                  <c:v>145908744.98000002</c:v>
                </c:pt>
                <c:pt idx="92">
                  <c:v>146001638.90000001</c:v>
                </c:pt>
                <c:pt idx="93">
                  <c:v>147358363.58000001</c:v>
                </c:pt>
                <c:pt idx="94">
                  <c:v>147245980.81999999</c:v>
                </c:pt>
                <c:pt idx="95">
                  <c:v>147187902.45000002</c:v>
                </c:pt>
                <c:pt idx="96">
                  <c:v>145086568.64000002</c:v>
                </c:pt>
                <c:pt idx="97">
                  <c:v>145109490.18000001</c:v>
                </c:pt>
                <c:pt idx="98">
                  <c:v>144739913.99000001</c:v>
                </c:pt>
                <c:pt idx="99">
                  <c:v>144838389.53</c:v>
                </c:pt>
                <c:pt idx="100">
                  <c:v>121842260.88999999</c:v>
                </c:pt>
                <c:pt idx="101">
                  <c:v>126834396.81999999</c:v>
                </c:pt>
                <c:pt idx="102">
                  <c:v>125704749.43000001</c:v>
                </c:pt>
                <c:pt idx="103">
                  <c:v>122768080.07999998</c:v>
                </c:pt>
                <c:pt idx="104">
                  <c:v>94934413.639999986</c:v>
                </c:pt>
                <c:pt idx="105">
                  <c:v>94945965.829999983</c:v>
                </c:pt>
                <c:pt idx="106">
                  <c:v>96919524.870000005</c:v>
                </c:pt>
                <c:pt idx="107">
                  <c:v>95084217.840000004</c:v>
                </c:pt>
                <c:pt idx="108">
                  <c:v>145779290.72999999</c:v>
                </c:pt>
                <c:pt idx="109">
                  <c:v>145542436.43000001</c:v>
                </c:pt>
                <c:pt idx="110">
                  <c:v>145041199.28</c:v>
                </c:pt>
                <c:pt idx="111">
                  <c:v>162025221.67999998</c:v>
                </c:pt>
                <c:pt idx="112">
                  <c:v>162264809.38</c:v>
                </c:pt>
                <c:pt idx="113">
                  <c:v>162606251.54000002</c:v>
                </c:pt>
                <c:pt idx="114">
                  <c:v>141582243.94</c:v>
                </c:pt>
                <c:pt idx="115">
                  <c:v>141589868.65000001</c:v>
                </c:pt>
                <c:pt idx="116">
                  <c:v>173974023.43000001</c:v>
                </c:pt>
                <c:pt idx="117">
                  <c:v>182728236.03</c:v>
                </c:pt>
                <c:pt idx="118">
                  <c:v>180476279.38</c:v>
                </c:pt>
                <c:pt idx="119">
                  <c:v>201060218.26999998</c:v>
                </c:pt>
                <c:pt idx="120">
                  <c:v>200686820.79000002</c:v>
                </c:pt>
                <c:pt idx="121">
                  <c:v>202787144.74000001</c:v>
                </c:pt>
                <c:pt idx="122">
                  <c:v>203176324.56</c:v>
                </c:pt>
                <c:pt idx="123">
                  <c:v>194462796.95999998</c:v>
                </c:pt>
                <c:pt idx="124">
                  <c:v>199604022.13</c:v>
                </c:pt>
                <c:pt idx="125">
                  <c:v>189309354.83000001</c:v>
                </c:pt>
                <c:pt idx="126">
                  <c:v>206807388.32999998</c:v>
                </c:pt>
                <c:pt idx="127">
                  <c:v>206546253.69999999</c:v>
                </c:pt>
                <c:pt idx="128">
                  <c:v>206083544.80999997</c:v>
                </c:pt>
                <c:pt idx="129">
                  <c:v>204224868.13</c:v>
                </c:pt>
                <c:pt idx="130">
                  <c:v>204670702.29999998</c:v>
                </c:pt>
                <c:pt idx="131">
                  <c:v>204190231.59</c:v>
                </c:pt>
                <c:pt idx="132">
                  <c:v>202848926.56999999</c:v>
                </c:pt>
                <c:pt idx="133">
                  <c:v>202910362.79000002</c:v>
                </c:pt>
                <c:pt idx="134">
                  <c:v>207878898.87</c:v>
                </c:pt>
                <c:pt idx="135">
                  <c:v>208103220.34</c:v>
                </c:pt>
                <c:pt idx="136">
                  <c:v>178099078.12</c:v>
                </c:pt>
                <c:pt idx="137">
                  <c:v>178193132.56999999</c:v>
                </c:pt>
                <c:pt idx="138">
                  <c:v>177382861.16999999</c:v>
                </c:pt>
                <c:pt idx="139">
                  <c:v>181243191.28000003</c:v>
                </c:pt>
                <c:pt idx="140">
                  <c:v>181153124.70999998</c:v>
                </c:pt>
                <c:pt idx="141">
                  <c:v>185199260.41</c:v>
                </c:pt>
                <c:pt idx="142">
                  <c:v>197866074.06</c:v>
                </c:pt>
                <c:pt idx="143">
                  <c:v>207061376.49000001</c:v>
                </c:pt>
                <c:pt idx="144">
                  <c:v>212710931.31</c:v>
                </c:pt>
                <c:pt idx="145">
                  <c:v>219364621.92000002</c:v>
                </c:pt>
                <c:pt idx="146">
                  <c:v>209322727.5</c:v>
                </c:pt>
                <c:pt idx="147">
                  <c:v>209076343.30000001</c:v>
                </c:pt>
                <c:pt idx="148">
                  <c:v>209169171.06</c:v>
                </c:pt>
                <c:pt idx="149">
                  <c:v>204979399.60999998</c:v>
                </c:pt>
                <c:pt idx="150">
                  <c:v>205387812.32000002</c:v>
                </c:pt>
                <c:pt idx="151">
                  <c:v>210683605.76000002</c:v>
                </c:pt>
                <c:pt idx="152">
                  <c:v>213717230.28999999</c:v>
                </c:pt>
                <c:pt idx="153">
                  <c:v>217724722.83000001</c:v>
                </c:pt>
                <c:pt idx="154">
                  <c:v>207630111.14000002</c:v>
                </c:pt>
                <c:pt idx="155">
                  <c:v>207624161.77000001</c:v>
                </c:pt>
                <c:pt idx="156">
                  <c:v>208181235.20000002</c:v>
                </c:pt>
                <c:pt idx="157">
                  <c:v>211471427.95000002</c:v>
                </c:pt>
                <c:pt idx="158">
                  <c:v>223900724.28999999</c:v>
                </c:pt>
                <c:pt idx="159">
                  <c:v>223624216.88999999</c:v>
                </c:pt>
                <c:pt idx="160">
                  <c:v>254035899.44</c:v>
                </c:pt>
                <c:pt idx="161">
                  <c:v>295751586.50999999</c:v>
                </c:pt>
                <c:pt idx="162">
                  <c:v>297700690.99000001</c:v>
                </c:pt>
                <c:pt idx="163">
                  <c:v>291743843.36000001</c:v>
                </c:pt>
                <c:pt idx="164">
                  <c:v>288916665.34000003</c:v>
                </c:pt>
                <c:pt idx="165">
                  <c:v>292017326.98000002</c:v>
                </c:pt>
                <c:pt idx="166">
                  <c:v>163909092.53999999</c:v>
                </c:pt>
                <c:pt idx="167">
                  <c:v>193142189.69999999</c:v>
                </c:pt>
                <c:pt idx="168">
                  <c:v>241278482.54999998</c:v>
                </c:pt>
                <c:pt idx="169">
                  <c:v>233046941.98000002</c:v>
                </c:pt>
                <c:pt idx="170">
                  <c:v>233057015</c:v>
                </c:pt>
                <c:pt idx="171">
                  <c:v>230319942.17000002</c:v>
                </c:pt>
                <c:pt idx="172">
                  <c:v>229998107.03000003</c:v>
                </c:pt>
                <c:pt idx="173">
                  <c:v>244935977.15000001</c:v>
                </c:pt>
                <c:pt idx="174">
                  <c:v>179193708.15000001</c:v>
                </c:pt>
                <c:pt idx="175">
                  <c:v>178734296.09999999</c:v>
                </c:pt>
                <c:pt idx="176">
                  <c:v>225070526.03</c:v>
                </c:pt>
                <c:pt idx="177">
                  <c:v>195440406.71000001</c:v>
                </c:pt>
                <c:pt idx="178">
                  <c:v>215800595.17000002</c:v>
                </c:pt>
                <c:pt idx="179">
                  <c:v>202893967.94</c:v>
                </c:pt>
                <c:pt idx="180">
                  <c:v>205032602.10000002</c:v>
                </c:pt>
                <c:pt idx="181">
                  <c:v>244845410.58000001</c:v>
                </c:pt>
                <c:pt idx="182">
                  <c:v>184544234.21000001</c:v>
                </c:pt>
                <c:pt idx="183">
                  <c:v>168948653.74000001</c:v>
                </c:pt>
                <c:pt idx="184">
                  <c:v>171008080.22999999</c:v>
                </c:pt>
                <c:pt idx="185">
                  <c:v>174028499.99000001</c:v>
                </c:pt>
                <c:pt idx="186">
                  <c:v>174470372.77000001</c:v>
                </c:pt>
                <c:pt idx="187">
                  <c:v>162752912.41</c:v>
                </c:pt>
                <c:pt idx="188">
                  <c:v>162008747.89000002</c:v>
                </c:pt>
                <c:pt idx="189">
                  <c:v>167090772.81999999</c:v>
                </c:pt>
                <c:pt idx="190">
                  <c:v>166965467.43000001</c:v>
                </c:pt>
                <c:pt idx="191">
                  <c:v>166971219.69999999</c:v>
                </c:pt>
                <c:pt idx="192">
                  <c:v>166879008.77999997</c:v>
                </c:pt>
                <c:pt idx="193">
                  <c:v>138508819.27000001</c:v>
                </c:pt>
                <c:pt idx="194">
                  <c:v>138488322.67000002</c:v>
                </c:pt>
                <c:pt idx="195">
                  <c:v>137373992.91</c:v>
                </c:pt>
                <c:pt idx="196">
                  <c:v>136045898.97999999</c:v>
                </c:pt>
                <c:pt idx="197">
                  <c:v>135903100.97</c:v>
                </c:pt>
                <c:pt idx="198">
                  <c:v>133716616.38</c:v>
                </c:pt>
                <c:pt idx="199">
                  <c:v>134419531.48000002</c:v>
                </c:pt>
                <c:pt idx="200">
                  <c:v>108835108.23999999</c:v>
                </c:pt>
                <c:pt idx="201">
                  <c:v>109313900.00000001</c:v>
                </c:pt>
                <c:pt idx="202">
                  <c:v>112307530.20999999</c:v>
                </c:pt>
                <c:pt idx="203">
                  <c:v>112298706.64</c:v>
                </c:pt>
                <c:pt idx="204">
                  <c:v>110224871.45999999</c:v>
                </c:pt>
                <c:pt idx="205">
                  <c:v>110192591.05</c:v>
                </c:pt>
                <c:pt idx="206">
                  <c:v>111753606.21000001</c:v>
                </c:pt>
                <c:pt idx="207">
                  <c:v>112923856.47000001</c:v>
                </c:pt>
                <c:pt idx="208">
                  <c:v>112540168.45</c:v>
                </c:pt>
                <c:pt idx="209">
                  <c:v>115565873.47</c:v>
                </c:pt>
                <c:pt idx="210">
                  <c:v>93195377.450000003</c:v>
                </c:pt>
                <c:pt idx="211">
                  <c:v>93172546.780000001</c:v>
                </c:pt>
                <c:pt idx="212">
                  <c:v>90264485.900000006</c:v>
                </c:pt>
                <c:pt idx="213">
                  <c:v>90050081.079999998</c:v>
                </c:pt>
                <c:pt idx="214">
                  <c:v>90053640.319999993</c:v>
                </c:pt>
                <c:pt idx="215">
                  <c:v>89399979.359999985</c:v>
                </c:pt>
                <c:pt idx="216">
                  <c:v>89150538.00999999</c:v>
                </c:pt>
                <c:pt idx="217">
                  <c:v>89302011.25999999</c:v>
                </c:pt>
                <c:pt idx="218">
                  <c:v>118697942.41000001</c:v>
                </c:pt>
                <c:pt idx="219">
                  <c:v>112937660.42</c:v>
                </c:pt>
                <c:pt idx="220">
                  <c:v>112675583.52000001</c:v>
                </c:pt>
                <c:pt idx="221">
                  <c:v>111853471.81</c:v>
                </c:pt>
                <c:pt idx="222">
                  <c:v>103975289.35999998</c:v>
                </c:pt>
                <c:pt idx="223">
                  <c:v>106010852.41</c:v>
                </c:pt>
                <c:pt idx="224">
                  <c:v>100335514.45999999</c:v>
                </c:pt>
                <c:pt idx="225">
                  <c:v>115720387.91</c:v>
                </c:pt>
                <c:pt idx="226">
                  <c:v>121643677.89</c:v>
                </c:pt>
                <c:pt idx="227">
                  <c:v>97824368.840000004</c:v>
                </c:pt>
                <c:pt idx="228">
                  <c:v>103754701.09</c:v>
                </c:pt>
                <c:pt idx="229">
                  <c:v>103504915.95999999</c:v>
                </c:pt>
                <c:pt idx="230">
                  <c:v>102546816.27999999</c:v>
                </c:pt>
                <c:pt idx="231">
                  <c:v>102279428.61</c:v>
                </c:pt>
                <c:pt idx="232">
                  <c:v>105864309.35999998</c:v>
                </c:pt>
                <c:pt idx="233">
                  <c:v>136284077.10999998</c:v>
                </c:pt>
                <c:pt idx="234">
                  <c:v>136013814.00999999</c:v>
                </c:pt>
                <c:pt idx="235">
                  <c:v>138268132.34</c:v>
                </c:pt>
                <c:pt idx="236">
                  <c:v>138254602.98000002</c:v>
                </c:pt>
                <c:pt idx="237">
                  <c:v>132862486.36999999</c:v>
                </c:pt>
                <c:pt idx="238">
                  <c:v>214550733.53</c:v>
                </c:pt>
                <c:pt idx="239">
                  <c:v>134952756.47</c:v>
                </c:pt>
                <c:pt idx="240">
                  <c:v>107365705.65000001</c:v>
                </c:pt>
                <c:pt idx="241">
                  <c:v>115093877.02999999</c:v>
                </c:pt>
                <c:pt idx="242">
                  <c:v>115028771.02</c:v>
                </c:pt>
                <c:pt idx="243">
                  <c:v>118391488.75999998</c:v>
                </c:pt>
                <c:pt idx="244">
                  <c:v>133681795.72</c:v>
                </c:pt>
                <c:pt idx="245">
                  <c:v>359488548.25999993</c:v>
                </c:pt>
                <c:pt idx="246">
                  <c:v>147029695.74000001</c:v>
                </c:pt>
                <c:pt idx="247">
                  <c:v>149573120.32000002</c:v>
                </c:pt>
                <c:pt idx="248">
                  <c:v>151384742.86000001</c:v>
                </c:pt>
                <c:pt idx="249">
                  <c:v>146132660.84999999</c:v>
                </c:pt>
                <c:pt idx="250">
                  <c:v>145838052.97999999</c:v>
                </c:pt>
                <c:pt idx="251">
                  <c:v>147164424.36999997</c:v>
                </c:pt>
              </c:numCache>
            </c:numRef>
          </c:val>
          <c:smooth val="0"/>
        </c:ser>
        <c:ser>
          <c:idx val="1"/>
          <c:order val="1"/>
          <c:tx>
            <c:strRef>
              <c:f>REPORT!$C$4</c:f>
              <c:strCache>
                <c:ptCount val="1"/>
                <c:pt idx="0">
                  <c:v>4131 Q2</c:v>
                </c:pt>
              </c:strCache>
            </c:strRef>
          </c:tx>
          <c:marker>
            <c:symbol val="none"/>
          </c:marker>
          <c:cat>
            <c:numRef>
              <c:f>REPORT!$D$2:$IU$2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REPORT!$D$4:$IU$4</c:f>
              <c:numCache>
                <c:formatCode>_(* #,##0_);_(* \(#,##0\);_(* "-"??_);_(@_)</c:formatCode>
                <c:ptCount val="252"/>
                <c:pt idx="0">
                  <c:v>64513440.210000008</c:v>
                </c:pt>
                <c:pt idx="1">
                  <c:v>62353871.49000001</c:v>
                </c:pt>
                <c:pt idx="2">
                  <c:v>121431579.17999999</c:v>
                </c:pt>
                <c:pt idx="3">
                  <c:v>121414120.61</c:v>
                </c:pt>
                <c:pt idx="4">
                  <c:v>122013053.43000001</c:v>
                </c:pt>
                <c:pt idx="5">
                  <c:v>122011013.77</c:v>
                </c:pt>
                <c:pt idx="6">
                  <c:v>122010813.77</c:v>
                </c:pt>
                <c:pt idx="7">
                  <c:v>62769882.380000003</c:v>
                </c:pt>
                <c:pt idx="8">
                  <c:v>62627044.380000003</c:v>
                </c:pt>
                <c:pt idx="9">
                  <c:v>105809859.60000001</c:v>
                </c:pt>
                <c:pt idx="10">
                  <c:v>105771928.60000001</c:v>
                </c:pt>
                <c:pt idx="11">
                  <c:v>119198626.12</c:v>
                </c:pt>
                <c:pt idx="12">
                  <c:v>69924812.930000007</c:v>
                </c:pt>
                <c:pt idx="13">
                  <c:v>64346076.590000004</c:v>
                </c:pt>
                <c:pt idx="14">
                  <c:v>64259850</c:v>
                </c:pt>
                <c:pt idx="15">
                  <c:v>64061941.130000003</c:v>
                </c:pt>
                <c:pt idx="16">
                  <c:v>62703360.25</c:v>
                </c:pt>
                <c:pt idx="17">
                  <c:v>62686814.25</c:v>
                </c:pt>
                <c:pt idx="18">
                  <c:v>49024931.439999998</c:v>
                </c:pt>
                <c:pt idx="19">
                  <c:v>49166733.469999999</c:v>
                </c:pt>
                <c:pt idx="20">
                  <c:v>49145977.930000007</c:v>
                </c:pt>
                <c:pt idx="21">
                  <c:v>46906911.390000001</c:v>
                </c:pt>
                <c:pt idx="22">
                  <c:v>46878319.260000005</c:v>
                </c:pt>
                <c:pt idx="23">
                  <c:v>47662046.939999998</c:v>
                </c:pt>
                <c:pt idx="24">
                  <c:v>47117348.829999998</c:v>
                </c:pt>
                <c:pt idx="25">
                  <c:v>47021879.359999999</c:v>
                </c:pt>
                <c:pt idx="26">
                  <c:v>46953851.210000001</c:v>
                </c:pt>
                <c:pt idx="27">
                  <c:v>46386361.009999998</c:v>
                </c:pt>
                <c:pt idx="28">
                  <c:v>42402803.299999997</c:v>
                </c:pt>
                <c:pt idx="29">
                  <c:v>75654270.700000003</c:v>
                </c:pt>
                <c:pt idx="30">
                  <c:v>86248129.760000005</c:v>
                </c:pt>
                <c:pt idx="31">
                  <c:v>86099704.620000005</c:v>
                </c:pt>
                <c:pt idx="32">
                  <c:v>80354147.109999999</c:v>
                </c:pt>
                <c:pt idx="33">
                  <c:v>81135143.289999992</c:v>
                </c:pt>
                <c:pt idx="34">
                  <c:v>81122815.730000004</c:v>
                </c:pt>
                <c:pt idx="35">
                  <c:v>81120165.929999992</c:v>
                </c:pt>
                <c:pt idx="36">
                  <c:v>80587256.840000004</c:v>
                </c:pt>
                <c:pt idx="37">
                  <c:v>79940044.859999999</c:v>
                </c:pt>
                <c:pt idx="38">
                  <c:v>80921162.079999998</c:v>
                </c:pt>
                <c:pt idx="39">
                  <c:v>29696754.390000004</c:v>
                </c:pt>
                <c:pt idx="40">
                  <c:v>29438773.729999997</c:v>
                </c:pt>
                <c:pt idx="41">
                  <c:v>29118213.330000002</c:v>
                </c:pt>
                <c:pt idx="42">
                  <c:v>28395055.730000004</c:v>
                </c:pt>
                <c:pt idx="43">
                  <c:v>28392408.290000007</c:v>
                </c:pt>
                <c:pt idx="44">
                  <c:v>32709777.310000002</c:v>
                </c:pt>
                <c:pt idx="45">
                  <c:v>32591107.230000004</c:v>
                </c:pt>
                <c:pt idx="46">
                  <c:v>32527340.450000003</c:v>
                </c:pt>
                <c:pt idx="47">
                  <c:v>32437549.200000003</c:v>
                </c:pt>
                <c:pt idx="48">
                  <c:v>32889072.700000003</c:v>
                </c:pt>
                <c:pt idx="49">
                  <c:v>33076361.080000002</c:v>
                </c:pt>
                <c:pt idx="50">
                  <c:v>41208173.689999998</c:v>
                </c:pt>
                <c:pt idx="51">
                  <c:v>41181629.920000002</c:v>
                </c:pt>
                <c:pt idx="52">
                  <c:v>44161350.560000002</c:v>
                </c:pt>
                <c:pt idx="53">
                  <c:v>44169522.560000002</c:v>
                </c:pt>
                <c:pt idx="54">
                  <c:v>44167101.859999999</c:v>
                </c:pt>
                <c:pt idx="55">
                  <c:v>43407637.590000004</c:v>
                </c:pt>
                <c:pt idx="56">
                  <c:v>43195139.829999998</c:v>
                </c:pt>
                <c:pt idx="57">
                  <c:v>44537453.770000011</c:v>
                </c:pt>
                <c:pt idx="58">
                  <c:v>37356757.549999997</c:v>
                </c:pt>
                <c:pt idx="59">
                  <c:v>37910410.670000002</c:v>
                </c:pt>
                <c:pt idx="60">
                  <c:v>97380451.960000008</c:v>
                </c:pt>
                <c:pt idx="61">
                  <c:v>97206927.390000015</c:v>
                </c:pt>
                <c:pt idx="62">
                  <c:v>35685582.090000004</c:v>
                </c:pt>
                <c:pt idx="63">
                  <c:v>28963363.059999999</c:v>
                </c:pt>
                <c:pt idx="64">
                  <c:v>28951506.990000002</c:v>
                </c:pt>
                <c:pt idx="65">
                  <c:v>26870097.770000003</c:v>
                </c:pt>
                <c:pt idx="66">
                  <c:v>26108253.600000001</c:v>
                </c:pt>
                <c:pt idx="67">
                  <c:v>26583460.350000001</c:v>
                </c:pt>
                <c:pt idx="68">
                  <c:v>26450268.75</c:v>
                </c:pt>
                <c:pt idx="69">
                  <c:v>25634920.640000004</c:v>
                </c:pt>
                <c:pt idx="70">
                  <c:v>35566479.050000004</c:v>
                </c:pt>
                <c:pt idx="71">
                  <c:v>34223830.450000003</c:v>
                </c:pt>
                <c:pt idx="72">
                  <c:v>30026377.490000002</c:v>
                </c:pt>
                <c:pt idx="73">
                  <c:v>39729403.439999998</c:v>
                </c:pt>
                <c:pt idx="74">
                  <c:v>39637915.350000001</c:v>
                </c:pt>
                <c:pt idx="75">
                  <c:v>39327769.859999999</c:v>
                </c:pt>
                <c:pt idx="76">
                  <c:v>39307069.859999999</c:v>
                </c:pt>
                <c:pt idx="77">
                  <c:v>57033614.810000002</c:v>
                </c:pt>
                <c:pt idx="78">
                  <c:v>39105799.829999998</c:v>
                </c:pt>
                <c:pt idx="79">
                  <c:v>39081535.619999997</c:v>
                </c:pt>
                <c:pt idx="80">
                  <c:v>31537622.170000002</c:v>
                </c:pt>
                <c:pt idx="81">
                  <c:v>31995507.530000001</c:v>
                </c:pt>
                <c:pt idx="82">
                  <c:v>35056972.170000002</c:v>
                </c:pt>
                <c:pt idx="83">
                  <c:v>35044411.690000005</c:v>
                </c:pt>
                <c:pt idx="84">
                  <c:v>34649457.490000002</c:v>
                </c:pt>
                <c:pt idx="85">
                  <c:v>34639602.57</c:v>
                </c:pt>
                <c:pt idx="86">
                  <c:v>30818799.309999999</c:v>
                </c:pt>
                <c:pt idx="87">
                  <c:v>30579726.669999998</c:v>
                </c:pt>
                <c:pt idx="88">
                  <c:v>28493372.699999999</c:v>
                </c:pt>
                <c:pt idx="89">
                  <c:v>39934122.609999999</c:v>
                </c:pt>
                <c:pt idx="90">
                  <c:v>39932602.590000004</c:v>
                </c:pt>
                <c:pt idx="91">
                  <c:v>39923573.260000005</c:v>
                </c:pt>
                <c:pt idx="92">
                  <c:v>40715182.530000001</c:v>
                </c:pt>
                <c:pt idx="93">
                  <c:v>40557857.899999999</c:v>
                </c:pt>
                <c:pt idx="94">
                  <c:v>77666875.409999996</c:v>
                </c:pt>
                <c:pt idx="95">
                  <c:v>105066221.45999999</c:v>
                </c:pt>
                <c:pt idx="96">
                  <c:v>120686300.48999998</c:v>
                </c:pt>
                <c:pt idx="97">
                  <c:v>124182959.10999998</c:v>
                </c:pt>
                <c:pt idx="98">
                  <c:v>124027030.38999999</c:v>
                </c:pt>
                <c:pt idx="99">
                  <c:v>137673791.72999999</c:v>
                </c:pt>
                <c:pt idx="100">
                  <c:v>121724698.61</c:v>
                </c:pt>
                <c:pt idx="101">
                  <c:v>113636125.35000001</c:v>
                </c:pt>
                <c:pt idx="102">
                  <c:v>113581911.52000001</c:v>
                </c:pt>
                <c:pt idx="103">
                  <c:v>113308559.29000001</c:v>
                </c:pt>
                <c:pt idx="104">
                  <c:v>113196008.14999999</c:v>
                </c:pt>
                <c:pt idx="105">
                  <c:v>110853648.86</c:v>
                </c:pt>
                <c:pt idx="106">
                  <c:v>112723304.06000002</c:v>
                </c:pt>
                <c:pt idx="107">
                  <c:v>112650847.64000002</c:v>
                </c:pt>
                <c:pt idx="108">
                  <c:v>106465836.23</c:v>
                </c:pt>
                <c:pt idx="109">
                  <c:v>106443186.23</c:v>
                </c:pt>
                <c:pt idx="110">
                  <c:v>106439504.86000001</c:v>
                </c:pt>
                <c:pt idx="111">
                  <c:v>110714445.90000001</c:v>
                </c:pt>
                <c:pt idx="112">
                  <c:v>110647665.25</c:v>
                </c:pt>
                <c:pt idx="113">
                  <c:v>110523359.34</c:v>
                </c:pt>
                <c:pt idx="114">
                  <c:v>136224540.56</c:v>
                </c:pt>
                <c:pt idx="115">
                  <c:v>146672643.21000001</c:v>
                </c:pt>
                <c:pt idx="116">
                  <c:v>149218370.16999999</c:v>
                </c:pt>
                <c:pt idx="117">
                  <c:v>123251697.80999999</c:v>
                </c:pt>
                <c:pt idx="118">
                  <c:v>123246708.78</c:v>
                </c:pt>
                <c:pt idx="119">
                  <c:v>123047653.78999999</c:v>
                </c:pt>
                <c:pt idx="120">
                  <c:v>123043607.68000001</c:v>
                </c:pt>
                <c:pt idx="121">
                  <c:v>123923174.65000001</c:v>
                </c:pt>
                <c:pt idx="122">
                  <c:v>121805290.46999998</c:v>
                </c:pt>
                <c:pt idx="123">
                  <c:v>115359913.62</c:v>
                </c:pt>
                <c:pt idx="124">
                  <c:v>115331245.95</c:v>
                </c:pt>
                <c:pt idx="125">
                  <c:v>115285558.59999998</c:v>
                </c:pt>
                <c:pt idx="126">
                  <c:v>116150651.52</c:v>
                </c:pt>
                <c:pt idx="127">
                  <c:v>110107524.90999998</c:v>
                </c:pt>
                <c:pt idx="128">
                  <c:v>110104795.14</c:v>
                </c:pt>
                <c:pt idx="129">
                  <c:v>107836983.84999999</c:v>
                </c:pt>
                <c:pt idx="130">
                  <c:v>107165810.72999999</c:v>
                </c:pt>
                <c:pt idx="131">
                  <c:v>98771196.480000019</c:v>
                </c:pt>
                <c:pt idx="132">
                  <c:v>98680201.690000013</c:v>
                </c:pt>
                <c:pt idx="133">
                  <c:v>98201015.030000001</c:v>
                </c:pt>
                <c:pt idx="134">
                  <c:v>98200953.719999999</c:v>
                </c:pt>
                <c:pt idx="135">
                  <c:v>98178589.74000001</c:v>
                </c:pt>
                <c:pt idx="136">
                  <c:v>100777098.04000001</c:v>
                </c:pt>
                <c:pt idx="137">
                  <c:v>110745877.54000001</c:v>
                </c:pt>
                <c:pt idx="138">
                  <c:v>110288469.65000001</c:v>
                </c:pt>
                <c:pt idx="139">
                  <c:v>110277226.44</c:v>
                </c:pt>
                <c:pt idx="140">
                  <c:v>109617939.19</c:v>
                </c:pt>
                <c:pt idx="141">
                  <c:v>102181565.75999999</c:v>
                </c:pt>
                <c:pt idx="142">
                  <c:v>103644733.24999999</c:v>
                </c:pt>
                <c:pt idx="143">
                  <c:v>103624728.44999999</c:v>
                </c:pt>
                <c:pt idx="144">
                  <c:v>103534452.32000001</c:v>
                </c:pt>
                <c:pt idx="145">
                  <c:v>103143908.51999998</c:v>
                </c:pt>
                <c:pt idx="146">
                  <c:v>100283967.39</c:v>
                </c:pt>
                <c:pt idx="147">
                  <c:v>99842981.269999996</c:v>
                </c:pt>
                <c:pt idx="148">
                  <c:v>97359935.620000005</c:v>
                </c:pt>
                <c:pt idx="149">
                  <c:v>97165224</c:v>
                </c:pt>
                <c:pt idx="150">
                  <c:v>93980227.670000017</c:v>
                </c:pt>
                <c:pt idx="151">
                  <c:v>94423207.37000002</c:v>
                </c:pt>
                <c:pt idx="152">
                  <c:v>92636826.980000004</c:v>
                </c:pt>
                <c:pt idx="153">
                  <c:v>92403260.709999993</c:v>
                </c:pt>
                <c:pt idx="154">
                  <c:v>92366944.480000004</c:v>
                </c:pt>
                <c:pt idx="155">
                  <c:v>92251762.899999991</c:v>
                </c:pt>
                <c:pt idx="156">
                  <c:v>90789777.669999987</c:v>
                </c:pt>
                <c:pt idx="157">
                  <c:v>109723792.53</c:v>
                </c:pt>
                <c:pt idx="158">
                  <c:v>126187488.94</c:v>
                </c:pt>
                <c:pt idx="159">
                  <c:v>125994299.30000001</c:v>
                </c:pt>
                <c:pt idx="160">
                  <c:v>134963324.13999999</c:v>
                </c:pt>
                <c:pt idx="161">
                  <c:v>137976962.25</c:v>
                </c:pt>
                <c:pt idx="162">
                  <c:v>137815376.77000001</c:v>
                </c:pt>
                <c:pt idx="163">
                  <c:v>137810893.48000002</c:v>
                </c:pt>
                <c:pt idx="164">
                  <c:v>136299259.31999999</c:v>
                </c:pt>
                <c:pt idx="165">
                  <c:v>135953396.50999999</c:v>
                </c:pt>
                <c:pt idx="166">
                  <c:v>138805833.84</c:v>
                </c:pt>
                <c:pt idx="167">
                  <c:v>223477001.82999998</c:v>
                </c:pt>
                <c:pt idx="168">
                  <c:v>223469414.97999999</c:v>
                </c:pt>
                <c:pt idx="169">
                  <c:v>223459704</c:v>
                </c:pt>
                <c:pt idx="170">
                  <c:v>223132308.94</c:v>
                </c:pt>
                <c:pt idx="171">
                  <c:v>231432449.87</c:v>
                </c:pt>
                <c:pt idx="172">
                  <c:v>225088702.63</c:v>
                </c:pt>
                <c:pt idx="173">
                  <c:v>155357224.13</c:v>
                </c:pt>
                <c:pt idx="174">
                  <c:v>155337637.72999999</c:v>
                </c:pt>
                <c:pt idx="175">
                  <c:v>158822169.56</c:v>
                </c:pt>
                <c:pt idx="176">
                  <c:v>158484278.56999999</c:v>
                </c:pt>
                <c:pt idx="177">
                  <c:v>158454268.57999998</c:v>
                </c:pt>
                <c:pt idx="178">
                  <c:v>158081755.11000001</c:v>
                </c:pt>
                <c:pt idx="179">
                  <c:v>158094666.77000001</c:v>
                </c:pt>
                <c:pt idx="180">
                  <c:v>161882975.09999999</c:v>
                </c:pt>
                <c:pt idx="181">
                  <c:v>160923978.09999999</c:v>
                </c:pt>
                <c:pt idx="182">
                  <c:v>160823995.72999999</c:v>
                </c:pt>
                <c:pt idx="183">
                  <c:v>160746249.26999998</c:v>
                </c:pt>
                <c:pt idx="184">
                  <c:v>170882075.08000001</c:v>
                </c:pt>
                <c:pt idx="185">
                  <c:v>171287190.34</c:v>
                </c:pt>
                <c:pt idx="186">
                  <c:v>162987358.72</c:v>
                </c:pt>
                <c:pt idx="187">
                  <c:v>162970707.65000001</c:v>
                </c:pt>
                <c:pt idx="188">
                  <c:v>162731633.44</c:v>
                </c:pt>
                <c:pt idx="189">
                  <c:v>128395716.15000001</c:v>
                </c:pt>
                <c:pt idx="190">
                  <c:v>129078386.89000002</c:v>
                </c:pt>
                <c:pt idx="191">
                  <c:v>127264531</c:v>
                </c:pt>
                <c:pt idx="192">
                  <c:v>124864137.06999999</c:v>
                </c:pt>
                <c:pt idx="193">
                  <c:v>124845142.88</c:v>
                </c:pt>
                <c:pt idx="194">
                  <c:v>122853029.39999999</c:v>
                </c:pt>
                <c:pt idx="195">
                  <c:v>112696036.38</c:v>
                </c:pt>
                <c:pt idx="196">
                  <c:v>111632604.22</c:v>
                </c:pt>
                <c:pt idx="197">
                  <c:v>123623570.72000001</c:v>
                </c:pt>
                <c:pt idx="198">
                  <c:v>123033096.54000001</c:v>
                </c:pt>
                <c:pt idx="199">
                  <c:v>115436937.36</c:v>
                </c:pt>
                <c:pt idx="200">
                  <c:v>115268827.61</c:v>
                </c:pt>
                <c:pt idx="201">
                  <c:v>122019277.42999999</c:v>
                </c:pt>
                <c:pt idx="202">
                  <c:v>121966052.72000001</c:v>
                </c:pt>
                <c:pt idx="203">
                  <c:v>121951622.25</c:v>
                </c:pt>
                <c:pt idx="204">
                  <c:v>137446160.60999998</c:v>
                </c:pt>
                <c:pt idx="205">
                  <c:v>137239445.70999998</c:v>
                </c:pt>
                <c:pt idx="206">
                  <c:v>137062045.70999998</c:v>
                </c:pt>
                <c:pt idx="207">
                  <c:v>132681670.64999999</c:v>
                </c:pt>
                <c:pt idx="208">
                  <c:v>131975656.36</c:v>
                </c:pt>
                <c:pt idx="209">
                  <c:v>129386608.23</c:v>
                </c:pt>
                <c:pt idx="210">
                  <c:v>129369513.94</c:v>
                </c:pt>
                <c:pt idx="211">
                  <c:v>129250460.15000001</c:v>
                </c:pt>
                <c:pt idx="212">
                  <c:v>129146448.67</c:v>
                </c:pt>
                <c:pt idx="213">
                  <c:v>126756348.09</c:v>
                </c:pt>
                <c:pt idx="214">
                  <c:v>125270079.44000001</c:v>
                </c:pt>
                <c:pt idx="215">
                  <c:v>123124817.48</c:v>
                </c:pt>
                <c:pt idx="216">
                  <c:v>122911274.47000001</c:v>
                </c:pt>
                <c:pt idx="217">
                  <c:v>122702140.38</c:v>
                </c:pt>
                <c:pt idx="218">
                  <c:v>127603333.56999999</c:v>
                </c:pt>
                <c:pt idx="219">
                  <c:v>127475613.8</c:v>
                </c:pt>
                <c:pt idx="220">
                  <c:v>126955149.05999999</c:v>
                </c:pt>
                <c:pt idx="221">
                  <c:v>105912343.61</c:v>
                </c:pt>
                <c:pt idx="222">
                  <c:v>105904595.13</c:v>
                </c:pt>
                <c:pt idx="223">
                  <c:v>113900270.86</c:v>
                </c:pt>
                <c:pt idx="224">
                  <c:v>113875496.86</c:v>
                </c:pt>
                <c:pt idx="225">
                  <c:v>113123604.89000002</c:v>
                </c:pt>
                <c:pt idx="226">
                  <c:v>113618926.77</c:v>
                </c:pt>
                <c:pt idx="227">
                  <c:v>113402020.38000001</c:v>
                </c:pt>
                <c:pt idx="228">
                  <c:v>115385929.94</c:v>
                </c:pt>
                <c:pt idx="229">
                  <c:v>115329664.11999999</c:v>
                </c:pt>
                <c:pt idx="230">
                  <c:v>114657966.02</c:v>
                </c:pt>
                <c:pt idx="231">
                  <c:v>114651886.03999999</c:v>
                </c:pt>
                <c:pt idx="232">
                  <c:v>113965966.91999999</c:v>
                </c:pt>
                <c:pt idx="233">
                  <c:v>110350138.17999999</c:v>
                </c:pt>
                <c:pt idx="234">
                  <c:v>106020375.28</c:v>
                </c:pt>
                <c:pt idx="235">
                  <c:v>105969603.22999999</c:v>
                </c:pt>
                <c:pt idx="236">
                  <c:v>119481748.09999999</c:v>
                </c:pt>
                <c:pt idx="237">
                  <c:v>107700953.61</c:v>
                </c:pt>
                <c:pt idx="238">
                  <c:v>112954417.94999999</c:v>
                </c:pt>
                <c:pt idx="239">
                  <c:v>112423042.27000001</c:v>
                </c:pt>
                <c:pt idx="240">
                  <c:v>112491875.33000001</c:v>
                </c:pt>
                <c:pt idx="241">
                  <c:v>112444821.52000001</c:v>
                </c:pt>
                <c:pt idx="242">
                  <c:v>117434993.29000001</c:v>
                </c:pt>
                <c:pt idx="243">
                  <c:v>117685743.26000001</c:v>
                </c:pt>
                <c:pt idx="244">
                  <c:v>118688396.14</c:v>
                </c:pt>
                <c:pt idx="245">
                  <c:v>118519131.28</c:v>
                </c:pt>
                <c:pt idx="246">
                  <c:v>118855072.14000002</c:v>
                </c:pt>
                <c:pt idx="247">
                  <c:v>119514064.67</c:v>
                </c:pt>
                <c:pt idx="248">
                  <c:v>120976361.01000001</c:v>
                </c:pt>
                <c:pt idx="249">
                  <c:v>106510899.5</c:v>
                </c:pt>
                <c:pt idx="250">
                  <c:v>106039763.3</c:v>
                </c:pt>
                <c:pt idx="251">
                  <c:v>114325498.19</c:v>
                </c:pt>
              </c:numCache>
            </c:numRef>
          </c:val>
          <c:smooth val="0"/>
        </c:ser>
        <c:ser>
          <c:idx val="2"/>
          <c:order val="2"/>
          <c:tx>
            <c:strRef>
              <c:f>REPORT!$C$5</c:f>
              <c:strCache>
                <c:ptCount val="1"/>
                <c:pt idx="0">
                  <c:v>4131 Q3</c:v>
                </c:pt>
              </c:strCache>
            </c:strRef>
          </c:tx>
          <c:marker>
            <c:symbol val="none"/>
          </c:marker>
          <c:cat>
            <c:numRef>
              <c:f>REPORT!$D$2:$IU$2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REPORT!$D$5:$IU$5</c:f>
              <c:numCache>
                <c:formatCode>_(* #,##0_);_(* \(#,##0\);_(* "-"??_);_(@_)</c:formatCode>
                <c:ptCount val="252"/>
                <c:pt idx="0">
                  <c:v>56615348.229999989</c:v>
                </c:pt>
                <c:pt idx="1">
                  <c:v>56002627.759999998</c:v>
                </c:pt>
                <c:pt idx="2">
                  <c:v>54288347.709999993</c:v>
                </c:pt>
                <c:pt idx="3">
                  <c:v>60882513.289999992</c:v>
                </c:pt>
                <c:pt idx="4">
                  <c:v>73805350.530000001</c:v>
                </c:pt>
                <c:pt idx="5">
                  <c:v>76898420.530000001</c:v>
                </c:pt>
                <c:pt idx="6">
                  <c:v>71210585.339999989</c:v>
                </c:pt>
                <c:pt idx="7">
                  <c:v>71374619.809999987</c:v>
                </c:pt>
                <c:pt idx="8">
                  <c:v>76243344.939999998</c:v>
                </c:pt>
                <c:pt idx="9">
                  <c:v>70438305.069999993</c:v>
                </c:pt>
                <c:pt idx="10">
                  <c:v>66395681.060000002</c:v>
                </c:pt>
                <c:pt idx="11">
                  <c:v>65923477.610000007</c:v>
                </c:pt>
                <c:pt idx="12">
                  <c:v>65845766.379999995</c:v>
                </c:pt>
                <c:pt idx="13">
                  <c:v>72148022.25999999</c:v>
                </c:pt>
                <c:pt idx="14">
                  <c:v>69757199.390000001</c:v>
                </c:pt>
                <c:pt idx="15">
                  <c:v>85893794.569999993</c:v>
                </c:pt>
                <c:pt idx="16">
                  <c:v>82170802.479999989</c:v>
                </c:pt>
                <c:pt idx="17">
                  <c:v>81827130.099999994</c:v>
                </c:pt>
                <c:pt idx="18">
                  <c:v>81534777.929999992</c:v>
                </c:pt>
                <c:pt idx="19">
                  <c:v>83160399.63000001</c:v>
                </c:pt>
                <c:pt idx="20">
                  <c:v>83479093.079999998</c:v>
                </c:pt>
                <c:pt idx="21">
                  <c:v>91030464.689999998</c:v>
                </c:pt>
                <c:pt idx="22">
                  <c:v>106115070.8</c:v>
                </c:pt>
                <c:pt idx="23">
                  <c:v>84748163.790000007</c:v>
                </c:pt>
                <c:pt idx="24">
                  <c:v>85827413.400000006</c:v>
                </c:pt>
                <c:pt idx="25">
                  <c:v>86696485.900000006</c:v>
                </c:pt>
                <c:pt idx="26">
                  <c:v>84775507.819999993</c:v>
                </c:pt>
                <c:pt idx="27">
                  <c:v>83747837.75999999</c:v>
                </c:pt>
                <c:pt idx="28">
                  <c:v>83932932.899999991</c:v>
                </c:pt>
                <c:pt idx="29">
                  <c:v>83806808.359999999</c:v>
                </c:pt>
                <c:pt idx="30">
                  <c:v>70715619.420000002</c:v>
                </c:pt>
                <c:pt idx="31">
                  <c:v>73832557.269999996</c:v>
                </c:pt>
                <c:pt idx="32">
                  <c:v>73748902.730000004</c:v>
                </c:pt>
                <c:pt idx="33">
                  <c:v>74180279.449999988</c:v>
                </c:pt>
                <c:pt idx="34">
                  <c:v>87593581.779999986</c:v>
                </c:pt>
                <c:pt idx="35">
                  <c:v>79358599.469999999</c:v>
                </c:pt>
                <c:pt idx="36">
                  <c:v>78581180.260000005</c:v>
                </c:pt>
                <c:pt idx="37">
                  <c:v>84115649.329999998</c:v>
                </c:pt>
                <c:pt idx="38">
                  <c:v>81731648.049999982</c:v>
                </c:pt>
                <c:pt idx="39">
                  <c:v>86638381.889999986</c:v>
                </c:pt>
                <c:pt idx="40">
                  <c:v>76359079.429999992</c:v>
                </c:pt>
                <c:pt idx="41">
                  <c:v>76703552.920000002</c:v>
                </c:pt>
                <c:pt idx="42">
                  <c:v>77360090.650000006</c:v>
                </c:pt>
                <c:pt idx="43">
                  <c:v>79523309.109999999</c:v>
                </c:pt>
                <c:pt idx="44">
                  <c:v>91338961.419999987</c:v>
                </c:pt>
                <c:pt idx="45">
                  <c:v>83819356.439999998</c:v>
                </c:pt>
                <c:pt idx="46">
                  <c:v>74266019.679999992</c:v>
                </c:pt>
                <c:pt idx="47">
                  <c:v>73814793.169999987</c:v>
                </c:pt>
                <c:pt idx="48">
                  <c:v>93128134.189999998</c:v>
                </c:pt>
                <c:pt idx="49">
                  <c:v>94741784.559999987</c:v>
                </c:pt>
                <c:pt idx="50">
                  <c:v>103924924.25999999</c:v>
                </c:pt>
                <c:pt idx="51">
                  <c:v>104146559.93000001</c:v>
                </c:pt>
                <c:pt idx="52">
                  <c:v>91721732.449999988</c:v>
                </c:pt>
                <c:pt idx="53">
                  <c:v>137964374.72999999</c:v>
                </c:pt>
                <c:pt idx="54">
                  <c:v>139651564.38999999</c:v>
                </c:pt>
                <c:pt idx="55">
                  <c:v>145896772.82999998</c:v>
                </c:pt>
                <c:pt idx="56">
                  <c:v>144978022.44</c:v>
                </c:pt>
                <c:pt idx="57">
                  <c:v>144798758.42999998</c:v>
                </c:pt>
                <c:pt idx="58">
                  <c:v>143179793.18000001</c:v>
                </c:pt>
                <c:pt idx="59">
                  <c:v>143454851.80000001</c:v>
                </c:pt>
                <c:pt idx="60">
                  <c:v>92988899.25</c:v>
                </c:pt>
                <c:pt idx="61">
                  <c:v>85356707.549999997</c:v>
                </c:pt>
                <c:pt idx="62">
                  <c:v>83062136.930000007</c:v>
                </c:pt>
                <c:pt idx="63">
                  <c:v>86965132.469999999</c:v>
                </c:pt>
                <c:pt idx="64">
                  <c:v>84257269.649999991</c:v>
                </c:pt>
                <c:pt idx="65">
                  <c:v>91353460.840000018</c:v>
                </c:pt>
                <c:pt idx="66">
                  <c:v>91707844.050000027</c:v>
                </c:pt>
                <c:pt idx="67">
                  <c:v>86317312.540000007</c:v>
                </c:pt>
                <c:pt idx="68">
                  <c:v>80997051.479999989</c:v>
                </c:pt>
                <c:pt idx="69">
                  <c:v>75911172.040000007</c:v>
                </c:pt>
                <c:pt idx="70">
                  <c:v>72329049.150000006</c:v>
                </c:pt>
                <c:pt idx="71">
                  <c:v>68536497.890000015</c:v>
                </c:pt>
                <c:pt idx="72">
                  <c:v>64320742.060000017</c:v>
                </c:pt>
                <c:pt idx="73">
                  <c:v>64238214.800000004</c:v>
                </c:pt>
                <c:pt idx="74">
                  <c:v>61388158.970000006</c:v>
                </c:pt>
                <c:pt idx="75">
                  <c:v>59927165.640000001</c:v>
                </c:pt>
                <c:pt idx="76">
                  <c:v>59495093.759999998</c:v>
                </c:pt>
                <c:pt idx="77">
                  <c:v>64677741.809999995</c:v>
                </c:pt>
                <c:pt idx="78">
                  <c:v>95118671.020000011</c:v>
                </c:pt>
                <c:pt idx="79">
                  <c:v>94714352.49000001</c:v>
                </c:pt>
                <c:pt idx="80">
                  <c:v>94764706.870000005</c:v>
                </c:pt>
                <c:pt idx="81">
                  <c:v>79509258.859999999</c:v>
                </c:pt>
                <c:pt idx="82">
                  <c:v>76672195.74000001</c:v>
                </c:pt>
                <c:pt idx="83">
                  <c:v>78787242.270000011</c:v>
                </c:pt>
                <c:pt idx="84">
                  <c:v>78711208.24000001</c:v>
                </c:pt>
                <c:pt idx="85">
                  <c:v>78694796.730000004</c:v>
                </c:pt>
                <c:pt idx="86">
                  <c:v>77361949.180000007</c:v>
                </c:pt>
                <c:pt idx="87">
                  <c:v>70732914.099999994</c:v>
                </c:pt>
                <c:pt idx="88">
                  <c:v>70637041.50999999</c:v>
                </c:pt>
                <c:pt idx="89">
                  <c:v>71306855.790000007</c:v>
                </c:pt>
                <c:pt idx="90">
                  <c:v>69971604.88000001</c:v>
                </c:pt>
                <c:pt idx="91">
                  <c:v>65821243.18999999</c:v>
                </c:pt>
                <c:pt idx="92">
                  <c:v>76523132.949999988</c:v>
                </c:pt>
                <c:pt idx="93">
                  <c:v>76306444.909999996</c:v>
                </c:pt>
                <c:pt idx="94">
                  <c:v>76767477.659999996</c:v>
                </c:pt>
                <c:pt idx="95">
                  <c:v>84578111.789999992</c:v>
                </c:pt>
                <c:pt idx="96">
                  <c:v>83076592.379999995</c:v>
                </c:pt>
                <c:pt idx="97">
                  <c:v>69771800.289999992</c:v>
                </c:pt>
                <c:pt idx="98">
                  <c:v>73388346.549999997</c:v>
                </c:pt>
                <c:pt idx="99">
                  <c:v>72747320.519999996</c:v>
                </c:pt>
                <c:pt idx="100">
                  <c:v>92319953.25</c:v>
                </c:pt>
                <c:pt idx="101">
                  <c:v>101291484.40000002</c:v>
                </c:pt>
                <c:pt idx="102">
                  <c:v>102370596.82999998</c:v>
                </c:pt>
                <c:pt idx="103">
                  <c:v>101042035.54000004</c:v>
                </c:pt>
                <c:pt idx="104">
                  <c:v>104929577.71000001</c:v>
                </c:pt>
                <c:pt idx="105">
                  <c:v>105985986.93000002</c:v>
                </c:pt>
                <c:pt idx="106">
                  <c:v>104926344.88999997</c:v>
                </c:pt>
                <c:pt idx="107">
                  <c:v>102149610.70999999</c:v>
                </c:pt>
                <c:pt idx="108">
                  <c:v>101397389.86999999</c:v>
                </c:pt>
                <c:pt idx="109">
                  <c:v>93441222.00999999</c:v>
                </c:pt>
                <c:pt idx="110">
                  <c:v>107339165.06999999</c:v>
                </c:pt>
                <c:pt idx="111">
                  <c:v>104801102.02</c:v>
                </c:pt>
                <c:pt idx="112">
                  <c:v>118581482.29000001</c:v>
                </c:pt>
                <c:pt idx="113">
                  <c:v>119402093.64000002</c:v>
                </c:pt>
                <c:pt idx="114">
                  <c:v>119060532.59000002</c:v>
                </c:pt>
                <c:pt idx="115">
                  <c:v>124283033.31000002</c:v>
                </c:pt>
                <c:pt idx="116">
                  <c:v>123749971.38000001</c:v>
                </c:pt>
                <c:pt idx="117">
                  <c:v>139760151.25999999</c:v>
                </c:pt>
                <c:pt idx="118">
                  <c:v>137519979.69</c:v>
                </c:pt>
                <c:pt idx="119">
                  <c:v>155557224.10999995</c:v>
                </c:pt>
                <c:pt idx="120">
                  <c:v>151001682.07999995</c:v>
                </c:pt>
                <c:pt idx="121">
                  <c:v>108310894.66</c:v>
                </c:pt>
                <c:pt idx="122">
                  <c:v>111334070.68000002</c:v>
                </c:pt>
                <c:pt idx="123">
                  <c:v>119161913.36999999</c:v>
                </c:pt>
                <c:pt idx="124">
                  <c:v>106912741.36</c:v>
                </c:pt>
                <c:pt idx="125">
                  <c:v>109576643.16000001</c:v>
                </c:pt>
                <c:pt idx="126">
                  <c:v>107472409.91000001</c:v>
                </c:pt>
                <c:pt idx="127">
                  <c:v>127632372.78</c:v>
                </c:pt>
                <c:pt idx="128">
                  <c:v>123283931.16</c:v>
                </c:pt>
                <c:pt idx="129">
                  <c:v>122042609.17</c:v>
                </c:pt>
                <c:pt idx="130">
                  <c:v>122037773.34000002</c:v>
                </c:pt>
                <c:pt idx="131">
                  <c:v>121280115.41000001</c:v>
                </c:pt>
                <c:pt idx="132">
                  <c:v>107825126.72</c:v>
                </c:pt>
                <c:pt idx="133">
                  <c:v>125163830.50000001</c:v>
                </c:pt>
                <c:pt idx="134">
                  <c:v>87604080.909999996</c:v>
                </c:pt>
                <c:pt idx="135">
                  <c:v>97793069.060000002</c:v>
                </c:pt>
                <c:pt idx="136">
                  <c:v>96898493.640000001</c:v>
                </c:pt>
                <c:pt idx="137">
                  <c:v>97043790.440000027</c:v>
                </c:pt>
                <c:pt idx="138">
                  <c:v>104951466.91</c:v>
                </c:pt>
                <c:pt idx="139">
                  <c:v>107293795.87</c:v>
                </c:pt>
                <c:pt idx="140">
                  <c:v>114951721.05</c:v>
                </c:pt>
                <c:pt idx="141">
                  <c:v>112155759.01000001</c:v>
                </c:pt>
                <c:pt idx="142">
                  <c:v>106391056.21000002</c:v>
                </c:pt>
                <c:pt idx="143">
                  <c:v>107292936.17</c:v>
                </c:pt>
                <c:pt idx="144">
                  <c:v>151778750.25</c:v>
                </c:pt>
                <c:pt idx="145">
                  <c:v>148109654.82999998</c:v>
                </c:pt>
                <c:pt idx="146">
                  <c:v>343478751.35000002</c:v>
                </c:pt>
                <c:pt idx="147">
                  <c:v>345037528.57999998</c:v>
                </c:pt>
                <c:pt idx="148">
                  <c:v>343751383.62</c:v>
                </c:pt>
                <c:pt idx="149">
                  <c:v>258699733.66000003</c:v>
                </c:pt>
                <c:pt idx="150">
                  <c:v>159898265.75999999</c:v>
                </c:pt>
                <c:pt idx="151">
                  <c:v>161044390.63</c:v>
                </c:pt>
                <c:pt idx="152">
                  <c:v>136884429.87</c:v>
                </c:pt>
                <c:pt idx="153">
                  <c:v>131509478.38</c:v>
                </c:pt>
                <c:pt idx="154">
                  <c:v>107997350.97000003</c:v>
                </c:pt>
                <c:pt idx="155">
                  <c:v>105062446.49000001</c:v>
                </c:pt>
                <c:pt idx="156">
                  <c:v>80293143.379999995</c:v>
                </c:pt>
                <c:pt idx="157">
                  <c:v>81160629.219999999</c:v>
                </c:pt>
                <c:pt idx="158">
                  <c:v>106130452.66999999</c:v>
                </c:pt>
                <c:pt idx="159">
                  <c:v>105743866.11</c:v>
                </c:pt>
                <c:pt idx="160">
                  <c:v>98031561.859999985</c:v>
                </c:pt>
                <c:pt idx="161">
                  <c:v>97913816.640000001</c:v>
                </c:pt>
                <c:pt idx="162">
                  <c:v>83102093.329999983</c:v>
                </c:pt>
                <c:pt idx="163">
                  <c:v>77644472.140000001</c:v>
                </c:pt>
                <c:pt idx="164">
                  <c:v>79670124.760000005</c:v>
                </c:pt>
                <c:pt idx="165">
                  <c:v>163634971.88</c:v>
                </c:pt>
                <c:pt idx="166">
                  <c:v>163649760.04000002</c:v>
                </c:pt>
                <c:pt idx="167">
                  <c:v>154619841.49000001</c:v>
                </c:pt>
                <c:pt idx="168">
                  <c:v>180776525.64000002</c:v>
                </c:pt>
                <c:pt idx="169">
                  <c:v>186141901.02000001</c:v>
                </c:pt>
                <c:pt idx="170">
                  <c:v>188336964.14999998</c:v>
                </c:pt>
                <c:pt idx="171">
                  <c:v>186012272.06</c:v>
                </c:pt>
                <c:pt idx="172">
                  <c:v>300377076.06999999</c:v>
                </c:pt>
                <c:pt idx="173">
                  <c:v>199853948.85000002</c:v>
                </c:pt>
                <c:pt idx="174">
                  <c:v>196462808.38</c:v>
                </c:pt>
                <c:pt idx="175">
                  <c:v>192359747.84</c:v>
                </c:pt>
                <c:pt idx="176">
                  <c:v>190356597.47</c:v>
                </c:pt>
                <c:pt idx="177">
                  <c:v>188637065.13</c:v>
                </c:pt>
                <c:pt idx="178">
                  <c:v>181335219.63</c:v>
                </c:pt>
                <c:pt idx="179">
                  <c:v>185012248.75</c:v>
                </c:pt>
                <c:pt idx="180">
                  <c:v>185157749.09</c:v>
                </c:pt>
                <c:pt idx="181">
                  <c:v>185760992.41999999</c:v>
                </c:pt>
                <c:pt idx="182">
                  <c:v>181562106.06999999</c:v>
                </c:pt>
                <c:pt idx="183">
                  <c:v>181181895.35000002</c:v>
                </c:pt>
                <c:pt idx="184">
                  <c:v>187236017.63</c:v>
                </c:pt>
                <c:pt idx="185">
                  <c:v>71231776.25999999</c:v>
                </c:pt>
                <c:pt idx="186">
                  <c:v>68947226.939999998</c:v>
                </c:pt>
                <c:pt idx="187">
                  <c:v>68060430.310000002</c:v>
                </c:pt>
                <c:pt idx="188">
                  <c:v>85299812.270000011</c:v>
                </c:pt>
                <c:pt idx="189">
                  <c:v>99091204.430000022</c:v>
                </c:pt>
                <c:pt idx="190">
                  <c:v>73718559.729999989</c:v>
                </c:pt>
                <c:pt idx="191">
                  <c:v>85600579.040000007</c:v>
                </c:pt>
                <c:pt idx="192">
                  <c:v>85722861.340000004</c:v>
                </c:pt>
                <c:pt idx="193">
                  <c:v>85159098.61999999</c:v>
                </c:pt>
                <c:pt idx="194">
                  <c:v>83651134.75999999</c:v>
                </c:pt>
                <c:pt idx="195">
                  <c:v>82457417.570000008</c:v>
                </c:pt>
                <c:pt idx="196">
                  <c:v>77958136.940000013</c:v>
                </c:pt>
                <c:pt idx="197">
                  <c:v>75042327.069999993</c:v>
                </c:pt>
                <c:pt idx="198">
                  <c:v>81391364.789999992</c:v>
                </c:pt>
                <c:pt idx="199">
                  <c:v>67963892.760000005</c:v>
                </c:pt>
                <c:pt idx="200">
                  <c:v>95336041.820000008</c:v>
                </c:pt>
                <c:pt idx="201">
                  <c:v>98590766.339999989</c:v>
                </c:pt>
                <c:pt idx="202">
                  <c:v>85912179.310000002</c:v>
                </c:pt>
                <c:pt idx="203">
                  <c:v>85354566.290000007</c:v>
                </c:pt>
                <c:pt idx="204">
                  <c:v>84892101.919999987</c:v>
                </c:pt>
                <c:pt idx="205">
                  <c:v>85506259.939999998</c:v>
                </c:pt>
                <c:pt idx="206">
                  <c:v>90787359.829999998</c:v>
                </c:pt>
                <c:pt idx="207">
                  <c:v>95388838.510000005</c:v>
                </c:pt>
                <c:pt idx="208">
                  <c:v>76791514.599999994</c:v>
                </c:pt>
                <c:pt idx="209">
                  <c:v>75540563.629999995</c:v>
                </c:pt>
                <c:pt idx="210">
                  <c:v>78132937.760000005</c:v>
                </c:pt>
                <c:pt idx="211">
                  <c:v>84398974.409999996</c:v>
                </c:pt>
                <c:pt idx="212">
                  <c:v>87210940.800000012</c:v>
                </c:pt>
                <c:pt idx="213">
                  <c:v>89667173.160000026</c:v>
                </c:pt>
                <c:pt idx="214">
                  <c:v>79372476.63000001</c:v>
                </c:pt>
                <c:pt idx="215">
                  <c:v>79965106.629999995</c:v>
                </c:pt>
                <c:pt idx="216">
                  <c:v>92378521.680000007</c:v>
                </c:pt>
                <c:pt idx="217">
                  <c:v>74030955.879999995</c:v>
                </c:pt>
                <c:pt idx="218">
                  <c:v>75131190.040000007</c:v>
                </c:pt>
                <c:pt idx="219">
                  <c:v>74972457.080000013</c:v>
                </c:pt>
                <c:pt idx="220">
                  <c:v>68176665.350000024</c:v>
                </c:pt>
                <c:pt idx="221">
                  <c:v>64121589.729999997</c:v>
                </c:pt>
                <c:pt idx="222">
                  <c:v>64210703.559999995</c:v>
                </c:pt>
                <c:pt idx="223">
                  <c:v>65903732.000000007</c:v>
                </c:pt>
                <c:pt idx="224">
                  <c:v>64581374.190000005</c:v>
                </c:pt>
                <c:pt idx="225">
                  <c:v>71606980.980000019</c:v>
                </c:pt>
                <c:pt idx="226">
                  <c:v>70323817.219999999</c:v>
                </c:pt>
                <c:pt idx="227">
                  <c:v>67079646.79999999</c:v>
                </c:pt>
                <c:pt idx="228">
                  <c:v>67160668.140000015</c:v>
                </c:pt>
                <c:pt idx="229">
                  <c:v>69423685.599999994</c:v>
                </c:pt>
                <c:pt idx="230">
                  <c:v>68484054.650000006</c:v>
                </c:pt>
                <c:pt idx="231">
                  <c:v>69486136.26000002</c:v>
                </c:pt>
                <c:pt idx="232">
                  <c:v>87645541.359999999</c:v>
                </c:pt>
                <c:pt idx="233">
                  <c:v>92713713.13000001</c:v>
                </c:pt>
                <c:pt idx="234">
                  <c:v>91315139.230000004</c:v>
                </c:pt>
                <c:pt idx="235">
                  <c:v>80398085.040000007</c:v>
                </c:pt>
                <c:pt idx="236">
                  <c:v>77521461.819999993</c:v>
                </c:pt>
                <c:pt idx="237">
                  <c:v>72671200.099999994</c:v>
                </c:pt>
                <c:pt idx="238">
                  <c:v>80437281.609999999</c:v>
                </c:pt>
                <c:pt idx="239">
                  <c:v>77637890.549999997</c:v>
                </c:pt>
                <c:pt idx="240">
                  <c:v>80275039.260000005</c:v>
                </c:pt>
                <c:pt idx="241">
                  <c:v>84203058.430000007</c:v>
                </c:pt>
                <c:pt idx="242">
                  <c:v>83825595.820000023</c:v>
                </c:pt>
                <c:pt idx="243">
                  <c:v>83554703.320000008</c:v>
                </c:pt>
                <c:pt idx="244">
                  <c:v>89509495.140000001</c:v>
                </c:pt>
                <c:pt idx="245">
                  <c:v>70906615.879999995</c:v>
                </c:pt>
                <c:pt idx="246">
                  <c:v>73733014.230000004</c:v>
                </c:pt>
                <c:pt idx="247">
                  <c:v>73988143.969999999</c:v>
                </c:pt>
                <c:pt idx="248">
                  <c:v>74214812.629999995</c:v>
                </c:pt>
                <c:pt idx="249">
                  <c:v>77259475.780000001</c:v>
                </c:pt>
                <c:pt idx="250">
                  <c:v>73434520.519999996</c:v>
                </c:pt>
                <c:pt idx="251">
                  <c:v>73822506.299999997</c:v>
                </c:pt>
              </c:numCache>
            </c:numRef>
          </c:val>
          <c:smooth val="0"/>
        </c:ser>
        <c:ser>
          <c:idx val="3"/>
          <c:order val="3"/>
          <c:tx>
            <c:strRef>
              <c:f>REPORT!$C$6</c:f>
              <c:strCache>
                <c:ptCount val="1"/>
                <c:pt idx="0">
                  <c:v>4131 Q4</c:v>
                </c:pt>
              </c:strCache>
            </c:strRef>
          </c:tx>
          <c:marker>
            <c:symbol val="none"/>
          </c:marker>
          <c:cat>
            <c:numRef>
              <c:f>REPORT!$D$2:$IU$2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REPORT!$D$6:$IU$6</c:f>
              <c:numCache>
                <c:formatCode>_(* #,##0_);_(* \(#,##0\);_(* "-"??_);_(@_)</c:formatCode>
                <c:ptCount val="252"/>
                <c:pt idx="0">
                  <c:v>75951655.859999999</c:v>
                </c:pt>
                <c:pt idx="1">
                  <c:v>75513931.330000013</c:v>
                </c:pt>
                <c:pt idx="2">
                  <c:v>75585987.810000002</c:v>
                </c:pt>
                <c:pt idx="3">
                  <c:v>72661686.109999985</c:v>
                </c:pt>
                <c:pt idx="4">
                  <c:v>74054068.650000006</c:v>
                </c:pt>
                <c:pt idx="5">
                  <c:v>73395564.310000002</c:v>
                </c:pt>
                <c:pt idx="6">
                  <c:v>147185287.57000002</c:v>
                </c:pt>
                <c:pt idx="7">
                  <c:v>110801455.69</c:v>
                </c:pt>
                <c:pt idx="8">
                  <c:v>99619376.060000017</c:v>
                </c:pt>
                <c:pt idx="9">
                  <c:v>79123360.250000015</c:v>
                </c:pt>
                <c:pt idx="10">
                  <c:v>90320948.809999987</c:v>
                </c:pt>
                <c:pt idx="11">
                  <c:v>196501413.94999999</c:v>
                </c:pt>
                <c:pt idx="12">
                  <c:v>222565227.41999999</c:v>
                </c:pt>
                <c:pt idx="13">
                  <c:v>62321066.840000011</c:v>
                </c:pt>
                <c:pt idx="14">
                  <c:v>62684125.079999991</c:v>
                </c:pt>
                <c:pt idx="15">
                  <c:v>65709501.510000028</c:v>
                </c:pt>
                <c:pt idx="16">
                  <c:v>69035622.340000004</c:v>
                </c:pt>
                <c:pt idx="17">
                  <c:v>65728358.100000001</c:v>
                </c:pt>
                <c:pt idx="18">
                  <c:v>78551308.679999992</c:v>
                </c:pt>
                <c:pt idx="19">
                  <c:v>65794191.039999984</c:v>
                </c:pt>
                <c:pt idx="20">
                  <c:v>79413002.35999997</c:v>
                </c:pt>
                <c:pt idx="21">
                  <c:v>75409289.679999992</c:v>
                </c:pt>
                <c:pt idx="22">
                  <c:v>75789155.920000002</c:v>
                </c:pt>
                <c:pt idx="23">
                  <c:v>77809955.139999986</c:v>
                </c:pt>
                <c:pt idx="24">
                  <c:v>77609167.529999986</c:v>
                </c:pt>
                <c:pt idx="25">
                  <c:v>110007804.11999999</c:v>
                </c:pt>
                <c:pt idx="26">
                  <c:v>93710105.949999988</c:v>
                </c:pt>
                <c:pt idx="27">
                  <c:v>76365768.870000005</c:v>
                </c:pt>
                <c:pt idx="28">
                  <c:v>77710247.479999989</c:v>
                </c:pt>
                <c:pt idx="29">
                  <c:v>73505203.460000008</c:v>
                </c:pt>
                <c:pt idx="30">
                  <c:v>71950158.670000002</c:v>
                </c:pt>
                <c:pt idx="31">
                  <c:v>70066988.439999998</c:v>
                </c:pt>
                <c:pt idx="32">
                  <c:v>70028075.479999989</c:v>
                </c:pt>
                <c:pt idx="33">
                  <c:v>67357831.570000008</c:v>
                </c:pt>
                <c:pt idx="34">
                  <c:v>66338155.81000001</c:v>
                </c:pt>
                <c:pt idx="35">
                  <c:v>72952657.069999993</c:v>
                </c:pt>
                <c:pt idx="36">
                  <c:v>75238658.969999984</c:v>
                </c:pt>
                <c:pt idx="37">
                  <c:v>71548049.589999989</c:v>
                </c:pt>
                <c:pt idx="38">
                  <c:v>68949316.969999999</c:v>
                </c:pt>
                <c:pt idx="39">
                  <c:v>87925400.329999998</c:v>
                </c:pt>
                <c:pt idx="40">
                  <c:v>81063640.469999984</c:v>
                </c:pt>
                <c:pt idx="41">
                  <c:v>74399518.749999985</c:v>
                </c:pt>
                <c:pt idx="42">
                  <c:v>84829534.569999993</c:v>
                </c:pt>
                <c:pt idx="43">
                  <c:v>77071041.179999992</c:v>
                </c:pt>
                <c:pt idx="44">
                  <c:v>74927119.899999991</c:v>
                </c:pt>
                <c:pt idx="45">
                  <c:v>75825800.349999979</c:v>
                </c:pt>
                <c:pt idx="46">
                  <c:v>76316359.769999981</c:v>
                </c:pt>
                <c:pt idx="47">
                  <c:v>77817552.579999968</c:v>
                </c:pt>
                <c:pt idx="48">
                  <c:v>72784357.519999996</c:v>
                </c:pt>
                <c:pt idx="49">
                  <c:v>73518515.719999999</c:v>
                </c:pt>
                <c:pt idx="50">
                  <c:v>72925236.119999975</c:v>
                </c:pt>
                <c:pt idx="51">
                  <c:v>100410957.61999997</c:v>
                </c:pt>
                <c:pt idx="52">
                  <c:v>97753345.919999987</c:v>
                </c:pt>
                <c:pt idx="53">
                  <c:v>83383037.00999999</c:v>
                </c:pt>
                <c:pt idx="54">
                  <c:v>82929146.480000004</c:v>
                </c:pt>
                <c:pt idx="55">
                  <c:v>81886876.600000024</c:v>
                </c:pt>
                <c:pt idx="56">
                  <c:v>104718266.86000001</c:v>
                </c:pt>
                <c:pt idx="57">
                  <c:v>106063833.84</c:v>
                </c:pt>
                <c:pt idx="58">
                  <c:v>85318620.689999998</c:v>
                </c:pt>
                <c:pt idx="59">
                  <c:v>81733361.329999998</c:v>
                </c:pt>
                <c:pt idx="60">
                  <c:v>86385673.019999996</c:v>
                </c:pt>
                <c:pt idx="61">
                  <c:v>76597415.790000021</c:v>
                </c:pt>
                <c:pt idx="62">
                  <c:v>81239457.509999976</c:v>
                </c:pt>
                <c:pt idx="63">
                  <c:v>81411890.379999995</c:v>
                </c:pt>
                <c:pt idx="64">
                  <c:v>80173337.799999997</c:v>
                </c:pt>
                <c:pt idx="65">
                  <c:v>75930363.769999996</c:v>
                </c:pt>
                <c:pt idx="66">
                  <c:v>74564471.949999973</c:v>
                </c:pt>
                <c:pt idx="67">
                  <c:v>76823418.459999979</c:v>
                </c:pt>
                <c:pt idx="68">
                  <c:v>78784430.429999948</c:v>
                </c:pt>
                <c:pt idx="69">
                  <c:v>108875320.96999998</c:v>
                </c:pt>
                <c:pt idx="70">
                  <c:v>81001336.839999989</c:v>
                </c:pt>
                <c:pt idx="71">
                  <c:v>78867917.060000002</c:v>
                </c:pt>
                <c:pt idx="72">
                  <c:v>72709521.159999996</c:v>
                </c:pt>
                <c:pt idx="73">
                  <c:v>74335119.699999988</c:v>
                </c:pt>
                <c:pt idx="74">
                  <c:v>70251898.989999995</c:v>
                </c:pt>
                <c:pt idx="75">
                  <c:v>88081849.030000016</c:v>
                </c:pt>
                <c:pt idx="76">
                  <c:v>70483041.719999984</c:v>
                </c:pt>
                <c:pt idx="77">
                  <c:v>88421857.449999988</c:v>
                </c:pt>
                <c:pt idx="78">
                  <c:v>73392322.389999986</c:v>
                </c:pt>
                <c:pt idx="79">
                  <c:v>76038202.609999985</c:v>
                </c:pt>
                <c:pt idx="80">
                  <c:v>70892137.539999977</c:v>
                </c:pt>
                <c:pt idx="81">
                  <c:v>86600352.390000001</c:v>
                </c:pt>
                <c:pt idx="82">
                  <c:v>68602500.549999982</c:v>
                </c:pt>
                <c:pt idx="83">
                  <c:v>81823108.129999995</c:v>
                </c:pt>
                <c:pt idx="84">
                  <c:v>69021826.329999983</c:v>
                </c:pt>
                <c:pt idx="85">
                  <c:v>76512059.079999998</c:v>
                </c:pt>
                <c:pt idx="86">
                  <c:v>83306379.929999977</c:v>
                </c:pt>
                <c:pt idx="87">
                  <c:v>110283644.11</c:v>
                </c:pt>
                <c:pt idx="88">
                  <c:v>80397025.279999986</c:v>
                </c:pt>
                <c:pt idx="89">
                  <c:v>84375227.059999987</c:v>
                </c:pt>
                <c:pt idx="90">
                  <c:v>78329551.25999999</c:v>
                </c:pt>
                <c:pt idx="91">
                  <c:v>77416353.069999978</c:v>
                </c:pt>
                <c:pt idx="92">
                  <c:v>73715928.169999987</c:v>
                </c:pt>
                <c:pt idx="93">
                  <c:v>65852820.309999987</c:v>
                </c:pt>
                <c:pt idx="94">
                  <c:v>65183621.73999998</c:v>
                </c:pt>
                <c:pt idx="95">
                  <c:v>66088470.839999981</c:v>
                </c:pt>
                <c:pt idx="96">
                  <c:v>63769669.669999987</c:v>
                </c:pt>
                <c:pt idx="97">
                  <c:v>66167461.709999979</c:v>
                </c:pt>
                <c:pt idx="98">
                  <c:v>63181395.719999991</c:v>
                </c:pt>
                <c:pt idx="99">
                  <c:v>66659245.479999997</c:v>
                </c:pt>
                <c:pt idx="100">
                  <c:v>63082382.779999986</c:v>
                </c:pt>
                <c:pt idx="101">
                  <c:v>65571004.139999978</c:v>
                </c:pt>
                <c:pt idx="102">
                  <c:v>67010010.210000001</c:v>
                </c:pt>
                <c:pt idx="103">
                  <c:v>87425594.99000001</c:v>
                </c:pt>
                <c:pt idx="104">
                  <c:v>81155901.5</c:v>
                </c:pt>
                <c:pt idx="105">
                  <c:v>82275847.240000024</c:v>
                </c:pt>
                <c:pt idx="106">
                  <c:v>82799477.040000007</c:v>
                </c:pt>
                <c:pt idx="107">
                  <c:v>82431805.070000008</c:v>
                </c:pt>
                <c:pt idx="108">
                  <c:v>82115625.099999979</c:v>
                </c:pt>
                <c:pt idx="109">
                  <c:v>92879131.009999961</c:v>
                </c:pt>
                <c:pt idx="110">
                  <c:v>90019179.719999969</c:v>
                </c:pt>
                <c:pt idx="111">
                  <c:v>139143917.71999997</c:v>
                </c:pt>
                <c:pt idx="112">
                  <c:v>136602911.65999997</c:v>
                </c:pt>
                <c:pt idx="113">
                  <c:v>128294755.95999998</c:v>
                </c:pt>
                <c:pt idx="114">
                  <c:v>140248598.79999992</c:v>
                </c:pt>
                <c:pt idx="115">
                  <c:v>129979470.63999996</c:v>
                </c:pt>
                <c:pt idx="116">
                  <c:v>131720409.36999999</c:v>
                </c:pt>
                <c:pt idx="117">
                  <c:v>128740385.14</c:v>
                </c:pt>
                <c:pt idx="118">
                  <c:v>124769778.88</c:v>
                </c:pt>
                <c:pt idx="119">
                  <c:v>190875410.84999999</c:v>
                </c:pt>
                <c:pt idx="120">
                  <c:v>82500887.699999988</c:v>
                </c:pt>
                <c:pt idx="121">
                  <c:v>85529851.5</c:v>
                </c:pt>
                <c:pt idx="122">
                  <c:v>95890871.229999959</c:v>
                </c:pt>
                <c:pt idx="123">
                  <c:v>107074908.79999997</c:v>
                </c:pt>
                <c:pt idx="124">
                  <c:v>103970716.56999996</c:v>
                </c:pt>
                <c:pt idx="125">
                  <c:v>107448399.79999995</c:v>
                </c:pt>
                <c:pt idx="126">
                  <c:v>127742325.39999998</c:v>
                </c:pt>
                <c:pt idx="127">
                  <c:v>131240020.20999998</c:v>
                </c:pt>
                <c:pt idx="128">
                  <c:v>115000513.37999998</c:v>
                </c:pt>
                <c:pt idx="129">
                  <c:v>113884694.42999996</c:v>
                </c:pt>
                <c:pt idx="130">
                  <c:v>114160171.47</c:v>
                </c:pt>
                <c:pt idx="131">
                  <c:v>117121915.78999998</c:v>
                </c:pt>
                <c:pt idx="132">
                  <c:v>111076170.35999997</c:v>
                </c:pt>
                <c:pt idx="133">
                  <c:v>99204875.659999967</c:v>
                </c:pt>
                <c:pt idx="134">
                  <c:v>99342789.389999971</c:v>
                </c:pt>
                <c:pt idx="135">
                  <c:v>93627334.35999997</c:v>
                </c:pt>
                <c:pt idx="136">
                  <c:v>105849484.7</c:v>
                </c:pt>
                <c:pt idx="137">
                  <c:v>108479164.07000001</c:v>
                </c:pt>
                <c:pt idx="138">
                  <c:v>116393474.85999998</c:v>
                </c:pt>
                <c:pt idx="139">
                  <c:v>104086309.74999999</c:v>
                </c:pt>
                <c:pt idx="140">
                  <c:v>97268155.129999965</c:v>
                </c:pt>
                <c:pt idx="141">
                  <c:v>98396403.049999982</c:v>
                </c:pt>
                <c:pt idx="142">
                  <c:v>137503991.00999999</c:v>
                </c:pt>
                <c:pt idx="143">
                  <c:v>136901570.72999996</c:v>
                </c:pt>
                <c:pt idx="144">
                  <c:v>107540619.06999995</c:v>
                </c:pt>
                <c:pt idx="145">
                  <c:v>93630578.059999987</c:v>
                </c:pt>
                <c:pt idx="146">
                  <c:v>89967662.709999993</c:v>
                </c:pt>
                <c:pt idx="147">
                  <c:v>89988161.539999992</c:v>
                </c:pt>
                <c:pt idx="148">
                  <c:v>95446486.139999956</c:v>
                </c:pt>
                <c:pt idx="149">
                  <c:v>96993190.839999959</c:v>
                </c:pt>
                <c:pt idx="150">
                  <c:v>103536900.99999997</c:v>
                </c:pt>
                <c:pt idx="151">
                  <c:v>102366099.59999999</c:v>
                </c:pt>
                <c:pt idx="152">
                  <c:v>106310576.33999997</c:v>
                </c:pt>
                <c:pt idx="153">
                  <c:v>104966766.55</c:v>
                </c:pt>
                <c:pt idx="154">
                  <c:v>177820086.65000004</c:v>
                </c:pt>
                <c:pt idx="155">
                  <c:v>154265445.63999996</c:v>
                </c:pt>
                <c:pt idx="156">
                  <c:v>99812371.099999994</c:v>
                </c:pt>
                <c:pt idx="157">
                  <c:v>102553301.42999996</c:v>
                </c:pt>
                <c:pt idx="158">
                  <c:v>97734575.969999969</c:v>
                </c:pt>
                <c:pt idx="159">
                  <c:v>97311364.209999993</c:v>
                </c:pt>
                <c:pt idx="160">
                  <c:v>98309763.789999977</c:v>
                </c:pt>
                <c:pt idx="161">
                  <c:v>124359949.49999997</c:v>
                </c:pt>
                <c:pt idx="162">
                  <c:v>156555800.54999995</c:v>
                </c:pt>
                <c:pt idx="163">
                  <c:v>94925915.899999961</c:v>
                </c:pt>
                <c:pt idx="164">
                  <c:v>90819488.059999973</c:v>
                </c:pt>
                <c:pt idx="165">
                  <c:v>113279200.47999999</c:v>
                </c:pt>
                <c:pt idx="166">
                  <c:v>88957965.139999941</c:v>
                </c:pt>
                <c:pt idx="167">
                  <c:v>89289734.849999994</c:v>
                </c:pt>
                <c:pt idx="168">
                  <c:v>159351473.05000001</c:v>
                </c:pt>
                <c:pt idx="169">
                  <c:v>170411162.34999999</c:v>
                </c:pt>
                <c:pt idx="170">
                  <c:v>185063098.80000001</c:v>
                </c:pt>
                <c:pt idx="171">
                  <c:v>183131211.05999997</c:v>
                </c:pt>
                <c:pt idx="172">
                  <c:v>183298634.56999999</c:v>
                </c:pt>
                <c:pt idx="173">
                  <c:v>99328174.99000001</c:v>
                </c:pt>
                <c:pt idx="174">
                  <c:v>94884270.619999975</c:v>
                </c:pt>
                <c:pt idx="175">
                  <c:v>94480595.579999983</c:v>
                </c:pt>
                <c:pt idx="176">
                  <c:v>95798343.959999993</c:v>
                </c:pt>
                <c:pt idx="177">
                  <c:v>140031346.59000003</c:v>
                </c:pt>
                <c:pt idx="178">
                  <c:v>92788556.789999977</c:v>
                </c:pt>
                <c:pt idx="179">
                  <c:v>92859261.149999991</c:v>
                </c:pt>
                <c:pt idx="180">
                  <c:v>96918387.909999952</c:v>
                </c:pt>
                <c:pt idx="181">
                  <c:v>97277136.529999956</c:v>
                </c:pt>
                <c:pt idx="182">
                  <c:v>94053484.499999985</c:v>
                </c:pt>
                <c:pt idx="183">
                  <c:v>88802124.079999998</c:v>
                </c:pt>
                <c:pt idx="184">
                  <c:v>86569681.469999984</c:v>
                </c:pt>
                <c:pt idx="185">
                  <c:v>89503845.779999956</c:v>
                </c:pt>
                <c:pt idx="186">
                  <c:v>165463925.28</c:v>
                </c:pt>
                <c:pt idx="187">
                  <c:v>103628033.58999999</c:v>
                </c:pt>
                <c:pt idx="188">
                  <c:v>100634308.68000002</c:v>
                </c:pt>
                <c:pt idx="189">
                  <c:v>202187879.94000003</c:v>
                </c:pt>
                <c:pt idx="190">
                  <c:v>152323974.71999997</c:v>
                </c:pt>
                <c:pt idx="191">
                  <c:v>106397223.32000001</c:v>
                </c:pt>
                <c:pt idx="192">
                  <c:v>111601173.51999997</c:v>
                </c:pt>
                <c:pt idx="193">
                  <c:v>103521145.20999998</c:v>
                </c:pt>
                <c:pt idx="194">
                  <c:v>103948713.80000001</c:v>
                </c:pt>
                <c:pt idx="195">
                  <c:v>104188168.80000001</c:v>
                </c:pt>
                <c:pt idx="196">
                  <c:v>111510039.33999999</c:v>
                </c:pt>
                <c:pt idx="197">
                  <c:v>137390057.92000002</c:v>
                </c:pt>
                <c:pt idx="198">
                  <c:v>141394581.05999994</c:v>
                </c:pt>
                <c:pt idx="199">
                  <c:v>127917266.75999995</c:v>
                </c:pt>
                <c:pt idx="200">
                  <c:v>138937928.33000001</c:v>
                </c:pt>
                <c:pt idx="201">
                  <c:v>154740315.82000002</c:v>
                </c:pt>
                <c:pt idx="202">
                  <c:v>149895457.13</c:v>
                </c:pt>
                <c:pt idx="203">
                  <c:v>150527013.88000003</c:v>
                </c:pt>
                <c:pt idx="204">
                  <c:v>146537761.5</c:v>
                </c:pt>
                <c:pt idx="205">
                  <c:v>120539556.41000003</c:v>
                </c:pt>
                <c:pt idx="206">
                  <c:v>120295715.58999999</c:v>
                </c:pt>
                <c:pt idx="207">
                  <c:v>121473454.54999998</c:v>
                </c:pt>
                <c:pt idx="208">
                  <c:v>137071957.16000003</c:v>
                </c:pt>
                <c:pt idx="209">
                  <c:v>117503795.80000006</c:v>
                </c:pt>
                <c:pt idx="210">
                  <c:v>86218929.61999999</c:v>
                </c:pt>
                <c:pt idx="211">
                  <c:v>96320800.429999992</c:v>
                </c:pt>
                <c:pt idx="212">
                  <c:v>89834656.420000002</c:v>
                </c:pt>
                <c:pt idx="213">
                  <c:v>97140751.089999989</c:v>
                </c:pt>
                <c:pt idx="214">
                  <c:v>97685079.360000029</c:v>
                </c:pt>
                <c:pt idx="215">
                  <c:v>94121953.980000004</c:v>
                </c:pt>
                <c:pt idx="216">
                  <c:v>93843834.589999989</c:v>
                </c:pt>
                <c:pt idx="217">
                  <c:v>118789310.2</c:v>
                </c:pt>
                <c:pt idx="218">
                  <c:v>141411125.64999998</c:v>
                </c:pt>
                <c:pt idx="219">
                  <c:v>198194835.38</c:v>
                </c:pt>
                <c:pt idx="220">
                  <c:v>163602283.35999998</c:v>
                </c:pt>
                <c:pt idx="221">
                  <c:v>160806960.78999996</c:v>
                </c:pt>
                <c:pt idx="222">
                  <c:v>160733830.94999996</c:v>
                </c:pt>
                <c:pt idx="223">
                  <c:v>135598198.13999999</c:v>
                </c:pt>
                <c:pt idx="224">
                  <c:v>105333501.98000002</c:v>
                </c:pt>
                <c:pt idx="225">
                  <c:v>104824793.74999999</c:v>
                </c:pt>
                <c:pt idx="226">
                  <c:v>113773159.38</c:v>
                </c:pt>
                <c:pt idx="227">
                  <c:v>96242679.99999997</c:v>
                </c:pt>
                <c:pt idx="228">
                  <c:v>90910492.090000004</c:v>
                </c:pt>
                <c:pt idx="229">
                  <c:v>91775375.269999996</c:v>
                </c:pt>
                <c:pt idx="230">
                  <c:v>97745691.609999999</c:v>
                </c:pt>
                <c:pt idx="231">
                  <c:v>106939733.00000004</c:v>
                </c:pt>
                <c:pt idx="232">
                  <c:v>106526349.52000003</c:v>
                </c:pt>
                <c:pt idx="233">
                  <c:v>109270265.62</c:v>
                </c:pt>
                <c:pt idx="234">
                  <c:v>104761684.36</c:v>
                </c:pt>
                <c:pt idx="235">
                  <c:v>108345636.13000001</c:v>
                </c:pt>
                <c:pt idx="236">
                  <c:v>115037548.44000001</c:v>
                </c:pt>
                <c:pt idx="237">
                  <c:v>115776885.02</c:v>
                </c:pt>
                <c:pt idx="238">
                  <c:v>113618203.74000002</c:v>
                </c:pt>
                <c:pt idx="239">
                  <c:v>109915839.29000001</c:v>
                </c:pt>
                <c:pt idx="240">
                  <c:v>108790309.47000003</c:v>
                </c:pt>
                <c:pt idx="241">
                  <c:v>104935799.79000001</c:v>
                </c:pt>
                <c:pt idx="242">
                  <c:v>106237758.57000001</c:v>
                </c:pt>
                <c:pt idx="243">
                  <c:v>104563725.14999999</c:v>
                </c:pt>
                <c:pt idx="244">
                  <c:v>111869837.07000001</c:v>
                </c:pt>
                <c:pt idx="245">
                  <c:v>123902561.82000001</c:v>
                </c:pt>
                <c:pt idx="246">
                  <c:v>93866241.440000013</c:v>
                </c:pt>
                <c:pt idx="247">
                  <c:v>94136293.890000001</c:v>
                </c:pt>
                <c:pt idx="248">
                  <c:v>96030757.639999986</c:v>
                </c:pt>
                <c:pt idx="249">
                  <c:v>82476056.650000006</c:v>
                </c:pt>
                <c:pt idx="250">
                  <c:v>81113094.659999996</c:v>
                </c:pt>
                <c:pt idx="251">
                  <c:v>85003349.74999997</c:v>
                </c:pt>
              </c:numCache>
            </c:numRef>
          </c:val>
          <c:smooth val="0"/>
        </c:ser>
        <c:ser>
          <c:idx val="4"/>
          <c:order val="4"/>
          <c:tx>
            <c:strRef>
              <c:f>REPORT!$C$7</c:f>
              <c:strCache>
                <c:ptCount val="1"/>
                <c:pt idx="0">
                  <c:v>4131 Q5</c:v>
                </c:pt>
              </c:strCache>
            </c:strRef>
          </c:tx>
          <c:marker>
            <c:symbol val="none"/>
          </c:marker>
          <c:cat>
            <c:numRef>
              <c:f>REPORT!$D$2:$IU$2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REPORT!$D$7:$IU$7</c:f>
              <c:numCache>
                <c:formatCode>_(* #,##0_);_(* \(#,##0\);_(* "-"??_);_(@_)</c:formatCode>
                <c:ptCount val="252"/>
                <c:pt idx="0">
                  <c:v>50314982.409999996</c:v>
                </c:pt>
                <c:pt idx="1">
                  <c:v>90786892.749999911</c:v>
                </c:pt>
                <c:pt idx="2">
                  <c:v>93333731.10999997</c:v>
                </c:pt>
                <c:pt idx="3">
                  <c:v>69933949.309999943</c:v>
                </c:pt>
                <c:pt idx="4">
                  <c:v>51721002.469999984</c:v>
                </c:pt>
                <c:pt idx="5">
                  <c:v>47453592.259999983</c:v>
                </c:pt>
                <c:pt idx="6">
                  <c:v>48421880.340000011</c:v>
                </c:pt>
                <c:pt idx="7">
                  <c:v>48737748.43</c:v>
                </c:pt>
                <c:pt idx="8">
                  <c:v>51355409.970000021</c:v>
                </c:pt>
                <c:pt idx="9">
                  <c:v>45826139.890000001</c:v>
                </c:pt>
                <c:pt idx="10">
                  <c:v>47505617.680000037</c:v>
                </c:pt>
                <c:pt idx="11">
                  <c:v>48845741.490000024</c:v>
                </c:pt>
                <c:pt idx="12">
                  <c:v>46797367.790000059</c:v>
                </c:pt>
                <c:pt idx="13">
                  <c:v>44930342.060000055</c:v>
                </c:pt>
                <c:pt idx="14">
                  <c:v>46345016.580000021</c:v>
                </c:pt>
                <c:pt idx="15">
                  <c:v>44874417.609999992</c:v>
                </c:pt>
                <c:pt idx="16">
                  <c:v>45516048.720000006</c:v>
                </c:pt>
                <c:pt idx="17">
                  <c:v>44557640.870000005</c:v>
                </c:pt>
                <c:pt idx="18">
                  <c:v>46753770.760000013</c:v>
                </c:pt>
                <c:pt idx="19">
                  <c:v>44953026.350000001</c:v>
                </c:pt>
                <c:pt idx="20">
                  <c:v>45834406.379999973</c:v>
                </c:pt>
                <c:pt idx="21">
                  <c:v>56647317.280000038</c:v>
                </c:pt>
                <c:pt idx="22">
                  <c:v>47679304.43</c:v>
                </c:pt>
                <c:pt idx="23">
                  <c:v>47319254.600000001</c:v>
                </c:pt>
                <c:pt idx="24">
                  <c:v>44269185.719999984</c:v>
                </c:pt>
                <c:pt idx="25">
                  <c:v>47221895.99000001</c:v>
                </c:pt>
                <c:pt idx="26">
                  <c:v>45663378.969999954</c:v>
                </c:pt>
                <c:pt idx="27">
                  <c:v>42383086.009999953</c:v>
                </c:pt>
                <c:pt idx="28">
                  <c:v>44567186.139999963</c:v>
                </c:pt>
                <c:pt idx="29">
                  <c:v>42633532.889999948</c:v>
                </c:pt>
                <c:pt idx="30">
                  <c:v>51763881.839999966</c:v>
                </c:pt>
                <c:pt idx="31">
                  <c:v>48107356.019999988</c:v>
                </c:pt>
                <c:pt idx="32">
                  <c:v>47298991.949999996</c:v>
                </c:pt>
                <c:pt idx="33">
                  <c:v>42721615.980000012</c:v>
                </c:pt>
                <c:pt idx="34">
                  <c:v>45382147.589999989</c:v>
                </c:pt>
                <c:pt idx="35">
                  <c:v>43457994.339999996</c:v>
                </c:pt>
                <c:pt idx="36">
                  <c:v>46168584.670000017</c:v>
                </c:pt>
                <c:pt idx="37">
                  <c:v>44822624.940000005</c:v>
                </c:pt>
                <c:pt idx="38">
                  <c:v>43575790.95000001</c:v>
                </c:pt>
                <c:pt idx="39">
                  <c:v>48180179.450000003</c:v>
                </c:pt>
                <c:pt idx="40">
                  <c:v>51573685.089999996</c:v>
                </c:pt>
                <c:pt idx="41">
                  <c:v>54298994.210000008</c:v>
                </c:pt>
                <c:pt idx="42">
                  <c:v>49768671.680000015</c:v>
                </c:pt>
                <c:pt idx="43">
                  <c:v>53160109.95000001</c:v>
                </c:pt>
                <c:pt idx="44">
                  <c:v>49935868.650000021</c:v>
                </c:pt>
                <c:pt idx="45">
                  <c:v>48541079.630000003</c:v>
                </c:pt>
                <c:pt idx="46">
                  <c:v>53039986.670000009</c:v>
                </c:pt>
                <c:pt idx="47">
                  <c:v>68841896.209999934</c:v>
                </c:pt>
                <c:pt idx="48">
                  <c:v>43830197.719999984</c:v>
                </c:pt>
                <c:pt idx="49">
                  <c:v>43920212.539999984</c:v>
                </c:pt>
                <c:pt idx="50">
                  <c:v>43865195.979999974</c:v>
                </c:pt>
                <c:pt idx="51">
                  <c:v>47240335.88000001</c:v>
                </c:pt>
                <c:pt idx="52">
                  <c:v>45097765.309999965</c:v>
                </c:pt>
                <c:pt idx="53">
                  <c:v>47029528.139999971</c:v>
                </c:pt>
                <c:pt idx="54">
                  <c:v>48384002.260000005</c:v>
                </c:pt>
                <c:pt idx="55">
                  <c:v>53750229.649999984</c:v>
                </c:pt>
                <c:pt idx="56">
                  <c:v>51628357.85999997</c:v>
                </c:pt>
                <c:pt idx="57">
                  <c:v>51091675.440000013</c:v>
                </c:pt>
                <c:pt idx="58">
                  <c:v>49654694.029999994</c:v>
                </c:pt>
                <c:pt idx="59">
                  <c:v>46169489.520000003</c:v>
                </c:pt>
                <c:pt idx="60">
                  <c:v>47116463.089999981</c:v>
                </c:pt>
                <c:pt idx="61">
                  <c:v>46996292.299999967</c:v>
                </c:pt>
                <c:pt idx="62">
                  <c:v>45050471.559999965</c:v>
                </c:pt>
                <c:pt idx="63">
                  <c:v>45664270.73999995</c:v>
                </c:pt>
                <c:pt idx="64">
                  <c:v>50495149.919999957</c:v>
                </c:pt>
                <c:pt idx="65">
                  <c:v>52844072.449999928</c:v>
                </c:pt>
                <c:pt idx="66">
                  <c:v>55546271.629999951</c:v>
                </c:pt>
                <c:pt idx="67">
                  <c:v>52248300.419999987</c:v>
                </c:pt>
                <c:pt idx="68">
                  <c:v>45861572.289999992</c:v>
                </c:pt>
                <c:pt idx="69">
                  <c:v>45891211.719999976</c:v>
                </c:pt>
                <c:pt idx="70">
                  <c:v>48671742.849999987</c:v>
                </c:pt>
                <c:pt idx="71">
                  <c:v>45134644.539999977</c:v>
                </c:pt>
                <c:pt idx="72">
                  <c:v>44993497.889999941</c:v>
                </c:pt>
                <c:pt idx="73">
                  <c:v>43982630.849999957</c:v>
                </c:pt>
                <c:pt idx="74">
                  <c:v>42969680.299999967</c:v>
                </c:pt>
                <c:pt idx="75">
                  <c:v>42365608.589999966</c:v>
                </c:pt>
                <c:pt idx="76">
                  <c:v>42641116.909999974</c:v>
                </c:pt>
                <c:pt idx="77">
                  <c:v>44841917.519999981</c:v>
                </c:pt>
                <c:pt idx="78">
                  <c:v>42471087.079999961</c:v>
                </c:pt>
                <c:pt idx="79">
                  <c:v>43777519.279999964</c:v>
                </c:pt>
                <c:pt idx="80">
                  <c:v>46457376.009999968</c:v>
                </c:pt>
                <c:pt idx="81">
                  <c:v>45980496.729999974</c:v>
                </c:pt>
                <c:pt idx="82">
                  <c:v>44109289.959999979</c:v>
                </c:pt>
                <c:pt idx="83">
                  <c:v>42325304.029999949</c:v>
                </c:pt>
                <c:pt idx="84">
                  <c:v>42893536.489999957</c:v>
                </c:pt>
                <c:pt idx="85">
                  <c:v>44504344.579999961</c:v>
                </c:pt>
                <c:pt idx="86">
                  <c:v>43735954.50999999</c:v>
                </c:pt>
                <c:pt idx="87">
                  <c:v>66633813.000000015</c:v>
                </c:pt>
                <c:pt idx="88">
                  <c:v>51997202.670000017</c:v>
                </c:pt>
                <c:pt idx="89">
                  <c:v>51335645.419999994</c:v>
                </c:pt>
                <c:pt idx="90">
                  <c:v>53308056.320000015</c:v>
                </c:pt>
                <c:pt idx="91">
                  <c:v>52803668.039999999</c:v>
                </c:pt>
                <c:pt idx="92">
                  <c:v>56603930.160000004</c:v>
                </c:pt>
                <c:pt idx="93">
                  <c:v>58541911.29999999</c:v>
                </c:pt>
                <c:pt idx="94">
                  <c:v>53775397.269999996</c:v>
                </c:pt>
                <c:pt idx="95">
                  <c:v>45520251.420000002</c:v>
                </c:pt>
                <c:pt idx="96">
                  <c:v>42300268.540000007</c:v>
                </c:pt>
                <c:pt idx="97">
                  <c:v>42049092.609999999</c:v>
                </c:pt>
                <c:pt idx="98">
                  <c:v>40889118.279999994</c:v>
                </c:pt>
                <c:pt idx="99">
                  <c:v>45374284.939999968</c:v>
                </c:pt>
                <c:pt idx="100">
                  <c:v>44402473.139999971</c:v>
                </c:pt>
                <c:pt idx="101">
                  <c:v>49348826.909999952</c:v>
                </c:pt>
                <c:pt idx="102">
                  <c:v>47882767.099999964</c:v>
                </c:pt>
                <c:pt idx="103">
                  <c:v>43469085.529999986</c:v>
                </c:pt>
                <c:pt idx="104">
                  <c:v>45255656.989999987</c:v>
                </c:pt>
                <c:pt idx="105">
                  <c:v>44258078.139999963</c:v>
                </c:pt>
                <c:pt idx="106">
                  <c:v>45738059.779999986</c:v>
                </c:pt>
                <c:pt idx="107">
                  <c:v>46670016.55999998</c:v>
                </c:pt>
                <c:pt idx="108">
                  <c:v>45954929.139999993</c:v>
                </c:pt>
                <c:pt idx="109">
                  <c:v>49740810.619999982</c:v>
                </c:pt>
                <c:pt idx="110">
                  <c:v>48350745.899999961</c:v>
                </c:pt>
                <c:pt idx="111">
                  <c:v>48070520.089999937</c:v>
                </c:pt>
                <c:pt idx="112">
                  <c:v>44887413.799999982</c:v>
                </c:pt>
                <c:pt idx="113">
                  <c:v>45587495.259999998</c:v>
                </c:pt>
                <c:pt idx="114">
                  <c:v>46087423.899999969</c:v>
                </c:pt>
                <c:pt idx="115">
                  <c:v>45307469.179999992</c:v>
                </c:pt>
                <c:pt idx="116">
                  <c:v>46961723.789999977</c:v>
                </c:pt>
                <c:pt idx="117">
                  <c:v>43369349.149999976</c:v>
                </c:pt>
                <c:pt idx="118">
                  <c:v>43549091.31999997</c:v>
                </c:pt>
                <c:pt idx="119">
                  <c:v>44649511.039999984</c:v>
                </c:pt>
                <c:pt idx="120">
                  <c:v>41160040.280000001</c:v>
                </c:pt>
                <c:pt idx="121">
                  <c:v>41568214.880000003</c:v>
                </c:pt>
                <c:pt idx="122">
                  <c:v>42024073.590000011</c:v>
                </c:pt>
                <c:pt idx="123">
                  <c:v>43707976.82</c:v>
                </c:pt>
                <c:pt idx="124">
                  <c:v>43160207.830000006</c:v>
                </c:pt>
                <c:pt idx="125">
                  <c:v>40699054.859999992</c:v>
                </c:pt>
                <c:pt idx="126">
                  <c:v>40752333.670000017</c:v>
                </c:pt>
                <c:pt idx="127">
                  <c:v>41584750.160000019</c:v>
                </c:pt>
                <c:pt idx="128">
                  <c:v>40129191.380000025</c:v>
                </c:pt>
                <c:pt idx="129">
                  <c:v>40511135.580000021</c:v>
                </c:pt>
                <c:pt idx="130">
                  <c:v>40381671.040000029</c:v>
                </c:pt>
                <c:pt idx="131">
                  <c:v>38919176.359999992</c:v>
                </c:pt>
                <c:pt idx="132">
                  <c:v>40378360.260000005</c:v>
                </c:pt>
                <c:pt idx="133">
                  <c:v>61692404.659999967</c:v>
                </c:pt>
                <c:pt idx="134">
                  <c:v>43320512.359999985</c:v>
                </c:pt>
                <c:pt idx="135">
                  <c:v>41412639.640000008</c:v>
                </c:pt>
                <c:pt idx="136">
                  <c:v>43995741.149999999</c:v>
                </c:pt>
                <c:pt idx="137">
                  <c:v>43725943.200000018</c:v>
                </c:pt>
                <c:pt idx="138">
                  <c:v>42394853.759999998</c:v>
                </c:pt>
                <c:pt idx="139">
                  <c:v>42773008.390000001</c:v>
                </c:pt>
                <c:pt idx="140">
                  <c:v>42825606.909999996</c:v>
                </c:pt>
                <c:pt idx="141">
                  <c:v>45244627.979999997</c:v>
                </c:pt>
                <c:pt idx="142">
                  <c:v>44400481.439999953</c:v>
                </c:pt>
                <c:pt idx="143">
                  <c:v>47687607.349999972</c:v>
                </c:pt>
                <c:pt idx="144">
                  <c:v>65738455.279999942</c:v>
                </c:pt>
                <c:pt idx="145">
                  <c:v>88999735.059999973</c:v>
                </c:pt>
                <c:pt idx="146">
                  <c:v>45594774.43999996</c:v>
                </c:pt>
                <c:pt idx="147">
                  <c:v>45417073.089999966</c:v>
                </c:pt>
                <c:pt idx="148">
                  <c:v>43774548.569999963</c:v>
                </c:pt>
                <c:pt idx="149">
                  <c:v>46393316.399999969</c:v>
                </c:pt>
                <c:pt idx="150">
                  <c:v>48276574.130000018</c:v>
                </c:pt>
                <c:pt idx="151">
                  <c:v>46324854.199999973</c:v>
                </c:pt>
                <c:pt idx="152">
                  <c:v>46881511.339999974</c:v>
                </c:pt>
                <c:pt idx="153">
                  <c:v>50078746.490000032</c:v>
                </c:pt>
                <c:pt idx="154">
                  <c:v>48779293.220000029</c:v>
                </c:pt>
                <c:pt idx="155">
                  <c:v>64337620.139999993</c:v>
                </c:pt>
                <c:pt idx="156">
                  <c:v>63855200.25</c:v>
                </c:pt>
                <c:pt idx="157">
                  <c:v>64083769.830000021</c:v>
                </c:pt>
                <c:pt idx="158">
                  <c:v>63413985.82</c:v>
                </c:pt>
                <c:pt idx="159">
                  <c:v>47381757.830000043</c:v>
                </c:pt>
                <c:pt idx="160">
                  <c:v>47106930.250000022</c:v>
                </c:pt>
                <c:pt idx="161">
                  <c:v>47449786.550000034</c:v>
                </c:pt>
                <c:pt idx="162">
                  <c:v>47197002.220000021</c:v>
                </c:pt>
                <c:pt idx="163">
                  <c:v>48424087.460000001</c:v>
                </c:pt>
                <c:pt idx="164">
                  <c:v>51827498.640000015</c:v>
                </c:pt>
                <c:pt idx="165">
                  <c:v>53901531.890000015</c:v>
                </c:pt>
                <c:pt idx="166">
                  <c:v>49494395.660000026</c:v>
                </c:pt>
                <c:pt idx="167">
                  <c:v>48366781.830000028</c:v>
                </c:pt>
                <c:pt idx="168">
                  <c:v>47773773.030000031</c:v>
                </c:pt>
                <c:pt idx="169">
                  <c:v>47788887.840000026</c:v>
                </c:pt>
                <c:pt idx="170">
                  <c:v>47181952.420000024</c:v>
                </c:pt>
                <c:pt idx="171">
                  <c:v>46470522.920000017</c:v>
                </c:pt>
                <c:pt idx="172">
                  <c:v>46419762.020000003</c:v>
                </c:pt>
                <c:pt idx="173">
                  <c:v>48176105.890000001</c:v>
                </c:pt>
                <c:pt idx="174">
                  <c:v>47110033.449999981</c:v>
                </c:pt>
                <c:pt idx="175">
                  <c:v>46865957.479999982</c:v>
                </c:pt>
                <c:pt idx="176">
                  <c:v>54753513.659999974</c:v>
                </c:pt>
                <c:pt idx="177">
                  <c:v>61178702.62999998</c:v>
                </c:pt>
                <c:pt idx="178">
                  <c:v>56444102.730000012</c:v>
                </c:pt>
                <c:pt idx="179">
                  <c:v>46169333.880000018</c:v>
                </c:pt>
                <c:pt idx="180">
                  <c:v>50982322.110000022</c:v>
                </c:pt>
                <c:pt idx="181">
                  <c:v>44676745.340000018</c:v>
                </c:pt>
                <c:pt idx="182">
                  <c:v>47798879.849999994</c:v>
                </c:pt>
                <c:pt idx="183">
                  <c:v>46186821.980000012</c:v>
                </c:pt>
                <c:pt idx="184">
                  <c:v>47679392.330000013</c:v>
                </c:pt>
                <c:pt idx="185">
                  <c:v>47841223.150000006</c:v>
                </c:pt>
                <c:pt idx="186">
                  <c:v>48989934.229999997</c:v>
                </c:pt>
                <c:pt idx="187">
                  <c:v>48244213.590000018</c:v>
                </c:pt>
                <c:pt idx="188">
                  <c:v>50105835.64000003</c:v>
                </c:pt>
                <c:pt idx="189">
                  <c:v>46791677.200000018</c:v>
                </c:pt>
                <c:pt idx="190">
                  <c:v>55650583.890000001</c:v>
                </c:pt>
                <c:pt idx="191">
                  <c:v>56159050.430000007</c:v>
                </c:pt>
                <c:pt idx="192">
                  <c:v>56015476.929999992</c:v>
                </c:pt>
                <c:pt idx="193">
                  <c:v>46828606.919999994</c:v>
                </c:pt>
                <c:pt idx="194">
                  <c:v>48276074.859999992</c:v>
                </c:pt>
                <c:pt idx="195">
                  <c:v>47147408.639999993</c:v>
                </c:pt>
                <c:pt idx="196">
                  <c:v>47587053.339999996</c:v>
                </c:pt>
                <c:pt idx="197">
                  <c:v>91719864.680000052</c:v>
                </c:pt>
                <c:pt idx="198">
                  <c:v>52126512.49000001</c:v>
                </c:pt>
                <c:pt idx="199">
                  <c:v>53552579.43999999</c:v>
                </c:pt>
                <c:pt idx="200">
                  <c:v>51372215.120000012</c:v>
                </c:pt>
                <c:pt idx="201">
                  <c:v>52337416.150000006</c:v>
                </c:pt>
                <c:pt idx="202">
                  <c:v>53562435.590000004</c:v>
                </c:pt>
                <c:pt idx="203">
                  <c:v>54050619.290000029</c:v>
                </c:pt>
                <c:pt idx="204">
                  <c:v>55550619.430000007</c:v>
                </c:pt>
                <c:pt idx="205">
                  <c:v>53840364.339999989</c:v>
                </c:pt>
                <c:pt idx="206">
                  <c:v>53475579.440000013</c:v>
                </c:pt>
                <c:pt idx="207">
                  <c:v>54045290.660000019</c:v>
                </c:pt>
                <c:pt idx="208">
                  <c:v>56756487.859999985</c:v>
                </c:pt>
                <c:pt idx="209">
                  <c:v>58329624.669999979</c:v>
                </c:pt>
                <c:pt idx="210">
                  <c:v>82652573.840000004</c:v>
                </c:pt>
                <c:pt idx="211">
                  <c:v>87774962.379999951</c:v>
                </c:pt>
                <c:pt idx="212">
                  <c:v>52656108.909999989</c:v>
                </c:pt>
                <c:pt idx="213">
                  <c:v>50927143.519999988</c:v>
                </c:pt>
                <c:pt idx="214">
                  <c:v>53628596.700000003</c:v>
                </c:pt>
                <c:pt idx="215">
                  <c:v>53180325.99000001</c:v>
                </c:pt>
                <c:pt idx="216">
                  <c:v>56604721.840000018</c:v>
                </c:pt>
                <c:pt idx="217">
                  <c:v>54889362.550000019</c:v>
                </c:pt>
                <c:pt idx="218">
                  <c:v>56984487.120000012</c:v>
                </c:pt>
                <c:pt idx="219">
                  <c:v>55541984.970000029</c:v>
                </c:pt>
                <c:pt idx="220">
                  <c:v>61352458.050000027</c:v>
                </c:pt>
                <c:pt idx="221">
                  <c:v>53205437.540000029</c:v>
                </c:pt>
                <c:pt idx="222">
                  <c:v>55714184.530000031</c:v>
                </c:pt>
                <c:pt idx="223">
                  <c:v>50864775.520000033</c:v>
                </c:pt>
                <c:pt idx="224">
                  <c:v>52377791.130000025</c:v>
                </c:pt>
                <c:pt idx="225">
                  <c:v>51655575.720000044</c:v>
                </c:pt>
                <c:pt idx="226">
                  <c:v>52678251.080000065</c:v>
                </c:pt>
                <c:pt idx="227">
                  <c:v>58893868.620000064</c:v>
                </c:pt>
                <c:pt idx="228">
                  <c:v>59277593.150000043</c:v>
                </c:pt>
                <c:pt idx="229">
                  <c:v>62014838.94000005</c:v>
                </c:pt>
                <c:pt idx="230">
                  <c:v>59191313.350000039</c:v>
                </c:pt>
                <c:pt idx="231">
                  <c:v>102612311.47000004</c:v>
                </c:pt>
                <c:pt idx="232">
                  <c:v>55218811.630000025</c:v>
                </c:pt>
                <c:pt idx="233">
                  <c:v>60000957.750000015</c:v>
                </c:pt>
                <c:pt idx="234">
                  <c:v>62901583.490000024</c:v>
                </c:pt>
                <c:pt idx="235">
                  <c:v>63462636.850000024</c:v>
                </c:pt>
                <c:pt idx="236">
                  <c:v>64926282.980000064</c:v>
                </c:pt>
                <c:pt idx="237">
                  <c:v>61375384.740000024</c:v>
                </c:pt>
                <c:pt idx="238">
                  <c:v>60181418.950000018</c:v>
                </c:pt>
                <c:pt idx="239">
                  <c:v>61460523.620000027</c:v>
                </c:pt>
                <c:pt idx="240">
                  <c:v>62780126.439999998</c:v>
                </c:pt>
                <c:pt idx="241">
                  <c:v>57700041.450000033</c:v>
                </c:pt>
                <c:pt idx="242">
                  <c:v>59107409.280000031</c:v>
                </c:pt>
                <c:pt idx="243">
                  <c:v>59269802.800000027</c:v>
                </c:pt>
                <c:pt idx="244">
                  <c:v>57773092.390000053</c:v>
                </c:pt>
                <c:pt idx="245">
                  <c:v>56736585.340000041</c:v>
                </c:pt>
                <c:pt idx="246">
                  <c:v>63849230.610000022</c:v>
                </c:pt>
                <c:pt idx="247">
                  <c:v>63310406.280000061</c:v>
                </c:pt>
                <c:pt idx="248">
                  <c:v>71920526.910000026</c:v>
                </c:pt>
                <c:pt idx="249">
                  <c:v>69048519.290000007</c:v>
                </c:pt>
                <c:pt idx="250">
                  <c:v>66241049.920000009</c:v>
                </c:pt>
                <c:pt idx="251">
                  <c:v>85725634.290000021</c:v>
                </c:pt>
              </c:numCache>
            </c:numRef>
          </c:val>
          <c:smooth val="0"/>
        </c:ser>
        <c:dLbls>
          <c:showLegendKey val="0"/>
          <c:showVal val="0"/>
          <c:showCatName val="0"/>
          <c:showSerName val="0"/>
          <c:showPercent val="0"/>
          <c:showBubbleSize val="0"/>
        </c:dLbls>
        <c:marker val="1"/>
        <c:smooth val="0"/>
        <c:axId val="982603776"/>
        <c:axId val="986517440"/>
      </c:lineChart>
      <c:dateAx>
        <c:axId val="982603776"/>
        <c:scaling>
          <c:orientation val="minMax"/>
        </c:scaling>
        <c:delete val="0"/>
        <c:axPos val="b"/>
        <c:numFmt formatCode="m/d/yyyy" sourceLinked="1"/>
        <c:majorTickMark val="out"/>
        <c:minorTickMark val="none"/>
        <c:tickLblPos val="nextTo"/>
        <c:crossAx val="986517440"/>
        <c:crosses val="autoZero"/>
        <c:auto val="1"/>
        <c:lblOffset val="100"/>
        <c:baseTimeUnit val="days"/>
      </c:dateAx>
      <c:valAx>
        <c:axId val="986517440"/>
        <c:scaling>
          <c:orientation val="minMax"/>
        </c:scaling>
        <c:delete val="0"/>
        <c:axPos val="l"/>
        <c:numFmt formatCode="_(* #,##0_);_(* \(#,##0\);_(* &quot;-&quot;??_);_(@_)" sourceLinked="1"/>
        <c:majorTickMark val="out"/>
        <c:minorTickMark val="none"/>
        <c:tickLblPos val="nextTo"/>
        <c:crossAx val="982603776"/>
        <c:crosses val="autoZero"/>
        <c:crossBetween val="between"/>
        <c:dispUnits>
          <c:builtInUnit val="millions"/>
          <c:dispUnitsLbl>
            <c:layout>
              <c:manualLayout>
                <c:xMode val="edge"/>
                <c:yMode val="edge"/>
                <c:x val="2.564102564102564E-2"/>
                <c:y val="0.14048012703158685"/>
              </c:manualLayout>
            </c:layout>
          </c:dispUnitsLbl>
        </c:dispUnits>
      </c:valAx>
    </c:plotArea>
    <c:legend>
      <c:legendPos val="r"/>
      <c:overlay val="0"/>
    </c:legend>
    <c:plotVisOnly val="1"/>
    <c:dispBlanksAs val="gap"/>
    <c:showDLblsOverMax val="0"/>
  </c:chart>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TB Line</a:t>
            </a:r>
            <a:r>
              <a:rPr lang="en-US" sz="1400" baseline="0"/>
              <a:t> 4154: </a:t>
            </a:r>
            <a:r>
              <a:rPr lang="en-US" sz="1400"/>
              <a:t>Demand</a:t>
            </a:r>
            <a:r>
              <a:rPr lang="en-US" sz="1400" baseline="0"/>
              <a:t> Deposit - checking</a:t>
            </a:r>
            <a:endParaRPr lang="en-US" sz="1400"/>
          </a:p>
        </c:rich>
      </c:tx>
      <c:overlay val="0"/>
    </c:title>
    <c:autoTitleDeleted val="0"/>
    <c:plotArea>
      <c:layout/>
      <c:lineChart>
        <c:grouping val="standard"/>
        <c:varyColors val="0"/>
        <c:ser>
          <c:idx val="0"/>
          <c:order val="0"/>
          <c:tx>
            <c:strRef>
              <c:f>REPORT!$C$9</c:f>
              <c:strCache>
                <c:ptCount val="1"/>
                <c:pt idx="0">
                  <c:v>4154 Q1</c:v>
                </c:pt>
              </c:strCache>
            </c:strRef>
          </c:tx>
          <c:marker>
            <c:symbol val="none"/>
          </c:marker>
          <c:cat>
            <c:numRef>
              <c:f>REPORT!$D$8:$IU$8</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REPORT!$D$9:$IU$9</c:f>
              <c:numCache>
                <c:formatCode>_(* #,##0_);_(* \(#,##0\);_(* "-"??_);_(@_)</c:formatCode>
                <c:ptCount val="252"/>
                <c:pt idx="0">
                  <c:v>1000001015.39</c:v>
                </c:pt>
                <c:pt idx="1">
                  <c:v>550001015.38999999</c:v>
                </c:pt>
                <c:pt idx="2">
                  <c:v>300001015.38999999</c:v>
                </c:pt>
                <c:pt idx="3">
                  <c:v>300001015.38999999</c:v>
                </c:pt>
                <c:pt idx="4">
                  <c:v>300001015.38999999</c:v>
                </c:pt>
                <c:pt idx="5">
                  <c:v>300001015.38999999</c:v>
                </c:pt>
                <c:pt idx="6">
                  <c:v>300001015.38999999</c:v>
                </c:pt>
                <c:pt idx="7">
                  <c:v>300001015.38999999</c:v>
                </c:pt>
                <c:pt idx="8">
                  <c:v>700001015.38999999</c:v>
                </c:pt>
                <c:pt idx="9">
                  <c:v>700001015.38999999</c:v>
                </c:pt>
                <c:pt idx="10">
                  <c:v>700001015.38999999</c:v>
                </c:pt>
                <c:pt idx="11">
                  <c:v>700001015.38999999</c:v>
                </c:pt>
                <c:pt idx="12">
                  <c:v>1000001015.39</c:v>
                </c:pt>
                <c:pt idx="13">
                  <c:v>1200001015.3900001</c:v>
                </c:pt>
                <c:pt idx="14">
                  <c:v>1450001015.3900001</c:v>
                </c:pt>
                <c:pt idx="15">
                  <c:v>1450001015.3900001</c:v>
                </c:pt>
                <c:pt idx="16">
                  <c:v>1450001015.3900001</c:v>
                </c:pt>
                <c:pt idx="17">
                  <c:v>1450001015.3900001</c:v>
                </c:pt>
                <c:pt idx="18">
                  <c:v>1450001015.3900001</c:v>
                </c:pt>
                <c:pt idx="19">
                  <c:v>1450241684.22</c:v>
                </c:pt>
                <c:pt idx="20">
                  <c:v>1450001017.55</c:v>
                </c:pt>
                <c:pt idx="21">
                  <c:v>1450001017.55</c:v>
                </c:pt>
                <c:pt idx="22">
                  <c:v>1450001017.55</c:v>
                </c:pt>
                <c:pt idx="23">
                  <c:v>950001017.54999995</c:v>
                </c:pt>
                <c:pt idx="24">
                  <c:v>950001017.54999995</c:v>
                </c:pt>
                <c:pt idx="25">
                  <c:v>950001017.54999995</c:v>
                </c:pt>
                <c:pt idx="26">
                  <c:v>950001017.54999995</c:v>
                </c:pt>
                <c:pt idx="27">
                  <c:v>950001017.54999995</c:v>
                </c:pt>
                <c:pt idx="28">
                  <c:v>950001017.54999995</c:v>
                </c:pt>
                <c:pt idx="29">
                  <c:v>950001017.54999995</c:v>
                </c:pt>
                <c:pt idx="30">
                  <c:v>950001017.54999995</c:v>
                </c:pt>
                <c:pt idx="31">
                  <c:v>950001017.54999995</c:v>
                </c:pt>
                <c:pt idx="32">
                  <c:v>950001017.54999995</c:v>
                </c:pt>
                <c:pt idx="33">
                  <c:v>950001017.54999995</c:v>
                </c:pt>
                <c:pt idx="34">
                  <c:v>950001017.54999995</c:v>
                </c:pt>
                <c:pt idx="35">
                  <c:v>950001017.54999995</c:v>
                </c:pt>
                <c:pt idx="36">
                  <c:v>950001017.54999995</c:v>
                </c:pt>
                <c:pt idx="37">
                  <c:v>950001017.54999995</c:v>
                </c:pt>
                <c:pt idx="38">
                  <c:v>1400264436.6900001</c:v>
                </c:pt>
                <c:pt idx="39">
                  <c:v>950001020.01999998</c:v>
                </c:pt>
                <c:pt idx="40">
                  <c:v>950001020.01999998</c:v>
                </c:pt>
                <c:pt idx="41">
                  <c:v>950001020.01999998</c:v>
                </c:pt>
                <c:pt idx="42">
                  <c:v>950001020.01999998</c:v>
                </c:pt>
                <c:pt idx="43">
                  <c:v>950001020.01999998</c:v>
                </c:pt>
                <c:pt idx="44">
                  <c:v>950001020.01999998</c:v>
                </c:pt>
                <c:pt idx="45">
                  <c:v>950001020.01999998</c:v>
                </c:pt>
                <c:pt idx="46">
                  <c:v>950001020.01999998</c:v>
                </c:pt>
                <c:pt idx="47">
                  <c:v>950001020.01999998</c:v>
                </c:pt>
                <c:pt idx="48">
                  <c:v>950001020.01999998</c:v>
                </c:pt>
                <c:pt idx="49">
                  <c:v>750001020.01999998</c:v>
                </c:pt>
                <c:pt idx="50">
                  <c:v>450001020.01999998</c:v>
                </c:pt>
                <c:pt idx="51">
                  <c:v>450001020.01999998</c:v>
                </c:pt>
                <c:pt idx="52">
                  <c:v>450001020.01999998</c:v>
                </c:pt>
                <c:pt idx="53">
                  <c:v>450001020.01999998</c:v>
                </c:pt>
                <c:pt idx="54">
                  <c:v>450001020.01999998</c:v>
                </c:pt>
                <c:pt idx="55">
                  <c:v>450001020.01999998</c:v>
                </c:pt>
                <c:pt idx="56">
                  <c:v>450001020.01999998</c:v>
                </c:pt>
                <c:pt idx="57">
                  <c:v>750001020.01999998</c:v>
                </c:pt>
                <c:pt idx="58">
                  <c:v>750001020.01999998</c:v>
                </c:pt>
                <c:pt idx="59">
                  <c:v>750001020.01999998</c:v>
                </c:pt>
                <c:pt idx="60">
                  <c:v>1155216985.23</c:v>
                </c:pt>
                <c:pt idx="61">
                  <c:v>905001022.73000002</c:v>
                </c:pt>
                <c:pt idx="62">
                  <c:v>355001022.73000002</c:v>
                </c:pt>
                <c:pt idx="63">
                  <c:v>355001022.73000002</c:v>
                </c:pt>
                <c:pt idx="64">
                  <c:v>55001022.729999997</c:v>
                </c:pt>
                <c:pt idx="65">
                  <c:v>1022.73</c:v>
                </c:pt>
                <c:pt idx="66">
                  <c:v>1022.73</c:v>
                </c:pt>
                <c:pt idx="67">
                  <c:v>1022.73</c:v>
                </c:pt>
                <c:pt idx="68">
                  <c:v>1022.73</c:v>
                </c:pt>
                <c:pt idx="69">
                  <c:v>1022.73</c:v>
                </c:pt>
                <c:pt idx="70">
                  <c:v>1022.73</c:v>
                </c:pt>
                <c:pt idx="71">
                  <c:v>1022.73</c:v>
                </c:pt>
                <c:pt idx="72">
                  <c:v>1022.73</c:v>
                </c:pt>
                <c:pt idx="73">
                  <c:v>1022.73</c:v>
                </c:pt>
                <c:pt idx="74">
                  <c:v>1022.73</c:v>
                </c:pt>
                <c:pt idx="75">
                  <c:v>1022.73</c:v>
                </c:pt>
                <c:pt idx="76">
                  <c:v>1022.73</c:v>
                </c:pt>
                <c:pt idx="77">
                  <c:v>300001022.73000002</c:v>
                </c:pt>
                <c:pt idx="78">
                  <c:v>300001022.73000002</c:v>
                </c:pt>
                <c:pt idx="79">
                  <c:v>300001022.73000002</c:v>
                </c:pt>
                <c:pt idx="80">
                  <c:v>300001022.73000002</c:v>
                </c:pt>
                <c:pt idx="81">
                  <c:v>300001022.73000002</c:v>
                </c:pt>
                <c:pt idx="82">
                  <c:v>800046127.15999997</c:v>
                </c:pt>
                <c:pt idx="83">
                  <c:v>300001022.99000001</c:v>
                </c:pt>
                <c:pt idx="84">
                  <c:v>300001022.99000001</c:v>
                </c:pt>
                <c:pt idx="85">
                  <c:v>300001022.99000001</c:v>
                </c:pt>
                <c:pt idx="86">
                  <c:v>300001022.99000001</c:v>
                </c:pt>
                <c:pt idx="87">
                  <c:v>300001022.99000001</c:v>
                </c:pt>
                <c:pt idx="88">
                  <c:v>700001022.99000001</c:v>
                </c:pt>
                <c:pt idx="89">
                  <c:v>700001022.99000001</c:v>
                </c:pt>
                <c:pt idx="90">
                  <c:v>700001022.99000001</c:v>
                </c:pt>
                <c:pt idx="91">
                  <c:v>700001022.99000001</c:v>
                </c:pt>
                <c:pt idx="92">
                  <c:v>700001022.99000001</c:v>
                </c:pt>
                <c:pt idx="93">
                  <c:v>700001022.99000001</c:v>
                </c:pt>
                <c:pt idx="94">
                  <c:v>700001022.99000001</c:v>
                </c:pt>
                <c:pt idx="95">
                  <c:v>700001022.99000001</c:v>
                </c:pt>
                <c:pt idx="96">
                  <c:v>900001022.99000001</c:v>
                </c:pt>
                <c:pt idx="97">
                  <c:v>900001022.99000001</c:v>
                </c:pt>
                <c:pt idx="98">
                  <c:v>900001022.99000001</c:v>
                </c:pt>
                <c:pt idx="99">
                  <c:v>900001022.99000001</c:v>
                </c:pt>
                <c:pt idx="100">
                  <c:v>900001022.99000001</c:v>
                </c:pt>
                <c:pt idx="101">
                  <c:v>900001022.99000001</c:v>
                </c:pt>
                <c:pt idx="102">
                  <c:v>1500205023.28</c:v>
                </c:pt>
                <c:pt idx="103">
                  <c:v>900001023.27999997</c:v>
                </c:pt>
                <c:pt idx="104">
                  <c:v>900001023.27999997</c:v>
                </c:pt>
                <c:pt idx="105">
                  <c:v>900001023.27999997</c:v>
                </c:pt>
                <c:pt idx="106">
                  <c:v>900001023.27999997</c:v>
                </c:pt>
                <c:pt idx="107">
                  <c:v>900001023.27999997</c:v>
                </c:pt>
                <c:pt idx="108">
                  <c:v>900001023.27999997</c:v>
                </c:pt>
                <c:pt idx="109">
                  <c:v>1200001023.28</c:v>
                </c:pt>
                <c:pt idx="110">
                  <c:v>1200001023.28</c:v>
                </c:pt>
                <c:pt idx="111">
                  <c:v>1200001023.28</c:v>
                </c:pt>
                <c:pt idx="112">
                  <c:v>1200001023.28</c:v>
                </c:pt>
                <c:pt idx="113">
                  <c:v>1200001023.28</c:v>
                </c:pt>
                <c:pt idx="114">
                  <c:v>1200001023.28</c:v>
                </c:pt>
                <c:pt idx="115">
                  <c:v>1200001023.28</c:v>
                </c:pt>
                <c:pt idx="116">
                  <c:v>1200001023.28</c:v>
                </c:pt>
                <c:pt idx="117">
                  <c:v>1200001023.28</c:v>
                </c:pt>
                <c:pt idx="118">
                  <c:v>1200001023.28</c:v>
                </c:pt>
                <c:pt idx="119">
                  <c:v>1700001023.28</c:v>
                </c:pt>
                <c:pt idx="120">
                  <c:v>1700001023.28</c:v>
                </c:pt>
                <c:pt idx="121">
                  <c:v>1700001023.28</c:v>
                </c:pt>
                <c:pt idx="122">
                  <c:v>1700001023.28</c:v>
                </c:pt>
                <c:pt idx="123">
                  <c:v>1700001023.28</c:v>
                </c:pt>
                <c:pt idx="124">
                  <c:v>2300343690.23</c:v>
                </c:pt>
                <c:pt idx="125">
                  <c:v>1700001023.5599999</c:v>
                </c:pt>
                <c:pt idx="126">
                  <c:v>1700001023.5599999</c:v>
                </c:pt>
                <c:pt idx="127">
                  <c:v>1700001023.5599999</c:v>
                </c:pt>
                <c:pt idx="128">
                  <c:v>1700001023.5599999</c:v>
                </c:pt>
                <c:pt idx="129">
                  <c:v>1700001023.5599999</c:v>
                </c:pt>
                <c:pt idx="130">
                  <c:v>1700001023.5599999</c:v>
                </c:pt>
                <c:pt idx="131">
                  <c:v>1700001023.5599999</c:v>
                </c:pt>
                <c:pt idx="132">
                  <c:v>2200001023.5599999</c:v>
                </c:pt>
                <c:pt idx="133">
                  <c:v>2200001023.5599999</c:v>
                </c:pt>
                <c:pt idx="134">
                  <c:v>2000001023.5599999</c:v>
                </c:pt>
                <c:pt idx="135">
                  <c:v>2000001023.5599999</c:v>
                </c:pt>
                <c:pt idx="136">
                  <c:v>2000001023.5599999</c:v>
                </c:pt>
                <c:pt idx="137">
                  <c:v>2000001023.5599999</c:v>
                </c:pt>
                <c:pt idx="138">
                  <c:v>2000001023.5599999</c:v>
                </c:pt>
                <c:pt idx="139">
                  <c:v>2400001023.5599999</c:v>
                </c:pt>
                <c:pt idx="140">
                  <c:v>2400001023.5599999</c:v>
                </c:pt>
                <c:pt idx="141">
                  <c:v>2700001023.5599999</c:v>
                </c:pt>
                <c:pt idx="142">
                  <c:v>2700001023.5599999</c:v>
                </c:pt>
                <c:pt idx="143">
                  <c:v>2700001023.5599999</c:v>
                </c:pt>
                <c:pt idx="144">
                  <c:v>2700001023.5599999</c:v>
                </c:pt>
                <c:pt idx="145">
                  <c:v>2700001023.5599999</c:v>
                </c:pt>
                <c:pt idx="146">
                  <c:v>2700001023.5599999</c:v>
                </c:pt>
                <c:pt idx="147">
                  <c:v>2700609273.8400002</c:v>
                </c:pt>
                <c:pt idx="148">
                  <c:v>2700001023.8400002</c:v>
                </c:pt>
                <c:pt idx="149">
                  <c:v>2700001023.8400002</c:v>
                </c:pt>
                <c:pt idx="150">
                  <c:v>2700001023.8400002</c:v>
                </c:pt>
                <c:pt idx="151">
                  <c:v>2700001023.8400002</c:v>
                </c:pt>
                <c:pt idx="152">
                  <c:v>2700001023.8400002</c:v>
                </c:pt>
                <c:pt idx="153">
                  <c:v>2200001023.8400002</c:v>
                </c:pt>
                <c:pt idx="154">
                  <c:v>2200001023.8400002</c:v>
                </c:pt>
                <c:pt idx="155">
                  <c:v>2600001023.8400002</c:v>
                </c:pt>
                <c:pt idx="156">
                  <c:v>2600001023.8400002</c:v>
                </c:pt>
                <c:pt idx="157">
                  <c:v>2800001023.8400002</c:v>
                </c:pt>
                <c:pt idx="158">
                  <c:v>3300001023.8400002</c:v>
                </c:pt>
                <c:pt idx="159">
                  <c:v>3300001023.8400002</c:v>
                </c:pt>
                <c:pt idx="160">
                  <c:v>3600001023.8400002</c:v>
                </c:pt>
                <c:pt idx="161">
                  <c:v>3900001023.8400002</c:v>
                </c:pt>
                <c:pt idx="162">
                  <c:v>3900001023.8400002</c:v>
                </c:pt>
                <c:pt idx="163">
                  <c:v>3900001023.8400002</c:v>
                </c:pt>
                <c:pt idx="164">
                  <c:v>3900001023.8400002</c:v>
                </c:pt>
                <c:pt idx="165">
                  <c:v>3900001023.8400002</c:v>
                </c:pt>
                <c:pt idx="166">
                  <c:v>3900001023.8400002</c:v>
                </c:pt>
                <c:pt idx="167">
                  <c:v>4500001023.8400002</c:v>
                </c:pt>
                <c:pt idx="168">
                  <c:v>4500925535.3000002</c:v>
                </c:pt>
                <c:pt idx="169">
                  <c:v>4500001035.3000002</c:v>
                </c:pt>
                <c:pt idx="170">
                  <c:v>4500001035.3000002</c:v>
                </c:pt>
                <c:pt idx="171">
                  <c:v>4500001035.3000002</c:v>
                </c:pt>
                <c:pt idx="172">
                  <c:v>4500001035.3000002</c:v>
                </c:pt>
                <c:pt idx="173">
                  <c:v>4000001035.3000002</c:v>
                </c:pt>
                <c:pt idx="174">
                  <c:v>4000001035.3000002</c:v>
                </c:pt>
                <c:pt idx="175">
                  <c:v>3500001035.3000002</c:v>
                </c:pt>
                <c:pt idx="176">
                  <c:v>3500001035.3000002</c:v>
                </c:pt>
                <c:pt idx="177">
                  <c:v>3500001035.3000002</c:v>
                </c:pt>
                <c:pt idx="178">
                  <c:v>3500001035.3000002</c:v>
                </c:pt>
                <c:pt idx="179">
                  <c:v>3500001035.3000002</c:v>
                </c:pt>
                <c:pt idx="180">
                  <c:v>3500001035.3000002</c:v>
                </c:pt>
                <c:pt idx="181">
                  <c:v>3500001035.3000002</c:v>
                </c:pt>
                <c:pt idx="182">
                  <c:v>3500001035.3000002</c:v>
                </c:pt>
                <c:pt idx="183">
                  <c:v>3500001035.3000002</c:v>
                </c:pt>
                <c:pt idx="184">
                  <c:v>3900001035.3000002</c:v>
                </c:pt>
                <c:pt idx="185">
                  <c:v>3900001035.3000002</c:v>
                </c:pt>
                <c:pt idx="186">
                  <c:v>3900001035.3000002</c:v>
                </c:pt>
                <c:pt idx="187">
                  <c:v>4300001035.3000002</c:v>
                </c:pt>
                <c:pt idx="188">
                  <c:v>4300001035.3000002</c:v>
                </c:pt>
                <c:pt idx="189">
                  <c:v>5801083452.2600002</c:v>
                </c:pt>
                <c:pt idx="190">
                  <c:v>4300001035.5900002</c:v>
                </c:pt>
                <c:pt idx="191">
                  <c:v>4800001035.5900002</c:v>
                </c:pt>
                <c:pt idx="192">
                  <c:v>4500001035.5900002</c:v>
                </c:pt>
                <c:pt idx="193">
                  <c:v>4500001035.5900002</c:v>
                </c:pt>
                <c:pt idx="194">
                  <c:v>4500001035.5900002</c:v>
                </c:pt>
                <c:pt idx="195">
                  <c:v>4500001035.5900002</c:v>
                </c:pt>
                <c:pt idx="196">
                  <c:v>4500001035.5900002</c:v>
                </c:pt>
                <c:pt idx="197">
                  <c:v>4500001035.5900002</c:v>
                </c:pt>
                <c:pt idx="198">
                  <c:v>4500001035.5900002</c:v>
                </c:pt>
                <c:pt idx="199">
                  <c:v>4500001035.5900002</c:v>
                </c:pt>
                <c:pt idx="200">
                  <c:v>5000001035.5900002</c:v>
                </c:pt>
                <c:pt idx="201">
                  <c:v>5000001035.5900002</c:v>
                </c:pt>
                <c:pt idx="202">
                  <c:v>5400001035.5900002</c:v>
                </c:pt>
                <c:pt idx="203">
                  <c:v>5400001035.5900002</c:v>
                </c:pt>
                <c:pt idx="204">
                  <c:v>5400001035.5900002</c:v>
                </c:pt>
                <c:pt idx="205">
                  <c:v>5400001035.5900002</c:v>
                </c:pt>
                <c:pt idx="206">
                  <c:v>5400001035.5900002</c:v>
                </c:pt>
                <c:pt idx="207">
                  <c:v>5400001035.5900002</c:v>
                </c:pt>
                <c:pt idx="208">
                  <c:v>5400001035.5900002</c:v>
                </c:pt>
                <c:pt idx="209">
                  <c:v>5400001035.5900002</c:v>
                </c:pt>
                <c:pt idx="210">
                  <c:v>5401395785.8800001</c:v>
                </c:pt>
                <c:pt idx="211">
                  <c:v>5400001035.5900002</c:v>
                </c:pt>
                <c:pt idx="212">
                  <c:v>5100001035.5900002</c:v>
                </c:pt>
                <c:pt idx="213">
                  <c:v>5100001035.5900002</c:v>
                </c:pt>
                <c:pt idx="214">
                  <c:v>5100001035.5900002</c:v>
                </c:pt>
                <c:pt idx="215">
                  <c:v>5100001035.5900002</c:v>
                </c:pt>
                <c:pt idx="216">
                  <c:v>4800001035.5900002</c:v>
                </c:pt>
                <c:pt idx="217">
                  <c:v>4500001035.5900002</c:v>
                </c:pt>
                <c:pt idx="218">
                  <c:v>4500001035.5900002</c:v>
                </c:pt>
                <c:pt idx="219">
                  <c:v>4100001035.5900002</c:v>
                </c:pt>
                <c:pt idx="220">
                  <c:v>4100001035.5900002</c:v>
                </c:pt>
                <c:pt idx="221">
                  <c:v>4100001035.5900002</c:v>
                </c:pt>
                <c:pt idx="222">
                  <c:v>4100001035.5900002</c:v>
                </c:pt>
                <c:pt idx="223">
                  <c:v>4100001035.5900002</c:v>
                </c:pt>
                <c:pt idx="224">
                  <c:v>4200001035.5900002</c:v>
                </c:pt>
                <c:pt idx="225">
                  <c:v>4200001035.5900002</c:v>
                </c:pt>
                <c:pt idx="226">
                  <c:v>4200001035.5900002</c:v>
                </c:pt>
                <c:pt idx="227">
                  <c:v>4500001035.5900002</c:v>
                </c:pt>
                <c:pt idx="228">
                  <c:v>4500001035.5900002</c:v>
                </c:pt>
                <c:pt idx="229">
                  <c:v>4851247090.3299999</c:v>
                </c:pt>
                <c:pt idx="230">
                  <c:v>4850001035.5900002</c:v>
                </c:pt>
                <c:pt idx="231">
                  <c:v>3650001035.5900002</c:v>
                </c:pt>
                <c:pt idx="232">
                  <c:v>2750001035.5900002</c:v>
                </c:pt>
                <c:pt idx="233">
                  <c:v>3000001035.5900002</c:v>
                </c:pt>
                <c:pt idx="234">
                  <c:v>3000001035.5900002</c:v>
                </c:pt>
                <c:pt idx="235">
                  <c:v>3000001035.5900002</c:v>
                </c:pt>
                <c:pt idx="236">
                  <c:v>3000001035.5900002</c:v>
                </c:pt>
                <c:pt idx="237">
                  <c:v>3300001035.5900002</c:v>
                </c:pt>
                <c:pt idx="238">
                  <c:v>3300001035.5900002</c:v>
                </c:pt>
                <c:pt idx="239">
                  <c:v>3900001035.5900002</c:v>
                </c:pt>
                <c:pt idx="240">
                  <c:v>3900001035.5900002</c:v>
                </c:pt>
                <c:pt idx="241">
                  <c:v>3900001035.5900002</c:v>
                </c:pt>
                <c:pt idx="242">
                  <c:v>3900001035.5900002</c:v>
                </c:pt>
                <c:pt idx="243">
                  <c:v>3900001035.5900002</c:v>
                </c:pt>
                <c:pt idx="244">
                  <c:v>3900001035.5900002</c:v>
                </c:pt>
                <c:pt idx="245">
                  <c:v>3900001035.5900002</c:v>
                </c:pt>
                <c:pt idx="246">
                  <c:v>3900001035.5900002</c:v>
                </c:pt>
                <c:pt idx="247">
                  <c:v>4426001035.5900002</c:v>
                </c:pt>
                <c:pt idx="248">
                  <c:v>4426001035.5900002</c:v>
                </c:pt>
                <c:pt idx="249">
                  <c:v>4426001035.5900002</c:v>
                </c:pt>
                <c:pt idx="250">
                  <c:v>4426001035.5900002</c:v>
                </c:pt>
                <c:pt idx="251">
                  <c:v>4427064484.21</c:v>
                </c:pt>
              </c:numCache>
            </c:numRef>
          </c:val>
          <c:smooth val="0"/>
        </c:ser>
        <c:ser>
          <c:idx val="1"/>
          <c:order val="1"/>
          <c:tx>
            <c:strRef>
              <c:f>REPORT!$C$10</c:f>
              <c:strCache>
                <c:ptCount val="1"/>
                <c:pt idx="0">
                  <c:v>4154 Q4</c:v>
                </c:pt>
              </c:strCache>
            </c:strRef>
          </c:tx>
          <c:marker>
            <c:symbol val="none"/>
          </c:marker>
          <c:cat>
            <c:numRef>
              <c:f>REPORT!$D$8:$IU$8</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REPORT!$D$10:$IU$10</c:f>
              <c:numCache>
                <c:formatCode>_(* #,##0_);_(* \(#,##0\);_(* "-"??_);_(@_)</c:formatCode>
                <c:ptCount val="252"/>
                <c:pt idx="0">
                  <c:v>117007680.01000001</c:v>
                </c:pt>
                <c:pt idx="1">
                  <c:v>117007680.01000001</c:v>
                </c:pt>
                <c:pt idx="2">
                  <c:v>117007680.01000001</c:v>
                </c:pt>
                <c:pt idx="3">
                  <c:v>117007680.01000001</c:v>
                </c:pt>
                <c:pt idx="4">
                  <c:v>117000000</c:v>
                </c:pt>
                <c:pt idx="5">
                  <c:v>117000080.87</c:v>
                </c:pt>
                <c:pt idx="6">
                  <c:v>117000080.87</c:v>
                </c:pt>
                <c:pt idx="7">
                  <c:v>117000080.87</c:v>
                </c:pt>
                <c:pt idx="8">
                  <c:v>117000080.87</c:v>
                </c:pt>
                <c:pt idx="9">
                  <c:v>117000080.87</c:v>
                </c:pt>
                <c:pt idx="10">
                  <c:v>117000080.87</c:v>
                </c:pt>
                <c:pt idx="11">
                  <c:v>117000080.87</c:v>
                </c:pt>
                <c:pt idx="12">
                  <c:v>117000080.87</c:v>
                </c:pt>
                <c:pt idx="13">
                  <c:v>117000080.87</c:v>
                </c:pt>
                <c:pt idx="14">
                  <c:v>100000080.87</c:v>
                </c:pt>
                <c:pt idx="15">
                  <c:v>100000080.87</c:v>
                </c:pt>
                <c:pt idx="16">
                  <c:v>100000080.87</c:v>
                </c:pt>
                <c:pt idx="17">
                  <c:v>100000080.87</c:v>
                </c:pt>
                <c:pt idx="18">
                  <c:v>145000080.87</c:v>
                </c:pt>
                <c:pt idx="19">
                  <c:v>217028277.28</c:v>
                </c:pt>
                <c:pt idx="20">
                  <c:v>100000080.87</c:v>
                </c:pt>
                <c:pt idx="21">
                  <c:v>100000080.87</c:v>
                </c:pt>
                <c:pt idx="22">
                  <c:v>215000080.87</c:v>
                </c:pt>
                <c:pt idx="23">
                  <c:v>100000080.87</c:v>
                </c:pt>
                <c:pt idx="24">
                  <c:v>100000080.87</c:v>
                </c:pt>
                <c:pt idx="25">
                  <c:v>100000080.87</c:v>
                </c:pt>
                <c:pt idx="26">
                  <c:v>100000080.87</c:v>
                </c:pt>
                <c:pt idx="27">
                  <c:v>100000080.87</c:v>
                </c:pt>
                <c:pt idx="28">
                  <c:v>100000080.87</c:v>
                </c:pt>
                <c:pt idx="29">
                  <c:v>100000080.87</c:v>
                </c:pt>
                <c:pt idx="30">
                  <c:v>100000080.87</c:v>
                </c:pt>
                <c:pt idx="31">
                  <c:v>100000080.87</c:v>
                </c:pt>
                <c:pt idx="32">
                  <c:v>100000080.87</c:v>
                </c:pt>
                <c:pt idx="33">
                  <c:v>100000080.87</c:v>
                </c:pt>
                <c:pt idx="34">
                  <c:v>100000080.87</c:v>
                </c:pt>
                <c:pt idx="35">
                  <c:v>100000080.87</c:v>
                </c:pt>
                <c:pt idx="36">
                  <c:v>100000080.87</c:v>
                </c:pt>
                <c:pt idx="37">
                  <c:v>100000080.87</c:v>
                </c:pt>
                <c:pt idx="38">
                  <c:v>100022367.50999999</c:v>
                </c:pt>
                <c:pt idx="39">
                  <c:v>100000080.87</c:v>
                </c:pt>
                <c:pt idx="40">
                  <c:v>100000080.87</c:v>
                </c:pt>
                <c:pt idx="41">
                  <c:v>100000080.87</c:v>
                </c:pt>
                <c:pt idx="42">
                  <c:v>100000080.87</c:v>
                </c:pt>
                <c:pt idx="43">
                  <c:v>100000080.87</c:v>
                </c:pt>
                <c:pt idx="44">
                  <c:v>100000080.87</c:v>
                </c:pt>
                <c:pt idx="45">
                  <c:v>250000080.87</c:v>
                </c:pt>
                <c:pt idx="46">
                  <c:v>250000080.87</c:v>
                </c:pt>
                <c:pt idx="47">
                  <c:v>250000080.87</c:v>
                </c:pt>
                <c:pt idx="48">
                  <c:v>250000080.87</c:v>
                </c:pt>
                <c:pt idx="49">
                  <c:v>250000080.87</c:v>
                </c:pt>
                <c:pt idx="50">
                  <c:v>250000080.87</c:v>
                </c:pt>
                <c:pt idx="51">
                  <c:v>250000080.87</c:v>
                </c:pt>
                <c:pt idx="52">
                  <c:v>250000080.87</c:v>
                </c:pt>
                <c:pt idx="53">
                  <c:v>250000080.87</c:v>
                </c:pt>
                <c:pt idx="54">
                  <c:v>250000080.87</c:v>
                </c:pt>
                <c:pt idx="55">
                  <c:v>250000080.87</c:v>
                </c:pt>
                <c:pt idx="56">
                  <c:v>250000080.87</c:v>
                </c:pt>
                <c:pt idx="57">
                  <c:v>250000080.87</c:v>
                </c:pt>
                <c:pt idx="58">
                  <c:v>250000080.87</c:v>
                </c:pt>
                <c:pt idx="59">
                  <c:v>250000080.87</c:v>
                </c:pt>
                <c:pt idx="60">
                  <c:v>350047196.41000003</c:v>
                </c:pt>
                <c:pt idx="61">
                  <c:v>350000969.80000001</c:v>
                </c:pt>
                <c:pt idx="62">
                  <c:v>350000969.80000001</c:v>
                </c:pt>
                <c:pt idx="63">
                  <c:v>350000969.80000001</c:v>
                </c:pt>
                <c:pt idx="64">
                  <c:v>350000969.80000001</c:v>
                </c:pt>
                <c:pt idx="65">
                  <c:v>350000969.80000001</c:v>
                </c:pt>
                <c:pt idx="66">
                  <c:v>460000969.80000001</c:v>
                </c:pt>
                <c:pt idx="67">
                  <c:v>509000969.80000001</c:v>
                </c:pt>
                <c:pt idx="68">
                  <c:v>625000969.79999995</c:v>
                </c:pt>
                <c:pt idx="69">
                  <c:v>625000969.79999995</c:v>
                </c:pt>
                <c:pt idx="70">
                  <c:v>478000969.80000001</c:v>
                </c:pt>
                <c:pt idx="71">
                  <c:v>478000969.80000001</c:v>
                </c:pt>
                <c:pt idx="72">
                  <c:v>478000969.80000001</c:v>
                </c:pt>
                <c:pt idx="73">
                  <c:v>478000969.80000001</c:v>
                </c:pt>
                <c:pt idx="74">
                  <c:v>478000969.80000001</c:v>
                </c:pt>
                <c:pt idx="75">
                  <c:v>478000969.80000001</c:v>
                </c:pt>
                <c:pt idx="76">
                  <c:v>528000969.80000001</c:v>
                </c:pt>
                <c:pt idx="77">
                  <c:v>528000969.80000001</c:v>
                </c:pt>
                <c:pt idx="78">
                  <c:v>328000969.80000001</c:v>
                </c:pt>
                <c:pt idx="79">
                  <c:v>622000969.79999995</c:v>
                </c:pt>
                <c:pt idx="80">
                  <c:v>567000969.79999995</c:v>
                </c:pt>
                <c:pt idx="81">
                  <c:v>567000969.79999995</c:v>
                </c:pt>
                <c:pt idx="82">
                  <c:v>521113453.5</c:v>
                </c:pt>
                <c:pt idx="83">
                  <c:v>521059281.16000003</c:v>
                </c:pt>
                <c:pt idx="84">
                  <c:v>440059281.15999997</c:v>
                </c:pt>
                <c:pt idx="85">
                  <c:v>529059281.16000003</c:v>
                </c:pt>
                <c:pt idx="86">
                  <c:v>352059281.15999997</c:v>
                </c:pt>
                <c:pt idx="87">
                  <c:v>352059281.15999997</c:v>
                </c:pt>
                <c:pt idx="88">
                  <c:v>391059281.15999997</c:v>
                </c:pt>
                <c:pt idx="89">
                  <c:v>495059281.15999997</c:v>
                </c:pt>
                <c:pt idx="90">
                  <c:v>667059281.16000009</c:v>
                </c:pt>
                <c:pt idx="91">
                  <c:v>667059281.16000009</c:v>
                </c:pt>
                <c:pt idx="92">
                  <c:v>645059281.16000009</c:v>
                </c:pt>
                <c:pt idx="93">
                  <c:v>645059281.16000009</c:v>
                </c:pt>
                <c:pt idx="94">
                  <c:v>645059281.16000009</c:v>
                </c:pt>
                <c:pt idx="95">
                  <c:v>578059281.16000009</c:v>
                </c:pt>
                <c:pt idx="96">
                  <c:v>578059281.16000009</c:v>
                </c:pt>
                <c:pt idx="97">
                  <c:v>655059281.16000009</c:v>
                </c:pt>
                <c:pt idx="98">
                  <c:v>655059281.16000009</c:v>
                </c:pt>
                <c:pt idx="99">
                  <c:v>655059281.16000009</c:v>
                </c:pt>
                <c:pt idx="100">
                  <c:v>535059281.16000003</c:v>
                </c:pt>
                <c:pt idx="101">
                  <c:v>791059281.15999997</c:v>
                </c:pt>
                <c:pt idx="102">
                  <c:v>860210441.66999996</c:v>
                </c:pt>
                <c:pt idx="103">
                  <c:v>723000080.87</c:v>
                </c:pt>
                <c:pt idx="104">
                  <c:v>481000080.87</c:v>
                </c:pt>
                <c:pt idx="105">
                  <c:v>574000080.87</c:v>
                </c:pt>
                <c:pt idx="106">
                  <c:v>730000080.87</c:v>
                </c:pt>
                <c:pt idx="107">
                  <c:v>756000080.87</c:v>
                </c:pt>
                <c:pt idx="108">
                  <c:v>980000080.87</c:v>
                </c:pt>
                <c:pt idx="109">
                  <c:v>986000080.87</c:v>
                </c:pt>
                <c:pt idx="110">
                  <c:v>690000080.87</c:v>
                </c:pt>
                <c:pt idx="111">
                  <c:v>690000080.87</c:v>
                </c:pt>
                <c:pt idx="112">
                  <c:v>762000080.87</c:v>
                </c:pt>
                <c:pt idx="113">
                  <c:v>929000080.87</c:v>
                </c:pt>
                <c:pt idx="114">
                  <c:v>1035000080.87</c:v>
                </c:pt>
                <c:pt idx="115">
                  <c:v>845000080.87</c:v>
                </c:pt>
                <c:pt idx="116">
                  <c:v>924000080.87</c:v>
                </c:pt>
                <c:pt idx="117">
                  <c:v>924000080.87</c:v>
                </c:pt>
                <c:pt idx="118">
                  <c:v>825000080.87</c:v>
                </c:pt>
                <c:pt idx="119">
                  <c:v>741000080.87</c:v>
                </c:pt>
                <c:pt idx="120">
                  <c:v>681000080.87</c:v>
                </c:pt>
                <c:pt idx="121">
                  <c:v>685000080.87</c:v>
                </c:pt>
                <c:pt idx="122">
                  <c:v>706000080.87</c:v>
                </c:pt>
                <c:pt idx="123">
                  <c:v>520000080.87</c:v>
                </c:pt>
                <c:pt idx="124">
                  <c:v>894195400.07000005</c:v>
                </c:pt>
                <c:pt idx="125">
                  <c:v>653000080.87</c:v>
                </c:pt>
                <c:pt idx="126">
                  <c:v>355000080.87</c:v>
                </c:pt>
                <c:pt idx="127">
                  <c:v>355000080.87</c:v>
                </c:pt>
                <c:pt idx="128">
                  <c:v>605000080.87</c:v>
                </c:pt>
                <c:pt idx="129">
                  <c:v>573000080.87</c:v>
                </c:pt>
                <c:pt idx="130">
                  <c:v>854000080.87</c:v>
                </c:pt>
                <c:pt idx="131">
                  <c:v>511000080.87</c:v>
                </c:pt>
                <c:pt idx="132">
                  <c:v>389000080.87</c:v>
                </c:pt>
                <c:pt idx="133">
                  <c:v>396000080.87</c:v>
                </c:pt>
                <c:pt idx="134">
                  <c:v>423000080.87</c:v>
                </c:pt>
                <c:pt idx="135">
                  <c:v>730000080.87</c:v>
                </c:pt>
                <c:pt idx="136">
                  <c:v>571000080.87</c:v>
                </c:pt>
                <c:pt idx="137">
                  <c:v>450000080.87</c:v>
                </c:pt>
                <c:pt idx="138">
                  <c:v>500000080.87</c:v>
                </c:pt>
                <c:pt idx="139">
                  <c:v>772000080.87</c:v>
                </c:pt>
                <c:pt idx="140">
                  <c:v>314000080.87</c:v>
                </c:pt>
                <c:pt idx="141">
                  <c:v>559000080.87</c:v>
                </c:pt>
                <c:pt idx="142">
                  <c:v>785000080.87</c:v>
                </c:pt>
                <c:pt idx="143">
                  <c:v>572000080.87</c:v>
                </c:pt>
                <c:pt idx="144">
                  <c:v>518000080.87</c:v>
                </c:pt>
                <c:pt idx="145">
                  <c:v>473000080.87</c:v>
                </c:pt>
                <c:pt idx="146">
                  <c:v>850000080.87</c:v>
                </c:pt>
                <c:pt idx="147">
                  <c:v>703137126.25999999</c:v>
                </c:pt>
                <c:pt idx="148">
                  <c:v>710081127.97000003</c:v>
                </c:pt>
                <c:pt idx="149">
                  <c:v>615081127.97000003</c:v>
                </c:pt>
                <c:pt idx="150">
                  <c:v>462081127.97000003</c:v>
                </c:pt>
                <c:pt idx="151">
                  <c:v>594081127.97000003</c:v>
                </c:pt>
                <c:pt idx="152">
                  <c:v>756081127.97000003</c:v>
                </c:pt>
                <c:pt idx="153">
                  <c:v>797081127.97000003</c:v>
                </c:pt>
                <c:pt idx="154">
                  <c:v>925081127.97000003</c:v>
                </c:pt>
                <c:pt idx="155">
                  <c:v>1055081127.97</c:v>
                </c:pt>
                <c:pt idx="156">
                  <c:v>1031081127.97</c:v>
                </c:pt>
                <c:pt idx="157">
                  <c:v>859081127.97000003</c:v>
                </c:pt>
                <c:pt idx="158">
                  <c:v>885081127.97000003</c:v>
                </c:pt>
                <c:pt idx="159">
                  <c:v>813081127.97000003</c:v>
                </c:pt>
                <c:pt idx="160">
                  <c:v>788081127.97000003</c:v>
                </c:pt>
                <c:pt idx="161">
                  <c:v>810081127.97000003</c:v>
                </c:pt>
                <c:pt idx="162">
                  <c:v>1001081127.97</c:v>
                </c:pt>
                <c:pt idx="163">
                  <c:v>1076081127.97</c:v>
                </c:pt>
                <c:pt idx="164">
                  <c:v>470081127.97000003</c:v>
                </c:pt>
                <c:pt idx="165">
                  <c:v>451081127.97000003</c:v>
                </c:pt>
                <c:pt idx="166">
                  <c:v>970081127.97000003</c:v>
                </c:pt>
                <c:pt idx="167">
                  <c:v>1250081127.97</c:v>
                </c:pt>
                <c:pt idx="168">
                  <c:v>534299282.36000001</c:v>
                </c:pt>
                <c:pt idx="169">
                  <c:v>250243323.27000001</c:v>
                </c:pt>
                <c:pt idx="170">
                  <c:v>451000080.87</c:v>
                </c:pt>
                <c:pt idx="171">
                  <c:v>630000080.87</c:v>
                </c:pt>
                <c:pt idx="172">
                  <c:v>771000080.87</c:v>
                </c:pt>
                <c:pt idx="173">
                  <c:v>1149000080.8699999</c:v>
                </c:pt>
                <c:pt idx="174">
                  <c:v>1016000080.87</c:v>
                </c:pt>
                <c:pt idx="175">
                  <c:v>668000080.87</c:v>
                </c:pt>
                <c:pt idx="176">
                  <c:v>785000080.87</c:v>
                </c:pt>
                <c:pt idx="177">
                  <c:v>857000080.87</c:v>
                </c:pt>
                <c:pt idx="178">
                  <c:v>857000080.87</c:v>
                </c:pt>
                <c:pt idx="179">
                  <c:v>729000080.87</c:v>
                </c:pt>
                <c:pt idx="180">
                  <c:v>568000080.87</c:v>
                </c:pt>
                <c:pt idx="181">
                  <c:v>667000080.87</c:v>
                </c:pt>
                <c:pt idx="182">
                  <c:v>832000080.87</c:v>
                </c:pt>
                <c:pt idx="183">
                  <c:v>832000080.87</c:v>
                </c:pt>
                <c:pt idx="184">
                  <c:v>654000080.87</c:v>
                </c:pt>
                <c:pt idx="185">
                  <c:v>1107000080.8699999</c:v>
                </c:pt>
                <c:pt idx="186">
                  <c:v>1107000080.8699999</c:v>
                </c:pt>
                <c:pt idx="187">
                  <c:v>1010000080.87</c:v>
                </c:pt>
                <c:pt idx="188">
                  <c:v>1010000080.87</c:v>
                </c:pt>
                <c:pt idx="189">
                  <c:v>668201374.5</c:v>
                </c:pt>
                <c:pt idx="190">
                  <c:v>809147202.15999997</c:v>
                </c:pt>
                <c:pt idx="191">
                  <c:v>647000080.87</c:v>
                </c:pt>
                <c:pt idx="192">
                  <c:v>677000080.87</c:v>
                </c:pt>
                <c:pt idx="193">
                  <c:v>852000080.87</c:v>
                </c:pt>
                <c:pt idx="194">
                  <c:v>584000080.87</c:v>
                </c:pt>
                <c:pt idx="195">
                  <c:v>665000080.87</c:v>
                </c:pt>
                <c:pt idx="196">
                  <c:v>506000080.87</c:v>
                </c:pt>
                <c:pt idx="197">
                  <c:v>506000080.87</c:v>
                </c:pt>
                <c:pt idx="198">
                  <c:v>506000080.87</c:v>
                </c:pt>
                <c:pt idx="199">
                  <c:v>369000080.87</c:v>
                </c:pt>
                <c:pt idx="200">
                  <c:v>369000080.87</c:v>
                </c:pt>
                <c:pt idx="201">
                  <c:v>781000080.87</c:v>
                </c:pt>
                <c:pt idx="202">
                  <c:v>697000080.87</c:v>
                </c:pt>
                <c:pt idx="203">
                  <c:v>1167000080.8699999</c:v>
                </c:pt>
                <c:pt idx="204">
                  <c:v>1214000080.8699999</c:v>
                </c:pt>
                <c:pt idx="205">
                  <c:v>958000080.87</c:v>
                </c:pt>
                <c:pt idx="206">
                  <c:v>958000080.87</c:v>
                </c:pt>
                <c:pt idx="207">
                  <c:v>1718000080.8699999</c:v>
                </c:pt>
                <c:pt idx="208">
                  <c:v>1026000080.87</c:v>
                </c:pt>
                <c:pt idx="209">
                  <c:v>1207000080.8699999</c:v>
                </c:pt>
                <c:pt idx="210">
                  <c:v>616190866.50999999</c:v>
                </c:pt>
                <c:pt idx="211">
                  <c:v>693987766.93000007</c:v>
                </c:pt>
                <c:pt idx="212">
                  <c:v>456987766.93000001</c:v>
                </c:pt>
                <c:pt idx="213">
                  <c:v>606987766.93000007</c:v>
                </c:pt>
                <c:pt idx="214">
                  <c:v>472987766.93000001</c:v>
                </c:pt>
                <c:pt idx="215">
                  <c:v>472987766.93000001</c:v>
                </c:pt>
                <c:pt idx="216">
                  <c:v>472987766.93000001</c:v>
                </c:pt>
                <c:pt idx="217">
                  <c:v>622987766.93000007</c:v>
                </c:pt>
                <c:pt idx="218">
                  <c:v>462987766.93000001</c:v>
                </c:pt>
                <c:pt idx="219">
                  <c:v>830987766.92999995</c:v>
                </c:pt>
                <c:pt idx="220">
                  <c:v>830987766.92999995</c:v>
                </c:pt>
                <c:pt idx="221">
                  <c:v>1593987766.9300001</c:v>
                </c:pt>
                <c:pt idx="222">
                  <c:v>1389987766.9300001</c:v>
                </c:pt>
                <c:pt idx="223">
                  <c:v>1164987766.9299998</c:v>
                </c:pt>
                <c:pt idx="224">
                  <c:v>370987766.93000001</c:v>
                </c:pt>
                <c:pt idx="225">
                  <c:v>250000000</c:v>
                </c:pt>
                <c:pt idx="226">
                  <c:v>756000000</c:v>
                </c:pt>
                <c:pt idx="227">
                  <c:v>363000000</c:v>
                </c:pt>
                <c:pt idx="228">
                  <c:v>363000000</c:v>
                </c:pt>
                <c:pt idx="229">
                  <c:v>250148449.95000002</c:v>
                </c:pt>
                <c:pt idx="230">
                  <c:v>250000000</c:v>
                </c:pt>
                <c:pt idx="231">
                  <c:v>250000000</c:v>
                </c:pt>
                <c:pt idx="232">
                  <c:v>362000000</c:v>
                </c:pt>
                <c:pt idx="233">
                  <c:v>362000000</c:v>
                </c:pt>
                <c:pt idx="234">
                  <c:v>798000000</c:v>
                </c:pt>
                <c:pt idx="235">
                  <c:v>798000000</c:v>
                </c:pt>
                <c:pt idx="236">
                  <c:v>308000000</c:v>
                </c:pt>
                <c:pt idx="237">
                  <c:v>308000000</c:v>
                </c:pt>
                <c:pt idx="238">
                  <c:v>517000000</c:v>
                </c:pt>
                <c:pt idx="239">
                  <c:v>555000000</c:v>
                </c:pt>
                <c:pt idx="240">
                  <c:v>919000000</c:v>
                </c:pt>
                <c:pt idx="241">
                  <c:v>919000000</c:v>
                </c:pt>
                <c:pt idx="242">
                  <c:v>762000000</c:v>
                </c:pt>
                <c:pt idx="243">
                  <c:v>250000000</c:v>
                </c:pt>
                <c:pt idx="244">
                  <c:v>250000000</c:v>
                </c:pt>
                <c:pt idx="245">
                  <c:v>260000000</c:v>
                </c:pt>
                <c:pt idx="246">
                  <c:v>460000000</c:v>
                </c:pt>
                <c:pt idx="247">
                  <c:v>250000000</c:v>
                </c:pt>
                <c:pt idx="248">
                  <c:v>250000000</c:v>
                </c:pt>
                <c:pt idx="249">
                  <c:v>888000000</c:v>
                </c:pt>
                <c:pt idx="250">
                  <c:v>888000000</c:v>
                </c:pt>
                <c:pt idx="251">
                  <c:v>350119397.94999999</c:v>
                </c:pt>
              </c:numCache>
            </c:numRef>
          </c:val>
          <c:smooth val="0"/>
        </c:ser>
        <c:ser>
          <c:idx val="2"/>
          <c:order val="2"/>
          <c:tx>
            <c:strRef>
              <c:f>REPORT!$C$11</c:f>
              <c:strCache>
                <c:ptCount val="1"/>
                <c:pt idx="0">
                  <c:v>4154 Q5</c:v>
                </c:pt>
              </c:strCache>
            </c:strRef>
          </c:tx>
          <c:marker>
            <c:symbol val="none"/>
          </c:marker>
          <c:cat>
            <c:numRef>
              <c:f>REPORT!$D$8:$IU$8</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REPORT!$D$11:$IU$11</c:f>
              <c:numCache>
                <c:formatCode>_(* #,##0_);_(* \(#,##0\);_(* "-"??_);_(@_)</c:formatCode>
                <c:ptCount val="252"/>
                <c:pt idx="0">
                  <c:v>158783275.29999998</c:v>
                </c:pt>
                <c:pt idx="1">
                  <c:v>213029027.61999997</c:v>
                </c:pt>
                <c:pt idx="2">
                  <c:v>195922254.66999999</c:v>
                </c:pt>
                <c:pt idx="3">
                  <c:v>184340699.27999997</c:v>
                </c:pt>
                <c:pt idx="4">
                  <c:v>172294245.04999998</c:v>
                </c:pt>
                <c:pt idx="5">
                  <c:v>161238886.33000001</c:v>
                </c:pt>
                <c:pt idx="6">
                  <c:v>151993584.22</c:v>
                </c:pt>
                <c:pt idx="7">
                  <c:v>150589043.47</c:v>
                </c:pt>
                <c:pt idx="8">
                  <c:v>149618800.35999998</c:v>
                </c:pt>
                <c:pt idx="9">
                  <c:v>239019703.25999996</c:v>
                </c:pt>
                <c:pt idx="10">
                  <c:v>240387279.55999994</c:v>
                </c:pt>
                <c:pt idx="11">
                  <c:v>203271152.34999996</c:v>
                </c:pt>
                <c:pt idx="12">
                  <c:v>199433894.48999995</c:v>
                </c:pt>
                <c:pt idx="13">
                  <c:v>199419119.39999995</c:v>
                </c:pt>
                <c:pt idx="14">
                  <c:v>201698312.53999996</c:v>
                </c:pt>
                <c:pt idx="15">
                  <c:v>196501003.03999996</c:v>
                </c:pt>
                <c:pt idx="16">
                  <c:v>194754180.57999995</c:v>
                </c:pt>
                <c:pt idx="17">
                  <c:v>212707078.84999996</c:v>
                </c:pt>
                <c:pt idx="18">
                  <c:v>198158675.77999994</c:v>
                </c:pt>
                <c:pt idx="19">
                  <c:v>225310336.63999996</c:v>
                </c:pt>
                <c:pt idx="20">
                  <c:v>226508053.95000002</c:v>
                </c:pt>
                <c:pt idx="21">
                  <c:v>211168468.31000003</c:v>
                </c:pt>
                <c:pt idx="22">
                  <c:v>211003073.44000003</c:v>
                </c:pt>
                <c:pt idx="23">
                  <c:v>214116252.96000001</c:v>
                </c:pt>
                <c:pt idx="24">
                  <c:v>213933518.69000003</c:v>
                </c:pt>
                <c:pt idx="25">
                  <c:v>208579581.87000003</c:v>
                </c:pt>
                <c:pt idx="26">
                  <c:v>222363123.55000004</c:v>
                </c:pt>
                <c:pt idx="27">
                  <c:v>213344731.15000004</c:v>
                </c:pt>
                <c:pt idx="28">
                  <c:v>212531122.87000003</c:v>
                </c:pt>
                <c:pt idx="29">
                  <c:v>167858988.21000001</c:v>
                </c:pt>
                <c:pt idx="30">
                  <c:v>136617498.44000003</c:v>
                </c:pt>
                <c:pt idx="31">
                  <c:v>135822732.70000002</c:v>
                </c:pt>
                <c:pt idx="32">
                  <c:v>134955924.88999999</c:v>
                </c:pt>
                <c:pt idx="33">
                  <c:v>134752010.18000001</c:v>
                </c:pt>
                <c:pt idx="34">
                  <c:v>134445618.03999999</c:v>
                </c:pt>
                <c:pt idx="35">
                  <c:v>133717814.37999998</c:v>
                </c:pt>
                <c:pt idx="36">
                  <c:v>133889429.48999996</c:v>
                </c:pt>
                <c:pt idx="37">
                  <c:v>132953029.06999998</c:v>
                </c:pt>
                <c:pt idx="38">
                  <c:v>162078061.10999998</c:v>
                </c:pt>
                <c:pt idx="39">
                  <c:v>148984148.56</c:v>
                </c:pt>
                <c:pt idx="40">
                  <c:v>148602898.41999999</c:v>
                </c:pt>
                <c:pt idx="41">
                  <c:v>148636119.69</c:v>
                </c:pt>
                <c:pt idx="42">
                  <c:v>134263414.32999998</c:v>
                </c:pt>
                <c:pt idx="43">
                  <c:v>137559488.70999998</c:v>
                </c:pt>
                <c:pt idx="44">
                  <c:v>138392087.65999994</c:v>
                </c:pt>
                <c:pt idx="45">
                  <c:v>138655609.26999995</c:v>
                </c:pt>
                <c:pt idx="46">
                  <c:v>114441512.82000001</c:v>
                </c:pt>
                <c:pt idx="47">
                  <c:v>114917771.51000001</c:v>
                </c:pt>
                <c:pt idx="48">
                  <c:v>108884846.60999997</c:v>
                </c:pt>
                <c:pt idx="49">
                  <c:v>105824495.42999998</c:v>
                </c:pt>
                <c:pt idx="50">
                  <c:v>108547845.06999998</c:v>
                </c:pt>
                <c:pt idx="51">
                  <c:v>107340055.31999996</c:v>
                </c:pt>
                <c:pt idx="52">
                  <c:v>106925968.71999998</c:v>
                </c:pt>
                <c:pt idx="53">
                  <c:v>118279987.24999999</c:v>
                </c:pt>
                <c:pt idx="54">
                  <c:v>141350890.34999996</c:v>
                </c:pt>
                <c:pt idx="55">
                  <c:v>140172194.02999997</c:v>
                </c:pt>
                <c:pt idx="56">
                  <c:v>142600449.99999997</c:v>
                </c:pt>
                <c:pt idx="57">
                  <c:v>141904047.40999997</c:v>
                </c:pt>
                <c:pt idx="58">
                  <c:v>125906421.70999998</c:v>
                </c:pt>
                <c:pt idx="59">
                  <c:v>99015574.980000004</c:v>
                </c:pt>
                <c:pt idx="60">
                  <c:v>116697489.40000002</c:v>
                </c:pt>
                <c:pt idx="61">
                  <c:v>108822699.75</c:v>
                </c:pt>
                <c:pt idx="62">
                  <c:v>107781191.53999999</c:v>
                </c:pt>
                <c:pt idx="63">
                  <c:v>107492464.98999998</c:v>
                </c:pt>
                <c:pt idx="64">
                  <c:v>103022396.45</c:v>
                </c:pt>
                <c:pt idx="65">
                  <c:v>100521605.22</c:v>
                </c:pt>
                <c:pt idx="66">
                  <c:v>130699095.46000001</c:v>
                </c:pt>
                <c:pt idx="67">
                  <c:v>144495532.80000004</c:v>
                </c:pt>
                <c:pt idx="68">
                  <c:v>310848370.02000004</c:v>
                </c:pt>
                <c:pt idx="69">
                  <c:v>308384395.94000006</c:v>
                </c:pt>
                <c:pt idx="70">
                  <c:v>325754935.78000003</c:v>
                </c:pt>
                <c:pt idx="71">
                  <c:v>330671066.46000004</c:v>
                </c:pt>
                <c:pt idx="72">
                  <c:v>324419651.58000004</c:v>
                </c:pt>
                <c:pt idx="73">
                  <c:v>326161961.45000005</c:v>
                </c:pt>
                <c:pt idx="74">
                  <c:v>321994019.28000003</c:v>
                </c:pt>
                <c:pt idx="75">
                  <c:v>309414693.19</c:v>
                </c:pt>
                <c:pt idx="76">
                  <c:v>310702540.47000003</c:v>
                </c:pt>
                <c:pt idx="77">
                  <c:v>320570018.76999998</c:v>
                </c:pt>
                <c:pt idx="78">
                  <c:v>311044727.23000002</c:v>
                </c:pt>
                <c:pt idx="79">
                  <c:v>311299067.56999999</c:v>
                </c:pt>
                <c:pt idx="80">
                  <c:v>313667980.88999999</c:v>
                </c:pt>
                <c:pt idx="81">
                  <c:v>314266732.53000003</c:v>
                </c:pt>
                <c:pt idx="82">
                  <c:v>330753172.31999999</c:v>
                </c:pt>
                <c:pt idx="83">
                  <c:v>330565122.44999999</c:v>
                </c:pt>
                <c:pt idx="84">
                  <c:v>330558663.48999995</c:v>
                </c:pt>
                <c:pt idx="85">
                  <c:v>330823100.57999998</c:v>
                </c:pt>
                <c:pt idx="86">
                  <c:v>330680089.83999997</c:v>
                </c:pt>
                <c:pt idx="87">
                  <c:v>333629713.92000002</c:v>
                </c:pt>
                <c:pt idx="88">
                  <c:v>335821313.25999999</c:v>
                </c:pt>
                <c:pt idx="89">
                  <c:v>330928293.06</c:v>
                </c:pt>
                <c:pt idx="90">
                  <c:v>345497587.75999999</c:v>
                </c:pt>
                <c:pt idx="91">
                  <c:v>340243740.13999999</c:v>
                </c:pt>
                <c:pt idx="92">
                  <c:v>348790462.57999998</c:v>
                </c:pt>
                <c:pt idx="93">
                  <c:v>337977298.50999999</c:v>
                </c:pt>
                <c:pt idx="94">
                  <c:v>131291362.18999997</c:v>
                </c:pt>
                <c:pt idx="95">
                  <c:v>124964799.68999997</c:v>
                </c:pt>
                <c:pt idx="96">
                  <c:v>180951962.85999998</c:v>
                </c:pt>
                <c:pt idx="97">
                  <c:v>180867570.66999999</c:v>
                </c:pt>
                <c:pt idx="98">
                  <c:v>180645095.84999999</c:v>
                </c:pt>
                <c:pt idx="99">
                  <c:v>182343556.93000001</c:v>
                </c:pt>
                <c:pt idx="100">
                  <c:v>151802061.58999997</c:v>
                </c:pt>
                <c:pt idx="101">
                  <c:v>148511201.34999996</c:v>
                </c:pt>
                <c:pt idx="102">
                  <c:v>135238381.38999996</c:v>
                </c:pt>
                <c:pt idx="103">
                  <c:v>130484529.04999995</c:v>
                </c:pt>
                <c:pt idx="104">
                  <c:v>130755804.76999998</c:v>
                </c:pt>
                <c:pt idx="105">
                  <c:v>130298581.44999999</c:v>
                </c:pt>
                <c:pt idx="106">
                  <c:v>131260171.81999996</c:v>
                </c:pt>
                <c:pt idx="107">
                  <c:v>128317571.38</c:v>
                </c:pt>
                <c:pt idx="108">
                  <c:v>124155917.17999996</c:v>
                </c:pt>
                <c:pt idx="109">
                  <c:v>124039243.42999999</c:v>
                </c:pt>
                <c:pt idx="110">
                  <c:v>123760516.89999998</c:v>
                </c:pt>
                <c:pt idx="111">
                  <c:v>125408427.71999997</c:v>
                </c:pt>
                <c:pt idx="112">
                  <c:v>150774332.68999994</c:v>
                </c:pt>
                <c:pt idx="113">
                  <c:v>152392284.51999992</c:v>
                </c:pt>
                <c:pt idx="114">
                  <c:v>153905573.90999997</c:v>
                </c:pt>
                <c:pt idx="115">
                  <c:v>131975872.55999996</c:v>
                </c:pt>
                <c:pt idx="116">
                  <c:v>149018119.34999993</c:v>
                </c:pt>
                <c:pt idx="117">
                  <c:v>116174202.79999995</c:v>
                </c:pt>
                <c:pt idx="118">
                  <c:v>105515013.24999994</c:v>
                </c:pt>
                <c:pt idx="119">
                  <c:v>100339131.95999995</c:v>
                </c:pt>
                <c:pt idx="120">
                  <c:v>99396227.649999931</c:v>
                </c:pt>
                <c:pt idx="121">
                  <c:v>103375869.44999994</c:v>
                </c:pt>
                <c:pt idx="122">
                  <c:v>103579630.49999996</c:v>
                </c:pt>
                <c:pt idx="123">
                  <c:v>99679836.199999928</c:v>
                </c:pt>
                <c:pt idx="124">
                  <c:v>115637803.07999994</c:v>
                </c:pt>
                <c:pt idx="125">
                  <c:v>116575163.72999994</c:v>
                </c:pt>
                <c:pt idx="126">
                  <c:v>117296409.43999992</c:v>
                </c:pt>
                <c:pt idx="127">
                  <c:v>114090592.06999995</c:v>
                </c:pt>
                <c:pt idx="128">
                  <c:v>113616873.83999996</c:v>
                </c:pt>
                <c:pt idx="129">
                  <c:v>109065001.45999992</c:v>
                </c:pt>
                <c:pt idx="130">
                  <c:v>100099847.82999992</c:v>
                </c:pt>
                <c:pt idx="131">
                  <c:v>97836437.519999936</c:v>
                </c:pt>
                <c:pt idx="132">
                  <c:v>95646661.589999914</c:v>
                </c:pt>
                <c:pt idx="133">
                  <c:v>120215911.10999994</c:v>
                </c:pt>
                <c:pt idx="134">
                  <c:v>93614591.519999951</c:v>
                </c:pt>
                <c:pt idx="135">
                  <c:v>128276599.76999998</c:v>
                </c:pt>
                <c:pt idx="136">
                  <c:v>317887487.13999981</c:v>
                </c:pt>
                <c:pt idx="137">
                  <c:v>372013405.62999982</c:v>
                </c:pt>
                <c:pt idx="138">
                  <c:v>347225762.95999986</c:v>
                </c:pt>
                <c:pt idx="139">
                  <c:v>374116711.09999985</c:v>
                </c:pt>
                <c:pt idx="140">
                  <c:v>369783975.42000002</c:v>
                </c:pt>
                <c:pt idx="141">
                  <c:v>367099892.65000004</c:v>
                </c:pt>
                <c:pt idx="142">
                  <c:v>369924418.30999994</c:v>
                </c:pt>
                <c:pt idx="143">
                  <c:v>370268480.77000004</c:v>
                </c:pt>
                <c:pt idx="144">
                  <c:v>380272761.56999999</c:v>
                </c:pt>
                <c:pt idx="145">
                  <c:v>132605554.85999995</c:v>
                </c:pt>
                <c:pt idx="146">
                  <c:v>141351547.53999993</c:v>
                </c:pt>
                <c:pt idx="147">
                  <c:v>163356234.38000003</c:v>
                </c:pt>
                <c:pt idx="148">
                  <c:v>179530969.13000003</c:v>
                </c:pt>
                <c:pt idx="149">
                  <c:v>176464955.27000004</c:v>
                </c:pt>
                <c:pt idx="150">
                  <c:v>176250914.09000003</c:v>
                </c:pt>
                <c:pt idx="151">
                  <c:v>183701486.23000008</c:v>
                </c:pt>
                <c:pt idx="152">
                  <c:v>220312820.33999997</c:v>
                </c:pt>
                <c:pt idx="153">
                  <c:v>159445188.93000001</c:v>
                </c:pt>
                <c:pt idx="154">
                  <c:v>157278861.82000005</c:v>
                </c:pt>
                <c:pt idx="155">
                  <c:v>148881555.39999998</c:v>
                </c:pt>
                <c:pt idx="156">
                  <c:v>164112629.18000001</c:v>
                </c:pt>
                <c:pt idx="157">
                  <c:v>143741773.31</c:v>
                </c:pt>
                <c:pt idx="158">
                  <c:v>145669917.17000002</c:v>
                </c:pt>
                <c:pt idx="159">
                  <c:v>135774595.27000001</c:v>
                </c:pt>
                <c:pt idx="160">
                  <c:v>134983399.30000001</c:v>
                </c:pt>
                <c:pt idx="161">
                  <c:v>134549480.68000001</c:v>
                </c:pt>
                <c:pt idx="162">
                  <c:v>134840972.74000001</c:v>
                </c:pt>
                <c:pt idx="163">
                  <c:v>135262835.32999998</c:v>
                </c:pt>
                <c:pt idx="164">
                  <c:v>131736288.52</c:v>
                </c:pt>
                <c:pt idx="165">
                  <c:v>150841021.29000002</c:v>
                </c:pt>
                <c:pt idx="166">
                  <c:v>127581992.66000003</c:v>
                </c:pt>
                <c:pt idx="167">
                  <c:v>124161967.58000001</c:v>
                </c:pt>
                <c:pt idx="168">
                  <c:v>141493988.30000001</c:v>
                </c:pt>
                <c:pt idx="169">
                  <c:v>131088776.76000002</c:v>
                </c:pt>
                <c:pt idx="170">
                  <c:v>131950782.78000005</c:v>
                </c:pt>
                <c:pt idx="171">
                  <c:v>131867726.92000002</c:v>
                </c:pt>
                <c:pt idx="172">
                  <c:v>131549587.72000001</c:v>
                </c:pt>
                <c:pt idx="173">
                  <c:v>284130478.57999998</c:v>
                </c:pt>
                <c:pt idx="174">
                  <c:v>327100557.37</c:v>
                </c:pt>
                <c:pt idx="175">
                  <c:v>282612873.98999995</c:v>
                </c:pt>
                <c:pt idx="176">
                  <c:v>226451204.17000008</c:v>
                </c:pt>
                <c:pt idx="177">
                  <c:v>226147609.25000003</c:v>
                </c:pt>
                <c:pt idx="178">
                  <c:v>348223586.9799999</c:v>
                </c:pt>
                <c:pt idx="179">
                  <c:v>262970326.34000003</c:v>
                </c:pt>
                <c:pt idx="180">
                  <c:v>219705608.92000005</c:v>
                </c:pt>
                <c:pt idx="181">
                  <c:v>215395062.08000001</c:v>
                </c:pt>
                <c:pt idx="182">
                  <c:v>215282112.06000003</c:v>
                </c:pt>
                <c:pt idx="183">
                  <c:v>212801795.52000004</c:v>
                </c:pt>
                <c:pt idx="184">
                  <c:v>213835932.70000002</c:v>
                </c:pt>
                <c:pt idx="185">
                  <c:v>212834096.62000003</c:v>
                </c:pt>
                <c:pt idx="186">
                  <c:v>184144082.83000004</c:v>
                </c:pt>
                <c:pt idx="187">
                  <c:v>185106067.23000002</c:v>
                </c:pt>
                <c:pt idx="188">
                  <c:v>176219614.28</c:v>
                </c:pt>
                <c:pt idx="189">
                  <c:v>192255882.25</c:v>
                </c:pt>
                <c:pt idx="190">
                  <c:v>192342368.35999998</c:v>
                </c:pt>
                <c:pt idx="191">
                  <c:v>192629730.09</c:v>
                </c:pt>
                <c:pt idx="192">
                  <c:v>188747462.03999996</c:v>
                </c:pt>
                <c:pt idx="193">
                  <c:v>188993734.98999998</c:v>
                </c:pt>
                <c:pt idx="194">
                  <c:v>189168279.25999999</c:v>
                </c:pt>
                <c:pt idx="195">
                  <c:v>192691526.33999997</c:v>
                </c:pt>
                <c:pt idx="196">
                  <c:v>178550174.97999996</c:v>
                </c:pt>
                <c:pt idx="197">
                  <c:v>179477416.93999994</c:v>
                </c:pt>
                <c:pt idx="198">
                  <c:v>178632808.36999995</c:v>
                </c:pt>
                <c:pt idx="199">
                  <c:v>173956441.54999995</c:v>
                </c:pt>
                <c:pt idx="200">
                  <c:v>171317242.20999992</c:v>
                </c:pt>
                <c:pt idx="201">
                  <c:v>170500721.06999993</c:v>
                </c:pt>
                <c:pt idx="202">
                  <c:v>170439503.84999996</c:v>
                </c:pt>
                <c:pt idx="203">
                  <c:v>169970590.71999994</c:v>
                </c:pt>
                <c:pt idx="204">
                  <c:v>166860497.82999998</c:v>
                </c:pt>
                <c:pt idx="205">
                  <c:v>166497821.80999994</c:v>
                </c:pt>
                <c:pt idx="206">
                  <c:v>167543522.58999997</c:v>
                </c:pt>
                <c:pt idx="207">
                  <c:v>169969388.86999995</c:v>
                </c:pt>
                <c:pt idx="208">
                  <c:v>177887784.04999995</c:v>
                </c:pt>
                <c:pt idx="209">
                  <c:v>177261251.31999993</c:v>
                </c:pt>
                <c:pt idx="210">
                  <c:v>188272932.75999999</c:v>
                </c:pt>
                <c:pt idx="211">
                  <c:v>188148543.96999997</c:v>
                </c:pt>
                <c:pt idx="212">
                  <c:v>186519384.69999999</c:v>
                </c:pt>
                <c:pt idx="213">
                  <c:v>191422591.63999999</c:v>
                </c:pt>
                <c:pt idx="214">
                  <c:v>190799999.26999998</c:v>
                </c:pt>
                <c:pt idx="215">
                  <c:v>190537492.79000002</c:v>
                </c:pt>
                <c:pt idx="216">
                  <c:v>184673817.77999997</c:v>
                </c:pt>
                <c:pt idx="217">
                  <c:v>186276214.00999999</c:v>
                </c:pt>
                <c:pt idx="218">
                  <c:v>189015878.37</c:v>
                </c:pt>
                <c:pt idx="219">
                  <c:v>193736864.07999998</c:v>
                </c:pt>
                <c:pt idx="220">
                  <c:v>195721440.51999998</c:v>
                </c:pt>
                <c:pt idx="221">
                  <c:v>207386621.92999995</c:v>
                </c:pt>
                <c:pt idx="222">
                  <c:v>215849570.06999996</c:v>
                </c:pt>
                <c:pt idx="223">
                  <c:v>201292778.04999998</c:v>
                </c:pt>
                <c:pt idx="224">
                  <c:v>210811440.35999995</c:v>
                </c:pt>
                <c:pt idx="225">
                  <c:v>190308855.67999998</c:v>
                </c:pt>
                <c:pt idx="226">
                  <c:v>194274217.95999998</c:v>
                </c:pt>
                <c:pt idx="227">
                  <c:v>189720875.63999996</c:v>
                </c:pt>
                <c:pt idx="228">
                  <c:v>192829032.07999995</c:v>
                </c:pt>
                <c:pt idx="229">
                  <c:v>199151970.92999992</c:v>
                </c:pt>
                <c:pt idx="230">
                  <c:v>199768121.42999992</c:v>
                </c:pt>
                <c:pt idx="231">
                  <c:v>209086905.91999993</c:v>
                </c:pt>
                <c:pt idx="232">
                  <c:v>215552561.08999994</c:v>
                </c:pt>
                <c:pt idx="233">
                  <c:v>206236993.27999997</c:v>
                </c:pt>
                <c:pt idx="234">
                  <c:v>213813320.36999997</c:v>
                </c:pt>
                <c:pt idx="235">
                  <c:v>223532811.54999995</c:v>
                </c:pt>
                <c:pt idx="236">
                  <c:v>225348110.91</c:v>
                </c:pt>
                <c:pt idx="237">
                  <c:v>219622704.56</c:v>
                </c:pt>
                <c:pt idx="238">
                  <c:v>224605483.96999997</c:v>
                </c:pt>
                <c:pt idx="239">
                  <c:v>223052358.18999997</c:v>
                </c:pt>
                <c:pt idx="240">
                  <c:v>226738691.61000001</c:v>
                </c:pt>
                <c:pt idx="241">
                  <c:v>224463410.85000002</c:v>
                </c:pt>
                <c:pt idx="242">
                  <c:v>226301139.87</c:v>
                </c:pt>
                <c:pt idx="243">
                  <c:v>237594653.20000002</c:v>
                </c:pt>
                <c:pt idx="244">
                  <c:v>235944232.56</c:v>
                </c:pt>
                <c:pt idx="245">
                  <c:v>235207667.06</c:v>
                </c:pt>
                <c:pt idx="246">
                  <c:v>234956327.77000004</c:v>
                </c:pt>
                <c:pt idx="247">
                  <c:v>238286394.46000001</c:v>
                </c:pt>
                <c:pt idx="248">
                  <c:v>229353628.03999999</c:v>
                </c:pt>
                <c:pt idx="249">
                  <c:v>353009417.03999996</c:v>
                </c:pt>
                <c:pt idx="250">
                  <c:v>364006195.57999998</c:v>
                </c:pt>
                <c:pt idx="251">
                  <c:v>477571159.59999996</c:v>
                </c:pt>
              </c:numCache>
            </c:numRef>
          </c:val>
          <c:smooth val="0"/>
        </c:ser>
        <c:dLbls>
          <c:showLegendKey val="0"/>
          <c:showVal val="0"/>
          <c:showCatName val="0"/>
          <c:showSerName val="0"/>
          <c:showPercent val="0"/>
          <c:showBubbleSize val="0"/>
        </c:dLbls>
        <c:marker val="1"/>
        <c:smooth val="0"/>
        <c:axId val="876607488"/>
        <c:axId val="986519744"/>
      </c:lineChart>
      <c:dateAx>
        <c:axId val="876607488"/>
        <c:scaling>
          <c:orientation val="minMax"/>
        </c:scaling>
        <c:delete val="0"/>
        <c:axPos val="b"/>
        <c:numFmt formatCode="m/d/yyyy" sourceLinked="1"/>
        <c:majorTickMark val="out"/>
        <c:minorTickMark val="none"/>
        <c:tickLblPos val="nextTo"/>
        <c:crossAx val="986519744"/>
        <c:crosses val="autoZero"/>
        <c:auto val="1"/>
        <c:lblOffset val="100"/>
        <c:baseTimeUnit val="days"/>
      </c:dateAx>
      <c:valAx>
        <c:axId val="986519744"/>
        <c:scaling>
          <c:orientation val="minMax"/>
          <c:max val="6000000000"/>
        </c:scaling>
        <c:delete val="0"/>
        <c:axPos val="l"/>
        <c:numFmt formatCode="_(* #,##0_);_(* \(#,##0\);_(* &quot;-&quot;??_);_(@_)" sourceLinked="1"/>
        <c:majorTickMark val="out"/>
        <c:minorTickMark val="none"/>
        <c:tickLblPos val="nextTo"/>
        <c:crossAx val="876607488"/>
        <c:crosses val="autoZero"/>
        <c:crossBetween val="between"/>
        <c:dispUnits>
          <c:builtInUnit val="billions"/>
          <c:dispUnitsLbl>
            <c:layout>
              <c:manualLayout>
                <c:xMode val="edge"/>
                <c:yMode val="edge"/>
                <c:x val="2.3504273504273504E-2"/>
                <c:y val="0.17510209238531069"/>
              </c:manualLayout>
            </c:layout>
          </c:dispUnitsLbl>
        </c:dispUnits>
      </c:valAx>
    </c:plotArea>
    <c:legend>
      <c:legendPos val="r"/>
      <c:overlay val="0"/>
    </c:legend>
    <c:plotVisOnly val="1"/>
    <c:dispBlanksAs val="gap"/>
    <c:showDLblsOverMax val="0"/>
  </c:chart>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en-US" sz="1400"/>
              <a:t>TB</a:t>
            </a:r>
            <a:r>
              <a:rPr lang="en-US" sz="1400" baseline="0"/>
              <a:t> Line 4200: </a:t>
            </a:r>
            <a:r>
              <a:rPr lang="en-US" sz="1400"/>
              <a:t>Money Market (Non-retail)</a:t>
            </a:r>
          </a:p>
        </c:rich>
      </c:tx>
      <c:overlay val="0"/>
    </c:title>
    <c:autoTitleDeleted val="0"/>
    <c:plotArea>
      <c:layout/>
      <c:lineChart>
        <c:grouping val="standard"/>
        <c:varyColors val="0"/>
        <c:ser>
          <c:idx val="0"/>
          <c:order val="0"/>
          <c:tx>
            <c:strRef>
              <c:f>REPORT!$C$13</c:f>
              <c:strCache>
                <c:ptCount val="1"/>
                <c:pt idx="0">
                  <c:v>4200 Q1</c:v>
                </c:pt>
              </c:strCache>
            </c:strRef>
          </c:tx>
          <c:marker>
            <c:symbol val="none"/>
          </c:marker>
          <c:cat>
            <c:numRef>
              <c:f>REPORT!$D$12:$IU$12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REPORT!$D$13:$IU$13</c:f>
              <c:numCache>
                <c:formatCode>General</c:formatCode>
                <c:ptCount val="252"/>
                <c:pt idx="78" formatCode="_(* #,##0_);_(* \(#,##0\);_(* &quot;-&quot;??_);_(@_)">
                  <c:v>1000</c:v>
                </c:pt>
                <c:pt idx="79">
                  <c:v>1000</c:v>
                </c:pt>
                <c:pt idx="80">
                  <c:v>1000</c:v>
                </c:pt>
                <c:pt idx="81">
                  <c:v>1000</c:v>
                </c:pt>
                <c:pt idx="82">
                  <c:v>1000.01</c:v>
                </c:pt>
                <c:pt idx="83">
                  <c:v>1000.01</c:v>
                </c:pt>
                <c:pt idx="84">
                  <c:v>1000.01</c:v>
                </c:pt>
                <c:pt idx="85">
                  <c:v>1000.01</c:v>
                </c:pt>
                <c:pt idx="86">
                  <c:v>1000.01</c:v>
                </c:pt>
                <c:pt idx="87">
                  <c:v>1000.01</c:v>
                </c:pt>
                <c:pt idx="88">
                  <c:v>1000.01</c:v>
                </c:pt>
                <c:pt idx="89">
                  <c:v>1000.01</c:v>
                </c:pt>
                <c:pt idx="90">
                  <c:v>1000.01</c:v>
                </c:pt>
                <c:pt idx="91">
                  <c:v>0.01</c:v>
                </c:pt>
                <c:pt idx="92">
                  <c:v>0.01</c:v>
                </c:pt>
                <c:pt idx="93">
                  <c:v>0.01</c:v>
                </c:pt>
                <c:pt idx="94">
                  <c:v>0.01</c:v>
                </c:pt>
                <c:pt idx="95">
                  <c:v>0.01</c:v>
                </c:pt>
                <c:pt idx="96">
                  <c:v>0.01</c:v>
                </c:pt>
                <c:pt idx="97">
                  <c:v>0.01</c:v>
                </c:pt>
                <c:pt idx="98">
                  <c:v>45000000.009999998</c:v>
                </c:pt>
                <c:pt idx="99">
                  <c:v>45000000.009999998</c:v>
                </c:pt>
                <c:pt idx="100">
                  <c:v>45000000.009999998</c:v>
                </c:pt>
                <c:pt idx="101">
                  <c:v>45000000.009999998</c:v>
                </c:pt>
                <c:pt idx="102">
                  <c:v>46501893.850000001</c:v>
                </c:pt>
                <c:pt idx="103">
                  <c:v>75001893.849999994</c:v>
                </c:pt>
                <c:pt idx="104">
                  <c:v>75001893.849999994</c:v>
                </c:pt>
                <c:pt idx="105">
                  <c:v>75001893.849999994</c:v>
                </c:pt>
                <c:pt idx="106">
                  <c:v>75001893.849999994</c:v>
                </c:pt>
                <c:pt idx="107">
                  <c:v>75004797.840000004</c:v>
                </c:pt>
                <c:pt idx="108">
                  <c:v>75004797.840000004</c:v>
                </c:pt>
                <c:pt idx="109">
                  <c:v>75004797.840000004</c:v>
                </c:pt>
                <c:pt idx="110">
                  <c:v>75004797.840000004</c:v>
                </c:pt>
                <c:pt idx="111">
                  <c:v>75004797.840000004</c:v>
                </c:pt>
                <c:pt idx="112">
                  <c:v>75004797.840000004</c:v>
                </c:pt>
                <c:pt idx="113">
                  <c:v>75004797.840000004</c:v>
                </c:pt>
                <c:pt idx="114">
                  <c:v>75004797.840000004</c:v>
                </c:pt>
                <c:pt idx="115">
                  <c:v>75004797.840000004</c:v>
                </c:pt>
                <c:pt idx="116">
                  <c:v>75004797.840000004</c:v>
                </c:pt>
                <c:pt idx="117">
                  <c:v>94004797.840000004</c:v>
                </c:pt>
                <c:pt idx="118">
                  <c:v>98404797.840000004</c:v>
                </c:pt>
                <c:pt idx="119">
                  <c:v>100000000</c:v>
                </c:pt>
                <c:pt idx="120">
                  <c:v>100000000</c:v>
                </c:pt>
                <c:pt idx="121">
                  <c:v>100003000</c:v>
                </c:pt>
                <c:pt idx="122">
                  <c:v>450003000</c:v>
                </c:pt>
                <c:pt idx="123">
                  <c:v>450003000</c:v>
                </c:pt>
                <c:pt idx="124">
                  <c:v>450051590.42000002</c:v>
                </c:pt>
                <c:pt idx="125">
                  <c:v>450051590.42000002</c:v>
                </c:pt>
                <c:pt idx="126">
                  <c:v>450051590.42000002</c:v>
                </c:pt>
                <c:pt idx="127">
                  <c:v>450051590.42000002</c:v>
                </c:pt>
                <c:pt idx="128">
                  <c:v>450051590.42000002</c:v>
                </c:pt>
                <c:pt idx="129">
                  <c:v>450051590.42000002</c:v>
                </c:pt>
                <c:pt idx="130">
                  <c:v>450051590.42000002</c:v>
                </c:pt>
                <c:pt idx="131">
                  <c:v>450051590.42000002</c:v>
                </c:pt>
                <c:pt idx="132">
                  <c:v>450051590.42000002</c:v>
                </c:pt>
                <c:pt idx="133">
                  <c:v>450051590.42000002</c:v>
                </c:pt>
                <c:pt idx="134">
                  <c:v>450051590.42000002</c:v>
                </c:pt>
                <c:pt idx="135">
                  <c:v>450051590.42000002</c:v>
                </c:pt>
                <c:pt idx="136">
                  <c:v>450051590.42000002</c:v>
                </c:pt>
                <c:pt idx="137">
                  <c:v>450051590.42000002</c:v>
                </c:pt>
                <c:pt idx="138">
                  <c:v>450051590.42000002</c:v>
                </c:pt>
                <c:pt idx="139">
                  <c:v>450050570.42000002</c:v>
                </c:pt>
                <c:pt idx="140">
                  <c:v>450050570.42000002</c:v>
                </c:pt>
                <c:pt idx="141">
                  <c:v>450050570.42000002</c:v>
                </c:pt>
                <c:pt idx="142">
                  <c:v>450050570.42000002</c:v>
                </c:pt>
                <c:pt idx="143">
                  <c:v>450050570.42000002</c:v>
                </c:pt>
                <c:pt idx="144">
                  <c:v>450050570.42000002</c:v>
                </c:pt>
                <c:pt idx="145">
                  <c:v>450051570.42000002</c:v>
                </c:pt>
                <c:pt idx="146">
                  <c:v>450051570.42000002</c:v>
                </c:pt>
                <c:pt idx="147">
                  <c:v>450219906.38</c:v>
                </c:pt>
                <c:pt idx="148">
                  <c:v>450219906.38</c:v>
                </c:pt>
                <c:pt idx="149">
                  <c:v>450219906.38</c:v>
                </c:pt>
                <c:pt idx="150">
                  <c:v>450219906.38</c:v>
                </c:pt>
                <c:pt idx="151">
                  <c:v>450219906.38</c:v>
                </c:pt>
                <c:pt idx="152">
                  <c:v>450219906.38</c:v>
                </c:pt>
                <c:pt idx="153">
                  <c:v>450219906.38</c:v>
                </c:pt>
                <c:pt idx="154">
                  <c:v>450219906.38</c:v>
                </c:pt>
                <c:pt idx="155">
                  <c:v>450219906.38</c:v>
                </c:pt>
                <c:pt idx="156">
                  <c:v>450219906.38</c:v>
                </c:pt>
                <c:pt idx="157">
                  <c:v>450219906.38</c:v>
                </c:pt>
                <c:pt idx="158">
                  <c:v>450219906.38</c:v>
                </c:pt>
                <c:pt idx="159">
                  <c:v>450219906.38</c:v>
                </c:pt>
                <c:pt idx="160">
                  <c:v>450219906.38</c:v>
                </c:pt>
                <c:pt idx="161">
                  <c:v>450219906.38</c:v>
                </c:pt>
                <c:pt idx="162">
                  <c:v>450219906.38</c:v>
                </c:pt>
                <c:pt idx="163">
                  <c:v>450219906.38</c:v>
                </c:pt>
                <c:pt idx="164">
                  <c:v>450219906.38</c:v>
                </c:pt>
                <c:pt idx="165">
                  <c:v>450219906.38</c:v>
                </c:pt>
                <c:pt idx="166">
                  <c:v>450219906.38</c:v>
                </c:pt>
                <c:pt idx="167">
                  <c:v>450219906.38</c:v>
                </c:pt>
                <c:pt idx="168">
                  <c:v>450388305.68000001</c:v>
                </c:pt>
                <c:pt idx="169">
                  <c:v>450388305.68000001</c:v>
                </c:pt>
                <c:pt idx="170">
                  <c:v>450388305.68000001</c:v>
                </c:pt>
                <c:pt idx="171">
                  <c:v>450388305.68000001</c:v>
                </c:pt>
                <c:pt idx="172">
                  <c:v>450388305.68000001</c:v>
                </c:pt>
                <c:pt idx="173">
                  <c:v>450388305.68000001</c:v>
                </c:pt>
                <c:pt idx="174">
                  <c:v>450388305.68000001</c:v>
                </c:pt>
                <c:pt idx="175">
                  <c:v>450388305.68000001</c:v>
                </c:pt>
                <c:pt idx="176">
                  <c:v>450388305.68000001</c:v>
                </c:pt>
                <c:pt idx="177">
                  <c:v>450388305.68000001</c:v>
                </c:pt>
                <c:pt idx="178">
                  <c:v>450388305.68000001</c:v>
                </c:pt>
                <c:pt idx="179">
                  <c:v>450388305.68000001</c:v>
                </c:pt>
                <c:pt idx="180">
                  <c:v>450388305.68000001</c:v>
                </c:pt>
                <c:pt idx="181">
                  <c:v>450388305.68000001</c:v>
                </c:pt>
                <c:pt idx="182">
                  <c:v>450388305.68000001</c:v>
                </c:pt>
                <c:pt idx="183">
                  <c:v>450388305.68000001</c:v>
                </c:pt>
                <c:pt idx="184">
                  <c:v>450388305.68000001</c:v>
                </c:pt>
                <c:pt idx="185">
                  <c:v>450388305.68000001</c:v>
                </c:pt>
                <c:pt idx="186">
                  <c:v>450388305.68000001</c:v>
                </c:pt>
                <c:pt idx="187">
                  <c:v>450388305.68000001</c:v>
                </c:pt>
                <c:pt idx="188">
                  <c:v>450388305.68000001</c:v>
                </c:pt>
                <c:pt idx="189">
                  <c:v>450551331.07000005</c:v>
                </c:pt>
                <c:pt idx="190">
                  <c:v>450551331.07000005</c:v>
                </c:pt>
                <c:pt idx="191">
                  <c:v>450551331.07000005</c:v>
                </c:pt>
                <c:pt idx="192">
                  <c:v>450551331.07000005</c:v>
                </c:pt>
                <c:pt idx="193">
                  <c:v>450551331.07000005</c:v>
                </c:pt>
                <c:pt idx="194">
                  <c:v>450551331.07000005</c:v>
                </c:pt>
                <c:pt idx="195">
                  <c:v>448551331.07000005</c:v>
                </c:pt>
                <c:pt idx="196">
                  <c:v>448551331.07000005</c:v>
                </c:pt>
                <c:pt idx="197">
                  <c:v>448551331.07000005</c:v>
                </c:pt>
                <c:pt idx="198">
                  <c:v>448551331.07000005</c:v>
                </c:pt>
                <c:pt idx="199">
                  <c:v>448551331.07000005</c:v>
                </c:pt>
                <c:pt idx="200">
                  <c:v>448551331.07000005</c:v>
                </c:pt>
                <c:pt idx="201">
                  <c:v>448551331.07000005</c:v>
                </c:pt>
                <c:pt idx="202">
                  <c:v>448551331.07000005</c:v>
                </c:pt>
                <c:pt idx="203">
                  <c:v>448551331.07000005</c:v>
                </c:pt>
                <c:pt idx="204">
                  <c:v>448551331.07000005</c:v>
                </c:pt>
                <c:pt idx="205">
                  <c:v>448551331.07000005</c:v>
                </c:pt>
                <c:pt idx="206">
                  <c:v>448551331.07000005</c:v>
                </c:pt>
                <c:pt idx="207">
                  <c:v>448551331.07000005</c:v>
                </c:pt>
                <c:pt idx="208">
                  <c:v>448551331.07000005</c:v>
                </c:pt>
                <c:pt idx="209">
                  <c:v>448551331.07000005</c:v>
                </c:pt>
                <c:pt idx="210">
                  <c:v>448719348.23000002</c:v>
                </c:pt>
                <c:pt idx="211">
                  <c:v>448719348.23000002</c:v>
                </c:pt>
                <c:pt idx="212">
                  <c:v>448719348.23000002</c:v>
                </c:pt>
                <c:pt idx="213">
                  <c:v>448719348.23000002</c:v>
                </c:pt>
                <c:pt idx="214">
                  <c:v>448719348.23000002</c:v>
                </c:pt>
                <c:pt idx="215">
                  <c:v>448719348.23000002</c:v>
                </c:pt>
                <c:pt idx="216">
                  <c:v>448719348.23000002</c:v>
                </c:pt>
                <c:pt idx="217">
                  <c:v>448719348.23000002</c:v>
                </c:pt>
                <c:pt idx="218">
                  <c:v>323505115.89999998</c:v>
                </c:pt>
                <c:pt idx="219">
                  <c:v>323505115.89999998</c:v>
                </c:pt>
                <c:pt idx="220">
                  <c:v>323505115.89999998</c:v>
                </c:pt>
                <c:pt idx="221">
                  <c:v>323505115.89999998</c:v>
                </c:pt>
                <c:pt idx="222">
                  <c:v>323505115.89999998</c:v>
                </c:pt>
                <c:pt idx="223">
                  <c:v>323505115.89999998</c:v>
                </c:pt>
                <c:pt idx="224">
                  <c:v>323505115.89999998</c:v>
                </c:pt>
                <c:pt idx="225">
                  <c:v>325375691.06</c:v>
                </c:pt>
                <c:pt idx="226">
                  <c:v>325375691.06</c:v>
                </c:pt>
                <c:pt idx="227">
                  <c:v>325375691.06</c:v>
                </c:pt>
                <c:pt idx="228">
                  <c:v>325375691.06</c:v>
                </c:pt>
                <c:pt idx="229">
                  <c:v>325508619.69999999</c:v>
                </c:pt>
                <c:pt idx="230">
                  <c:v>315508619.69999999</c:v>
                </c:pt>
                <c:pt idx="231">
                  <c:v>315508619.69999999</c:v>
                </c:pt>
                <c:pt idx="232">
                  <c:v>295508619.69999999</c:v>
                </c:pt>
                <c:pt idx="233">
                  <c:v>295508619.69999999</c:v>
                </c:pt>
                <c:pt idx="234">
                  <c:v>295508619.69999999</c:v>
                </c:pt>
                <c:pt idx="235">
                  <c:v>295508619.69999999</c:v>
                </c:pt>
                <c:pt idx="236">
                  <c:v>295508619.69999999</c:v>
                </c:pt>
                <c:pt idx="237">
                  <c:v>295508619.69999999</c:v>
                </c:pt>
                <c:pt idx="238">
                  <c:v>295508619.69999999</c:v>
                </c:pt>
                <c:pt idx="239">
                  <c:v>195297777.78</c:v>
                </c:pt>
                <c:pt idx="240">
                  <c:v>195297777.78</c:v>
                </c:pt>
                <c:pt idx="241">
                  <c:v>195297777.78</c:v>
                </c:pt>
                <c:pt idx="242">
                  <c:v>95083237.229999989</c:v>
                </c:pt>
                <c:pt idx="243">
                  <c:v>95083237.229999989</c:v>
                </c:pt>
                <c:pt idx="244">
                  <c:v>95083237.229999989</c:v>
                </c:pt>
                <c:pt idx="245">
                  <c:v>87083237.230000004</c:v>
                </c:pt>
                <c:pt idx="246">
                  <c:v>87083237.230000004</c:v>
                </c:pt>
                <c:pt idx="247">
                  <c:v>84083237.230000004</c:v>
                </c:pt>
                <c:pt idx="248">
                  <c:v>84083237.230000004</c:v>
                </c:pt>
                <c:pt idx="249">
                  <c:v>77083237.230000004</c:v>
                </c:pt>
                <c:pt idx="250">
                  <c:v>73083237.230000004</c:v>
                </c:pt>
                <c:pt idx="251">
                  <c:v>73151160.439999998</c:v>
                </c:pt>
              </c:numCache>
            </c:numRef>
          </c:val>
          <c:smooth val="0"/>
        </c:ser>
        <c:ser>
          <c:idx val="1"/>
          <c:order val="1"/>
          <c:tx>
            <c:strRef>
              <c:f>REPORT!$C$14</c:f>
              <c:strCache>
                <c:ptCount val="1"/>
                <c:pt idx="0">
                  <c:v>4200 Q2</c:v>
                </c:pt>
              </c:strCache>
            </c:strRef>
          </c:tx>
          <c:marker>
            <c:symbol val="none"/>
          </c:marker>
          <c:cat>
            <c:numRef>
              <c:f>REPORT!$D$12:$IU$12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REPORT!$D$14:$IU$14</c:f>
              <c:numCache>
                <c:formatCode>_(* #,##0_);_(* \(#,##0\);_(* "-"??_);_(@_)</c:formatCode>
                <c:ptCount val="252"/>
                <c:pt idx="0">
                  <c:v>50144083.909999996</c:v>
                </c:pt>
                <c:pt idx="1">
                  <c:v>50144083.909999996</c:v>
                </c:pt>
                <c:pt idx="2">
                  <c:v>50144083.909999996</c:v>
                </c:pt>
                <c:pt idx="3">
                  <c:v>50144083.909999996</c:v>
                </c:pt>
                <c:pt idx="4">
                  <c:v>50144083.909999996</c:v>
                </c:pt>
                <c:pt idx="5">
                  <c:v>50144083.909999996</c:v>
                </c:pt>
                <c:pt idx="6">
                  <c:v>50144083.909999996</c:v>
                </c:pt>
                <c:pt idx="7">
                  <c:v>50144083.909999996</c:v>
                </c:pt>
                <c:pt idx="8">
                  <c:v>50144083.909999996</c:v>
                </c:pt>
                <c:pt idx="9">
                  <c:v>50144083.909999996</c:v>
                </c:pt>
                <c:pt idx="10">
                  <c:v>50144083.909999996</c:v>
                </c:pt>
                <c:pt idx="11">
                  <c:v>50144083.909999996</c:v>
                </c:pt>
                <c:pt idx="12">
                  <c:v>50144083.909999996</c:v>
                </c:pt>
                <c:pt idx="13">
                  <c:v>50144083.909999996</c:v>
                </c:pt>
                <c:pt idx="14">
                  <c:v>50144083.909999996</c:v>
                </c:pt>
                <c:pt idx="15">
                  <c:v>50144083.909999996</c:v>
                </c:pt>
                <c:pt idx="16">
                  <c:v>50144083.909999996</c:v>
                </c:pt>
                <c:pt idx="17">
                  <c:v>50144083.909999996</c:v>
                </c:pt>
                <c:pt idx="18">
                  <c:v>50144083.909999996</c:v>
                </c:pt>
                <c:pt idx="19">
                  <c:v>50152719.840000004</c:v>
                </c:pt>
                <c:pt idx="20">
                  <c:v>50152719.840000004</c:v>
                </c:pt>
                <c:pt idx="21">
                  <c:v>50152719.840000004</c:v>
                </c:pt>
                <c:pt idx="22">
                  <c:v>50152719.840000004</c:v>
                </c:pt>
                <c:pt idx="23">
                  <c:v>50152719.840000004</c:v>
                </c:pt>
                <c:pt idx="24">
                  <c:v>50152719.840000004</c:v>
                </c:pt>
                <c:pt idx="25">
                  <c:v>50152719.840000004</c:v>
                </c:pt>
                <c:pt idx="26">
                  <c:v>50152719.840000004</c:v>
                </c:pt>
                <c:pt idx="27">
                  <c:v>50152719.840000004</c:v>
                </c:pt>
                <c:pt idx="28">
                  <c:v>50152719.840000004</c:v>
                </c:pt>
                <c:pt idx="29">
                  <c:v>116685868.52000001</c:v>
                </c:pt>
                <c:pt idx="30">
                  <c:v>116685868.52000001</c:v>
                </c:pt>
                <c:pt idx="31">
                  <c:v>116685868.52000001</c:v>
                </c:pt>
                <c:pt idx="32">
                  <c:v>116685868.52000001</c:v>
                </c:pt>
                <c:pt idx="33">
                  <c:v>116685868.52000001</c:v>
                </c:pt>
                <c:pt idx="34">
                  <c:v>116685868.52000001</c:v>
                </c:pt>
                <c:pt idx="35">
                  <c:v>116685868.52000001</c:v>
                </c:pt>
                <c:pt idx="36">
                  <c:v>116685868.52000001</c:v>
                </c:pt>
                <c:pt idx="37">
                  <c:v>116685868.52000001</c:v>
                </c:pt>
                <c:pt idx="38">
                  <c:v>116699584.34999999</c:v>
                </c:pt>
                <c:pt idx="39">
                  <c:v>116699584.34999999</c:v>
                </c:pt>
                <c:pt idx="40">
                  <c:v>116699584.34999999</c:v>
                </c:pt>
                <c:pt idx="41">
                  <c:v>116699584.34999999</c:v>
                </c:pt>
                <c:pt idx="42">
                  <c:v>116699584.34999999</c:v>
                </c:pt>
                <c:pt idx="43">
                  <c:v>116699584.34999999</c:v>
                </c:pt>
                <c:pt idx="44">
                  <c:v>116699584.34999999</c:v>
                </c:pt>
                <c:pt idx="45">
                  <c:v>116699584.34999999</c:v>
                </c:pt>
                <c:pt idx="46">
                  <c:v>116699584.34999999</c:v>
                </c:pt>
                <c:pt idx="47">
                  <c:v>116699584.34999999</c:v>
                </c:pt>
                <c:pt idx="48">
                  <c:v>106699584.34999999</c:v>
                </c:pt>
                <c:pt idx="49">
                  <c:v>106699584.34999999</c:v>
                </c:pt>
                <c:pt idx="50">
                  <c:v>106699584.34999999</c:v>
                </c:pt>
                <c:pt idx="51">
                  <c:v>106699584.34999999</c:v>
                </c:pt>
                <c:pt idx="52">
                  <c:v>106699584.34999999</c:v>
                </c:pt>
                <c:pt idx="53">
                  <c:v>106699584.34999999</c:v>
                </c:pt>
                <c:pt idx="54">
                  <c:v>106699584.34999999</c:v>
                </c:pt>
                <c:pt idx="55">
                  <c:v>106699584.34999999</c:v>
                </c:pt>
                <c:pt idx="56">
                  <c:v>105027544.34999999</c:v>
                </c:pt>
                <c:pt idx="57">
                  <c:v>105027544.34999999</c:v>
                </c:pt>
                <c:pt idx="58">
                  <c:v>105027544.34999999</c:v>
                </c:pt>
                <c:pt idx="59">
                  <c:v>105027544.34999999</c:v>
                </c:pt>
                <c:pt idx="60">
                  <c:v>105046522.93000001</c:v>
                </c:pt>
                <c:pt idx="61">
                  <c:v>105046522.93000001</c:v>
                </c:pt>
                <c:pt idx="62">
                  <c:v>105046522.93000001</c:v>
                </c:pt>
                <c:pt idx="63">
                  <c:v>105046522.93000001</c:v>
                </c:pt>
                <c:pt idx="64">
                  <c:v>105046522.93000001</c:v>
                </c:pt>
                <c:pt idx="65">
                  <c:v>105046522.93000001</c:v>
                </c:pt>
                <c:pt idx="66">
                  <c:v>105046522.93000001</c:v>
                </c:pt>
                <c:pt idx="67">
                  <c:v>105046522.93000001</c:v>
                </c:pt>
                <c:pt idx="68">
                  <c:v>105046522.93000001</c:v>
                </c:pt>
                <c:pt idx="69">
                  <c:v>105046522.93000001</c:v>
                </c:pt>
                <c:pt idx="70">
                  <c:v>105046522.93000001</c:v>
                </c:pt>
                <c:pt idx="71">
                  <c:v>105046522.93000001</c:v>
                </c:pt>
                <c:pt idx="72">
                  <c:v>105046522.93000001</c:v>
                </c:pt>
                <c:pt idx="73">
                  <c:v>105046522.93000001</c:v>
                </c:pt>
                <c:pt idx="74">
                  <c:v>110212192.92</c:v>
                </c:pt>
                <c:pt idx="75">
                  <c:v>110212192.92</c:v>
                </c:pt>
                <c:pt idx="76">
                  <c:v>110212192.92</c:v>
                </c:pt>
                <c:pt idx="77">
                  <c:v>110212192.92</c:v>
                </c:pt>
                <c:pt idx="78">
                  <c:v>110212192.92</c:v>
                </c:pt>
                <c:pt idx="79" formatCode="General">
                  <c:v>110212192.92</c:v>
                </c:pt>
                <c:pt idx="80" formatCode="General">
                  <c:v>110212192.92</c:v>
                </c:pt>
                <c:pt idx="81" formatCode="General">
                  <c:v>110212192.92</c:v>
                </c:pt>
                <c:pt idx="82" formatCode="General">
                  <c:v>110775138.06</c:v>
                </c:pt>
                <c:pt idx="83" formatCode="General">
                  <c:v>110775138.06</c:v>
                </c:pt>
                <c:pt idx="84" formatCode="General">
                  <c:v>110775138.06</c:v>
                </c:pt>
                <c:pt idx="85" formatCode="General">
                  <c:v>110775138.06</c:v>
                </c:pt>
                <c:pt idx="86" formatCode="General">
                  <c:v>110775138.06</c:v>
                </c:pt>
                <c:pt idx="87" formatCode="General">
                  <c:v>110775138.06</c:v>
                </c:pt>
                <c:pt idx="88" formatCode="General">
                  <c:v>110775138.06</c:v>
                </c:pt>
                <c:pt idx="89" formatCode="General">
                  <c:v>110775138.06</c:v>
                </c:pt>
                <c:pt idx="90" formatCode="General">
                  <c:v>110775138.06</c:v>
                </c:pt>
                <c:pt idx="91" formatCode="General">
                  <c:v>110775138.06</c:v>
                </c:pt>
                <c:pt idx="92" formatCode="General">
                  <c:v>110775138.06</c:v>
                </c:pt>
                <c:pt idx="93" formatCode="General">
                  <c:v>110775138.06</c:v>
                </c:pt>
                <c:pt idx="94" formatCode="General">
                  <c:v>110775138.06</c:v>
                </c:pt>
                <c:pt idx="95" formatCode="General">
                  <c:v>110775138.06</c:v>
                </c:pt>
                <c:pt idx="96" formatCode="General">
                  <c:v>110775138.06</c:v>
                </c:pt>
                <c:pt idx="97" formatCode="General">
                  <c:v>110775138.06</c:v>
                </c:pt>
                <c:pt idx="98" formatCode="General">
                  <c:v>111320188.06</c:v>
                </c:pt>
                <c:pt idx="99" formatCode="General">
                  <c:v>111320188.06</c:v>
                </c:pt>
                <c:pt idx="100" formatCode="General">
                  <c:v>111320188.06</c:v>
                </c:pt>
                <c:pt idx="101" formatCode="General">
                  <c:v>111320188.06</c:v>
                </c:pt>
                <c:pt idx="102" formatCode="General">
                  <c:v>111339297.86</c:v>
                </c:pt>
                <c:pt idx="103" formatCode="General">
                  <c:v>111339297.86</c:v>
                </c:pt>
                <c:pt idx="104" formatCode="General">
                  <c:v>111339297.86</c:v>
                </c:pt>
                <c:pt idx="105" formatCode="General">
                  <c:v>110794297.86</c:v>
                </c:pt>
                <c:pt idx="106" formatCode="General">
                  <c:v>110794297.86</c:v>
                </c:pt>
                <c:pt idx="107" formatCode="General">
                  <c:v>110794297.86</c:v>
                </c:pt>
                <c:pt idx="108" formatCode="General">
                  <c:v>110794297.86</c:v>
                </c:pt>
                <c:pt idx="109" formatCode="General">
                  <c:v>110794297.86</c:v>
                </c:pt>
                <c:pt idx="110" formatCode="General">
                  <c:v>110794297.86</c:v>
                </c:pt>
                <c:pt idx="111" formatCode="General">
                  <c:v>110794297.86</c:v>
                </c:pt>
                <c:pt idx="112" formatCode="General">
                  <c:v>111339347.86</c:v>
                </c:pt>
                <c:pt idx="113" formatCode="General">
                  <c:v>111339347.86</c:v>
                </c:pt>
                <c:pt idx="114" formatCode="General">
                  <c:v>111339347.86</c:v>
                </c:pt>
                <c:pt idx="115" formatCode="General">
                  <c:v>111339347.86</c:v>
                </c:pt>
                <c:pt idx="116" formatCode="General">
                  <c:v>111339347.86</c:v>
                </c:pt>
                <c:pt idx="117" formatCode="General">
                  <c:v>106339347.86</c:v>
                </c:pt>
                <c:pt idx="118" formatCode="General">
                  <c:v>106339347.86</c:v>
                </c:pt>
                <c:pt idx="119" formatCode="General">
                  <c:v>106339347.86</c:v>
                </c:pt>
                <c:pt idx="120" formatCode="General">
                  <c:v>107429447.86</c:v>
                </c:pt>
                <c:pt idx="121" formatCode="General">
                  <c:v>107429447.86</c:v>
                </c:pt>
                <c:pt idx="122" formatCode="General">
                  <c:v>107429447.86</c:v>
                </c:pt>
                <c:pt idx="123" formatCode="General">
                  <c:v>107429447.86</c:v>
                </c:pt>
                <c:pt idx="124" formatCode="General">
                  <c:v>107447687.7</c:v>
                </c:pt>
                <c:pt idx="125" formatCode="General">
                  <c:v>107447687.7</c:v>
                </c:pt>
                <c:pt idx="126" formatCode="General">
                  <c:v>107447687.7</c:v>
                </c:pt>
                <c:pt idx="127" formatCode="General">
                  <c:v>107447687.7</c:v>
                </c:pt>
                <c:pt idx="128" formatCode="General">
                  <c:v>107447687.7</c:v>
                </c:pt>
                <c:pt idx="129" formatCode="General">
                  <c:v>107447687.7</c:v>
                </c:pt>
                <c:pt idx="130" formatCode="General">
                  <c:v>107447687.7</c:v>
                </c:pt>
                <c:pt idx="131" formatCode="General">
                  <c:v>107447687.7</c:v>
                </c:pt>
                <c:pt idx="132" formatCode="General">
                  <c:v>107447687.7</c:v>
                </c:pt>
                <c:pt idx="133" formatCode="General">
                  <c:v>107447687.7</c:v>
                </c:pt>
                <c:pt idx="134" formatCode="General">
                  <c:v>107447687.7</c:v>
                </c:pt>
                <c:pt idx="135" formatCode="General">
                  <c:v>107447687.7</c:v>
                </c:pt>
                <c:pt idx="136" formatCode="General">
                  <c:v>107447687.7</c:v>
                </c:pt>
                <c:pt idx="137" formatCode="General">
                  <c:v>107447687.7</c:v>
                </c:pt>
                <c:pt idx="138" formatCode="General">
                  <c:v>107447687.7</c:v>
                </c:pt>
                <c:pt idx="139" formatCode="General">
                  <c:v>107447687.7</c:v>
                </c:pt>
                <c:pt idx="140" formatCode="General">
                  <c:v>107447687.7</c:v>
                </c:pt>
                <c:pt idx="141" formatCode="General">
                  <c:v>107447687.7</c:v>
                </c:pt>
                <c:pt idx="142" formatCode="General">
                  <c:v>107007647.7</c:v>
                </c:pt>
                <c:pt idx="143" formatCode="General">
                  <c:v>107007647.7</c:v>
                </c:pt>
                <c:pt idx="144" formatCode="General">
                  <c:v>107007647.7</c:v>
                </c:pt>
                <c:pt idx="145" formatCode="General">
                  <c:v>107007647.7</c:v>
                </c:pt>
                <c:pt idx="146" formatCode="General">
                  <c:v>107007647.7</c:v>
                </c:pt>
                <c:pt idx="147" formatCode="General">
                  <c:v>107026134.56</c:v>
                </c:pt>
                <c:pt idx="148" formatCode="General">
                  <c:v>107026134.56</c:v>
                </c:pt>
                <c:pt idx="149" formatCode="General">
                  <c:v>102026134.56</c:v>
                </c:pt>
                <c:pt idx="150" formatCode="General">
                  <c:v>102026134.56</c:v>
                </c:pt>
                <c:pt idx="151" formatCode="General">
                  <c:v>102026134.56</c:v>
                </c:pt>
                <c:pt idx="152" formatCode="General">
                  <c:v>101041094.56</c:v>
                </c:pt>
                <c:pt idx="153" formatCode="General">
                  <c:v>101041094.56</c:v>
                </c:pt>
                <c:pt idx="154" formatCode="General">
                  <c:v>101041094.56</c:v>
                </c:pt>
                <c:pt idx="155" formatCode="General">
                  <c:v>101041094.56</c:v>
                </c:pt>
                <c:pt idx="156" formatCode="General">
                  <c:v>101041094.56</c:v>
                </c:pt>
                <c:pt idx="157" formatCode="General">
                  <c:v>101041094.56</c:v>
                </c:pt>
                <c:pt idx="158" formatCode="General">
                  <c:v>101041094.56</c:v>
                </c:pt>
                <c:pt idx="159" formatCode="General">
                  <c:v>101041094.56</c:v>
                </c:pt>
                <c:pt idx="160" formatCode="General">
                  <c:v>101041094.56</c:v>
                </c:pt>
                <c:pt idx="161" formatCode="General">
                  <c:v>101021074.56</c:v>
                </c:pt>
                <c:pt idx="162" formatCode="General">
                  <c:v>101021074.56</c:v>
                </c:pt>
                <c:pt idx="163" formatCode="General">
                  <c:v>101021074.56</c:v>
                </c:pt>
                <c:pt idx="164" formatCode="General">
                  <c:v>101021074.56</c:v>
                </c:pt>
                <c:pt idx="165" formatCode="General">
                  <c:v>100496074.56</c:v>
                </c:pt>
                <c:pt idx="166" formatCode="General">
                  <c:v>100496074.56</c:v>
                </c:pt>
                <c:pt idx="167" formatCode="General">
                  <c:v>100496074.56</c:v>
                </c:pt>
                <c:pt idx="168" formatCode="General">
                  <c:v>100513574.88</c:v>
                </c:pt>
                <c:pt idx="169" formatCode="General">
                  <c:v>100513574.88</c:v>
                </c:pt>
                <c:pt idx="170" formatCode="General">
                  <c:v>100513574.88</c:v>
                </c:pt>
                <c:pt idx="171" formatCode="General">
                  <c:v>100513574.88</c:v>
                </c:pt>
                <c:pt idx="172" formatCode="General">
                  <c:v>100513574.88</c:v>
                </c:pt>
                <c:pt idx="173" formatCode="General">
                  <c:v>100513574.88</c:v>
                </c:pt>
                <c:pt idx="174" formatCode="General">
                  <c:v>100513574.88</c:v>
                </c:pt>
                <c:pt idx="175" formatCode="General">
                  <c:v>100513574.88</c:v>
                </c:pt>
                <c:pt idx="176" formatCode="General">
                  <c:v>100513574.88</c:v>
                </c:pt>
                <c:pt idx="177" formatCode="General">
                  <c:v>100513574.88</c:v>
                </c:pt>
                <c:pt idx="178" formatCode="General">
                  <c:v>100513574.88</c:v>
                </c:pt>
                <c:pt idx="179" formatCode="General">
                  <c:v>100513574.88</c:v>
                </c:pt>
                <c:pt idx="180" formatCode="General">
                  <c:v>100513574.88</c:v>
                </c:pt>
                <c:pt idx="181" formatCode="General">
                  <c:v>100513574.88</c:v>
                </c:pt>
                <c:pt idx="182" formatCode="General">
                  <c:v>99988574.879999995</c:v>
                </c:pt>
                <c:pt idx="183" formatCode="General">
                  <c:v>99988574.879999995</c:v>
                </c:pt>
                <c:pt idx="184" formatCode="General">
                  <c:v>99988574.879999995</c:v>
                </c:pt>
                <c:pt idx="185" formatCode="General">
                  <c:v>100533595</c:v>
                </c:pt>
                <c:pt idx="186" formatCode="General">
                  <c:v>100533595</c:v>
                </c:pt>
                <c:pt idx="187" formatCode="General">
                  <c:v>100533595</c:v>
                </c:pt>
                <c:pt idx="188" formatCode="General">
                  <c:v>100533595</c:v>
                </c:pt>
                <c:pt idx="189" formatCode="General">
                  <c:v>100550343.66999999</c:v>
                </c:pt>
                <c:pt idx="190" formatCode="General">
                  <c:v>100550343.66999999</c:v>
                </c:pt>
                <c:pt idx="191" formatCode="General">
                  <c:v>94550343.669999987</c:v>
                </c:pt>
                <c:pt idx="192" formatCode="General">
                  <c:v>94550343.669999987</c:v>
                </c:pt>
                <c:pt idx="193" formatCode="General">
                  <c:v>94550343.669999987</c:v>
                </c:pt>
                <c:pt idx="194" formatCode="General">
                  <c:v>94550343.669999987</c:v>
                </c:pt>
                <c:pt idx="195" formatCode="General">
                  <c:v>94550343.669999987</c:v>
                </c:pt>
                <c:pt idx="196" formatCode="General">
                  <c:v>94550343.669999987</c:v>
                </c:pt>
                <c:pt idx="197" formatCode="General">
                  <c:v>94550343.669999987</c:v>
                </c:pt>
                <c:pt idx="198" formatCode="General">
                  <c:v>94550343.669999987</c:v>
                </c:pt>
                <c:pt idx="199" formatCode="General">
                  <c:v>94550343.669999987</c:v>
                </c:pt>
                <c:pt idx="200" formatCode="General">
                  <c:v>94550343.669999987</c:v>
                </c:pt>
                <c:pt idx="201" formatCode="General">
                  <c:v>94550343.669999987</c:v>
                </c:pt>
                <c:pt idx="202" formatCode="General">
                  <c:v>94550343.669999987</c:v>
                </c:pt>
                <c:pt idx="203" formatCode="General">
                  <c:v>94550343.669999987</c:v>
                </c:pt>
                <c:pt idx="204" formatCode="General">
                  <c:v>94550343.669999987</c:v>
                </c:pt>
                <c:pt idx="205" formatCode="General">
                  <c:v>94550343.669999987</c:v>
                </c:pt>
                <c:pt idx="206" formatCode="General">
                  <c:v>95095373.879999995</c:v>
                </c:pt>
                <c:pt idx="207" formatCode="General">
                  <c:v>95095373.879999995</c:v>
                </c:pt>
                <c:pt idx="208" formatCode="General">
                  <c:v>95095373.879999995</c:v>
                </c:pt>
                <c:pt idx="209" formatCode="General">
                  <c:v>95095373.879999995</c:v>
                </c:pt>
                <c:pt idx="210" formatCode="General">
                  <c:v>95111710.409999996</c:v>
                </c:pt>
                <c:pt idx="211" formatCode="General">
                  <c:v>85839630.409999996</c:v>
                </c:pt>
                <c:pt idx="212" formatCode="General">
                  <c:v>85839630.409999996</c:v>
                </c:pt>
                <c:pt idx="213" formatCode="General">
                  <c:v>85839630.409999996</c:v>
                </c:pt>
                <c:pt idx="214" formatCode="General">
                  <c:v>85839630.409999996</c:v>
                </c:pt>
                <c:pt idx="215" formatCode="General">
                  <c:v>85839630.409999996</c:v>
                </c:pt>
                <c:pt idx="216" formatCode="General">
                  <c:v>85839630.409999996</c:v>
                </c:pt>
                <c:pt idx="217" formatCode="General">
                  <c:v>85839630.409999996</c:v>
                </c:pt>
                <c:pt idx="218" formatCode="General">
                  <c:v>85839630.409999996</c:v>
                </c:pt>
                <c:pt idx="219" formatCode="General">
                  <c:v>85839630.409999996</c:v>
                </c:pt>
                <c:pt idx="220" formatCode="General">
                  <c:v>85839630.409999996</c:v>
                </c:pt>
                <c:pt idx="221" formatCode="General">
                  <c:v>85839630.409999996</c:v>
                </c:pt>
                <c:pt idx="222" formatCode="General">
                  <c:v>85839630.409999996</c:v>
                </c:pt>
                <c:pt idx="223" formatCode="General">
                  <c:v>85839630.409999996</c:v>
                </c:pt>
                <c:pt idx="224" formatCode="General">
                  <c:v>85839630.409999996</c:v>
                </c:pt>
                <c:pt idx="225" formatCode="General">
                  <c:v>85839630.409999996</c:v>
                </c:pt>
                <c:pt idx="226" formatCode="General">
                  <c:v>85839630.409999996</c:v>
                </c:pt>
                <c:pt idx="227" formatCode="General">
                  <c:v>85839630.409999996</c:v>
                </c:pt>
                <c:pt idx="228" formatCode="General">
                  <c:v>86929710.629999995</c:v>
                </c:pt>
                <c:pt idx="229" formatCode="General">
                  <c:v>86944094.140000001</c:v>
                </c:pt>
                <c:pt idx="230" formatCode="General">
                  <c:v>86944094.140000001</c:v>
                </c:pt>
                <c:pt idx="231" formatCode="General">
                  <c:v>86944094.140000001</c:v>
                </c:pt>
                <c:pt idx="232" formatCode="General">
                  <c:v>86944094.140000001</c:v>
                </c:pt>
                <c:pt idx="233" formatCode="General">
                  <c:v>81944094.140000001</c:v>
                </c:pt>
                <c:pt idx="234" formatCode="General">
                  <c:v>81944094.140000001</c:v>
                </c:pt>
                <c:pt idx="235" formatCode="General">
                  <c:v>81944094.140000001</c:v>
                </c:pt>
                <c:pt idx="236" formatCode="General">
                  <c:v>81504094.140000001</c:v>
                </c:pt>
                <c:pt idx="237" formatCode="General">
                  <c:v>81504094.140000001</c:v>
                </c:pt>
                <c:pt idx="238" formatCode="General">
                  <c:v>81504094.140000001</c:v>
                </c:pt>
                <c:pt idx="239" formatCode="General">
                  <c:v>80979094.140000001</c:v>
                </c:pt>
                <c:pt idx="240" formatCode="General">
                  <c:v>80979094.140000001</c:v>
                </c:pt>
                <c:pt idx="241" formatCode="General">
                  <c:v>80979094.140000001</c:v>
                </c:pt>
                <c:pt idx="242" formatCode="General">
                  <c:v>80979094.140000001</c:v>
                </c:pt>
                <c:pt idx="243" formatCode="General">
                  <c:v>80979094.140000001</c:v>
                </c:pt>
                <c:pt idx="244" formatCode="General">
                  <c:v>80979094.140000001</c:v>
                </c:pt>
                <c:pt idx="245" formatCode="General">
                  <c:v>80904074.140000001</c:v>
                </c:pt>
                <c:pt idx="246" formatCode="General">
                  <c:v>80904074.140000001</c:v>
                </c:pt>
                <c:pt idx="247" formatCode="General">
                  <c:v>80904074.140000001</c:v>
                </c:pt>
                <c:pt idx="248" formatCode="General">
                  <c:v>80904074.140000001</c:v>
                </c:pt>
                <c:pt idx="249" formatCode="General">
                  <c:v>80904074.140000001</c:v>
                </c:pt>
                <c:pt idx="250" formatCode="General">
                  <c:v>80904074.140000001</c:v>
                </c:pt>
                <c:pt idx="251" formatCode="General">
                  <c:v>80918158.359999999</c:v>
                </c:pt>
              </c:numCache>
            </c:numRef>
          </c:val>
          <c:smooth val="0"/>
        </c:ser>
        <c:ser>
          <c:idx val="2"/>
          <c:order val="2"/>
          <c:tx>
            <c:strRef>
              <c:f>REPORT!$C$15</c:f>
              <c:strCache>
                <c:ptCount val="1"/>
                <c:pt idx="0">
                  <c:v>4200 Q3</c:v>
                </c:pt>
              </c:strCache>
            </c:strRef>
          </c:tx>
          <c:marker>
            <c:symbol val="none"/>
          </c:marker>
          <c:cat>
            <c:numRef>
              <c:f>REPORT!$D$12:$IU$12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REPORT!$D$15:$IU$15</c:f>
              <c:numCache>
                <c:formatCode>_(* #,##0_);_(* \(#,##0\);_(* "-"??_);_(@_)</c:formatCode>
                <c:ptCount val="252"/>
                <c:pt idx="0">
                  <c:v>74101429.480000004</c:v>
                </c:pt>
                <c:pt idx="1">
                  <c:v>74101429.480000004</c:v>
                </c:pt>
                <c:pt idx="2">
                  <c:v>74101429.480000004</c:v>
                </c:pt>
                <c:pt idx="3">
                  <c:v>74101429.480000004</c:v>
                </c:pt>
                <c:pt idx="4">
                  <c:v>74101429.480000004</c:v>
                </c:pt>
                <c:pt idx="5">
                  <c:v>74101429.480000004</c:v>
                </c:pt>
                <c:pt idx="6">
                  <c:v>74101429.480000004</c:v>
                </c:pt>
                <c:pt idx="7">
                  <c:v>74094003.420000002</c:v>
                </c:pt>
                <c:pt idx="8">
                  <c:v>74094003.420000002</c:v>
                </c:pt>
                <c:pt idx="9">
                  <c:v>74094003.420000002</c:v>
                </c:pt>
                <c:pt idx="10">
                  <c:v>74094003.420000002</c:v>
                </c:pt>
                <c:pt idx="11">
                  <c:v>74094003.420000002</c:v>
                </c:pt>
                <c:pt idx="12">
                  <c:v>74094003.420000002</c:v>
                </c:pt>
                <c:pt idx="13">
                  <c:v>74094003.420000002</c:v>
                </c:pt>
                <c:pt idx="14">
                  <c:v>74094003.420000002</c:v>
                </c:pt>
                <c:pt idx="15">
                  <c:v>74094003.420000002</c:v>
                </c:pt>
                <c:pt idx="16">
                  <c:v>84094003.420000002</c:v>
                </c:pt>
                <c:pt idx="17">
                  <c:v>84094003.420000002</c:v>
                </c:pt>
                <c:pt idx="18">
                  <c:v>84094003.420000002</c:v>
                </c:pt>
                <c:pt idx="19">
                  <c:v>84108347.510000005</c:v>
                </c:pt>
                <c:pt idx="20">
                  <c:v>84108347.510000005</c:v>
                </c:pt>
                <c:pt idx="21">
                  <c:v>84108347.510000005</c:v>
                </c:pt>
                <c:pt idx="22">
                  <c:v>84108347.510000005</c:v>
                </c:pt>
                <c:pt idx="23">
                  <c:v>84108347.510000005</c:v>
                </c:pt>
                <c:pt idx="24">
                  <c:v>84103610.420000002</c:v>
                </c:pt>
                <c:pt idx="25">
                  <c:v>84103610.420000002</c:v>
                </c:pt>
                <c:pt idx="26">
                  <c:v>84103610.420000002</c:v>
                </c:pt>
                <c:pt idx="27">
                  <c:v>84103610.420000002</c:v>
                </c:pt>
                <c:pt idx="28">
                  <c:v>59103610.420000002</c:v>
                </c:pt>
                <c:pt idx="29">
                  <c:v>59103610.420000002</c:v>
                </c:pt>
                <c:pt idx="30">
                  <c:v>59103610.420000002</c:v>
                </c:pt>
                <c:pt idx="31">
                  <c:v>69803610.420000002</c:v>
                </c:pt>
                <c:pt idx="32">
                  <c:v>69803610.420000002</c:v>
                </c:pt>
                <c:pt idx="33">
                  <c:v>69803610.420000002</c:v>
                </c:pt>
                <c:pt idx="34">
                  <c:v>69803610.420000002</c:v>
                </c:pt>
                <c:pt idx="35">
                  <c:v>69803610.420000002</c:v>
                </c:pt>
                <c:pt idx="36">
                  <c:v>69803610.420000002</c:v>
                </c:pt>
                <c:pt idx="37">
                  <c:v>69803610.420000002</c:v>
                </c:pt>
                <c:pt idx="38">
                  <c:v>69816124.590000004</c:v>
                </c:pt>
                <c:pt idx="39">
                  <c:v>69816124.590000004</c:v>
                </c:pt>
                <c:pt idx="40">
                  <c:v>69816124.590000004</c:v>
                </c:pt>
                <c:pt idx="41">
                  <c:v>69816124.590000004</c:v>
                </c:pt>
                <c:pt idx="42">
                  <c:v>69816124.590000004</c:v>
                </c:pt>
                <c:pt idx="43">
                  <c:v>69816124.590000004</c:v>
                </c:pt>
                <c:pt idx="44">
                  <c:v>144816124.59</c:v>
                </c:pt>
                <c:pt idx="45">
                  <c:v>144816124.59</c:v>
                </c:pt>
                <c:pt idx="46">
                  <c:v>144816124.59</c:v>
                </c:pt>
                <c:pt idx="47">
                  <c:v>144816124.59</c:v>
                </c:pt>
                <c:pt idx="48">
                  <c:v>144816124.59</c:v>
                </c:pt>
                <c:pt idx="49">
                  <c:v>144816124.59</c:v>
                </c:pt>
                <c:pt idx="50">
                  <c:v>144816124.59</c:v>
                </c:pt>
                <c:pt idx="51">
                  <c:v>144816124.59</c:v>
                </c:pt>
                <c:pt idx="52">
                  <c:v>144816124.59</c:v>
                </c:pt>
                <c:pt idx="53">
                  <c:v>144816124.59</c:v>
                </c:pt>
                <c:pt idx="54">
                  <c:v>144816124.59</c:v>
                </c:pt>
                <c:pt idx="55">
                  <c:v>144816124.59</c:v>
                </c:pt>
                <c:pt idx="56">
                  <c:v>144816124.59</c:v>
                </c:pt>
                <c:pt idx="57">
                  <c:v>144816124.59</c:v>
                </c:pt>
                <c:pt idx="58">
                  <c:v>144814443.84</c:v>
                </c:pt>
                <c:pt idx="59">
                  <c:v>122814443.84</c:v>
                </c:pt>
                <c:pt idx="60">
                  <c:v>122837944.75999999</c:v>
                </c:pt>
                <c:pt idx="61">
                  <c:v>122837944.75999999</c:v>
                </c:pt>
                <c:pt idx="62">
                  <c:v>122837944.75999999</c:v>
                </c:pt>
                <c:pt idx="63">
                  <c:v>122837944.75999999</c:v>
                </c:pt>
                <c:pt idx="64">
                  <c:v>122837944.75999999</c:v>
                </c:pt>
                <c:pt idx="65">
                  <c:v>122837944.75999999</c:v>
                </c:pt>
                <c:pt idx="66">
                  <c:v>122837944.75999999</c:v>
                </c:pt>
                <c:pt idx="67">
                  <c:v>122837944.75999999</c:v>
                </c:pt>
                <c:pt idx="68">
                  <c:v>122837944.75999999</c:v>
                </c:pt>
                <c:pt idx="69">
                  <c:v>122837944.75999999</c:v>
                </c:pt>
                <c:pt idx="70">
                  <c:v>122837944.75999999</c:v>
                </c:pt>
                <c:pt idx="71">
                  <c:v>122837944.75999999</c:v>
                </c:pt>
                <c:pt idx="72">
                  <c:v>122837944.75999999</c:v>
                </c:pt>
                <c:pt idx="73">
                  <c:v>122837944.75999999</c:v>
                </c:pt>
                <c:pt idx="74">
                  <c:v>122837944.75999999</c:v>
                </c:pt>
                <c:pt idx="75">
                  <c:v>122837944.75999999</c:v>
                </c:pt>
                <c:pt idx="76">
                  <c:v>122837944.75999999</c:v>
                </c:pt>
                <c:pt idx="77">
                  <c:v>122837944.75999999</c:v>
                </c:pt>
                <c:pt idx="78">
                  <c:v>122837944.75999999</c:v>
                </c:pt>
                <c:pt idx="79" formatCode="General">
                  <c:v>122837944.75999999</c:v>
                </c:pt>
                <c:pt idx="80" formatCode="General">
                  <c:v>122837944.75999999</c:v>
                </c:pt>
                <c:pt idx="81" formatCode="General">
                  <c:v>122837944.75999999</c:v>
                </c:pt>
                <c:pt idx="82" formatCode="General">
                  <c:v>122860467.04000001</c:v>
                </c:pt>
                <c:pt idx="83" formatCode="General">
                  <c:v>122860467.04000001</c:v>
                </c:pt>
                <c:pt idx="84" formatCode="General">
                  <c:v>122860467.04000001</c:v>
                </c:pt>
                <c:pt idx="85" formatCode="General">
                  <c:v>122860467.04000001</c:v>
                </c:pt>
                <c:pt idx="86" formatCode="General">
                  <c:v>122860467.04000001</c:v>
                </c:pt>
                <c:pt idx="87" formatCode="General">
                  <c:v>122860467.04000001</c:v>
                </c:pt>
                <c:pt idx="88" formatCode="General">
                  <c:v>122860467.04000001</c:v>
                </c:pt>
                <c:pt idx="89" formatCode="General">
                  <c:v>122860467.04000001</c:v>
                </c:pt>
                <c:pt idx="90" formatCode="General">
                  <c:v>122860467.04000001</c:v>
                </c:pt>
                <c:pt idx="91" formatCode="General">
                  <c:v>122860467.04000001</c:v>
                </c:pt>
                <c:pt idx="92" formatCode="General">
                  <c:v>122860467.04000001</c:v>
                </c:pt>
                <c:pt idx="93" formatCode="General">
                  <c:v>122860467.04000001</c:v>
                </c:pt>
                <c:pt idx="94" formatCode="General">
                  <c:v>122860467.04000001</c:v>
                </c:pt>
                <c:pt idx="95" formatCode="General">
                  <c:v>122860467.04000001</c:v>
                </c:pt>
                <c:pt idx="96" formatCode="General">
                  <c:v>122860467.04000001</c:v>
                </c:pt>
                <c:pt idx="97" formatCode="General">
                  <c:v>122860467.04000001</c:v>
                </c:pt>
                <c:pt idx="98" formatCode="General">
                  <c:v>122860467.04000001</c:v>
                </c:pt>
                <c:pt idx="99" formatCode="General">
                  <c:v>122860467.04000001</c:v>
                </c:pt>
                <c:pt idx="100" formatCode="General">
                  <c:v>122860467.04000001</c:v>
                </c:pt>
                <c:pt idx="101" formatCode="General">
                  <c:v>122860467.04000001</c:v>
                </c:pt>
                <c:pt idx="102" formatCode="General">
                  <c:v>122883744.41</c:v>
                </c:pt>
                <c:pt idx="103" formatCode="General">
                  <c:v>122883744.41</c:v>
                </c:pt>
                <c:pt idx="104" formatCode="General">
                  <c:v>122883744.41</c:v>
                </c:pt>
                <c:pt idx="105" formatCode="General">
                  <c:v>122883744.41</c:v>
                </c:pt>
                <c:pt idx="106" formatCode="General">
                  <c:v>122883744.41</c:v>
                </c:pt>
                <c:pt idx="107" formatCode="General">
                  <c:v>122883744.41</c:v>
                </c:pt>
                <c:pt idx="108" formatCode="General">
                  <c:v>122883744.41</c:v>
                </c:pt>
                <c:pt idx="109" formatCode="General">
                  <c:v>122883744.41</c:v>
                </c:pt>
                <c:pt idx="110" formatCode="General">
                  <c:v>122883744.41</c:v>
                </c:pt>
                <c:pt idx="111" formatCode="General">
                  <c:v>122883744.41</c:v>
                </c:pt>
                <c:pt idx="112" formatCode="General">
                  <c:v>122883744.41</c:v>
                </c:pt>
                <c:pt idx="113" formatCode="General">
                  <c:v>87883744.409999996</c:v>
                </c:pt>
                <c:pt idx="114" formatCode="General">
                  <c:v>87883744.409999996</c:v>
                </c:pt>
                <c:pt idx="115" formatCode="General">
                  <c:v>87883744.409999996</c:v>
                </c:pt>
                <c:pt idx="116" formatCode="General">
                  <c:v>87883744.409999996</c:v>
                </c:pt>
                <c:pt idx="117" formatCode="General">
                  <c:v>87883744.409999996</c:v>
                </c:pt>
                <c:pt idx="118" formatCode="General">
                  <c:v>87883744.409999996</c:v>
                </c:pt>
                <c:pt idx="119" formatCode="General">
                  <c:v>87883744.409999996</c:v>
                </c:pt>
                <c:pt idx="120" formatCode="General">
                  <c:v>87883744.409999996</c:v>
                </c:pt>
                <c:pt idx="121" formatCode="General">
                  <c:v>87883744.409999996</c:v>
                </c:pt>
                <c:pt idx="122" formatCode="General">
                  <c:v>87883744.409999996</c:v>
                </c:pt>
                <c:pt idx="123" formatCode="General">
                  <c:v>87883744.409999996</c:v>
                </c:pt>
                <c:pt idx="124" formatCode="General">
                  <c:v>87902852.710000008</c:v>
                </c:pt>
                <c:pt idx="125" formatCode="General">
                  <c:v>87902852.710000008</c:v>
                </c:pt>
                <c:pt idx="126" formatCode="General">
                  <c:v>87902852.710000008</c:v>
                </c:pt>
                <c:pt idx="127" formatCode="General">
                  <c:v>87902852.710000008</c:v>
                </c:pt>
                <c:pt idx="128" formatCode="General">
                  <c:v>87902852.710000008</c:v>
                </c:pt>
                <c:pt idx="129" formatCode="General">
                  <c:v>87902852.710000008</c:v>
                </c:pt>
                <c:pt idx="130" formatCode="General">
                  <c:v>87902852.710000008</c:v>
                </c:pt>
                <c:pt idx="131" formatCode="General">
                  <c:v>87902852.710000008</c:v>
                </c:pt>
                <c:pt idx="132" formatCode="General">
                  <c:v>87902852.710000008</c:v>
                </c:pt>
                <c:pt idx="133" formatCode="General">
                  <c:v>87902852.710000008</c:v>
                </c:pt>
                <c:pt idx="134" formatCode="General">
                  <c:v>87902852.710000008</c:v>
                </c:pt>
                <c:pt idx="135" formatCode="General">
                  <c:v>87902852.710000008</c:v>
                </c:pt>
                <c:pt idx="136" formatCode="General">
                  <c:v>87902852.710000008</c:v>
                </c:pt>
                <c:pt idx="137" formatCode="General">
                  <c:v>87902852.710000008</c:v>
                </c:pt>
                <c:pt idx="138" formatCode="General">
                  <c:v>87902852.710000008</c:v>
                </c:pt>
                <c:pt idx="139" formatCode="General">
                  <c:v>87902852.710000008</c:v>
                </c:pt>
                <c:pt idx="140" formatCode="General">
                  <c:v>87902852.710000008</c:v>
                </c:pt>
                <c:pt idx="141" formatCode="General">
                  <c:v>87902852.710000008</c:v>
                </c:pt>
                <c:pt idx="142" formatCode="General">
                  <c:v>87902852.710000008</c:v>
                </c:pt>
                <c:pt idx="143" formatCode="General">
                  <c:v>87902852.710000008</c:v>
                </c:pt>
                <c:pt idx="144" formatCode="General">
                  <c:v>87902852.710000008</c:v>
                </c:pt>
                <c:pt idx="145" formatCode="General">
                  <c:v>87902852.710000008</c:v>
                </c:pt>
                <c:pt idx="146" formatCode="General">
                  <c:v>87902852.710000008</c:v>
                </c:pt>
                <c:pt idx="147" formatCode="General">
                  <c:v>87919506.949999988</c:v>
                </c:pt>
                <c:pt idx="148" formatCode="General">
                  <c:v>87919506.949999988</c:v>
                </c:pt>
                <c:pt idx="149" formatCode="General">
                  <c:v>87919506.949999988</c:v>
                </c:pt>
                <c:pt idx="150" formatCode="General">
                  <c:v>87919506.949999988</c:v>
                </c:pt>
                <c:pt idx="151" formatCode="General">
                  <c:v>87919506.949999988</c:v>
                </c:pt>
                <c:pt idx="152" formatCode="General">
                  <c:v>87919506.949999988</c:v>
                </c:pt>
                <c:pt idx="153" formatCode="General">
                  <c:v>87919506.949999988</c:v>
                </c:pt>
                <c:pt idx="154" formatCode="General">
                  <c:v>87919506.949999988</c:v>
                </c:pt>
                <c:pt idx="155" formatCode="General">
                  <c:v>87919506.949999988</c:v>
                </c:pt>
                <c:pt idx="156" formatCode="General">
                  <c:v>87919506.949999988</c:v>
                </c:pt>
                <c:pt idx="157" formatCode="General">
                  <c:v>87919506.949999988</c:v>
                </c:pt>
                <c:pt idx="158" formatCode="General">
                  <c:v>87919506.949999988</c:v>
                </c:pt>
                <c:pt idx="159" formatCode="General">
                  <c:v>87919506.949999988</c:v>
                </c:pt>
                <c:pt idx="160" formatCode="General">
                  <c:v>87919506.949999988</c:v>
                </c:pt>
                <c:pt idx="161" formatCode="General">
                  <c:v>87919506.949999988</c:v>
                </c:pt>
                <c:pt idx="162" formatCode="General">
                  <c:v>87919506.949999988</c:v>
                </c:pt>
                <c:pt idx="163" formatCode="General">
                  <c:v>87919506.949999988</c:v>
                </c:pt>
                <c:pt idx="164" formatCode="General">
                  <c:v>87919506.949999988</c:v>
                </c:pt>
                <c:pt idx="165" formatCode="General">
                  <c:v>87919506.949999988</c:v>
                </c:pt>
                <c:pt idx="166" formatCode="General">
                  <c:v>87919506.949999988</c:v>
                </c:pt>
                <c:pt idx="167" formatCode="General">
                  <c:v>87919506.949999988</c:v>
                </c:pt>
                <c:pt idx="168" formatCode="General">
                  <c:v>87936164.329999998</c:v>
                </c:pt>
                <c:pt idx="169" formatCode="General">
                  <c:v>87936164.329999998</c:v>
                </c:pt>
                <c:pt idx="170" formatCode="General">
                  <c:v>40064022.82</c:v>
                </c:pt>
                <c:pt idx="171" formatCode="General">
                  <c:v>40064022.82</c:v>
                </c:pt>
                <c:pt idx="172" formatCode="General">
                  <c:v>40064022.82</c:v>
                </c:pt>
                <c:pt idx="173" formatCode="General">
                  <c:v>40064022.82</c:v>
                </c:pt>
                <c:pt idx="174" formatCode="General">
                  <c:v>40064022.82</c:v>
                </c:pt>
                <c:pt idx="175" formatCode="General">
                  <c:v>40064022.82</c:v>
                </c:pt>
                <c:pt idx="176" formatCode="General">
                  <c:v>40064022.82</c:v>
                </c:pt>
                <c:pt idx="177" formatCode="General">
                  <c:v>40064022.82</c:v>
                </c:pt>
                <c:pt idx="178" formatCode="General">
                  <c:v>40064022.82</c:v>
                </c:pt>
                <c:pt idx="179" formatCode="General">
                  <c:v>40064022.82</c:v>
                </c:pt>
                <c:pt idx="180" formatCode="General">
                  <c:v>40064022.82</c:v>
                </c:pt>
                <c:pt idx="181" formatCode="General">
                  <c:v>40064022.82</c:v>
                </c:pt>
                <c:pt idx="182" formatCode="General">
                  <c:v>40064022.82</c:v>
                </c:pt>
                <c:pt idx="183" formatCode="General">
                  <c:v>40064022.82</c:v>
                </c:pt>
                <c:pt idx="184" formatCode="General">
                  <c:v>40064022.82</c:v>
                </c:pt>
                <c:pt idx="185" formatCode="General">
                  <c:v>40064022.82</c:v>
                </c:pt>
                <c:pt idx="186" formatCode="General">
                  <c:v>40064022.82</c:v>
                </c:pt>
                <c:pt idx="187" formatCode="General">
                  <c:v>40064022.82</c:v>
                </c:pt>
                <c:pt idx="188" formatCode="General">
                  <c:v>40064022.82</c:v>
                </c:pt>
                <c:pt idx="189" formatCode="General">
                  <c:v>40071368.539999999</c:v>
                </c:pt>
                <c:pt idx="190" formatCode="General">
                  <c:v>40071368.539999999</c:v>
                </c:pt>
                <c:pt idx="191" formatCode="General">
                  <c:v>40071368.539999999</c:v>
                </c:pt>
                <c:pt idx="192" formatCode="General">
                  <c:v>40071368.539999999</c:v>
                </c:pt>
                <c:pt idx="193" formatCode="General">
                  <c:v>40071368.539999999</c:v>
                </c:pt>
                <c:pt idx="194" formatCode="General">
                  <c:v>40071368.539999999</c:v>
                </c:pt>
                <c:pt idx="195" formatCode="General">
                  <c:v>40071368.539999999</c:v>
                </c:pt>
                <c:pt idx="196" formatCode="General">
                  <c:v>40071368.539999999</c:v>
                </c:pt>
                <c:pt idx="197" formatCode="General">
                  <c:v>40071368.539999999</c:v>
                </c:pt>
                <c:pt idx="198" formatCode="General">
                  <c:v>40071368.539999999</c:v>
                </c:pt>
                <c:pt idx="199" formatCode="General">
                  <c:v>40071368.539999999</c:v>
                </c:pt>
                <c:pt idx="200" formatCode="General">
                  <c:v>40071368.539999999</c:v>
                </c:pt>
                <c:pt idx="201" formatCode="General">
                  <c:v>40071368.539999999</c:v>
                </c:pt>
                <c:pt idx="202" formatCode="General">
                  <c:v>40071368.539999999</c:v>
                </c:pt>
                <c:pt idx="203" formatCode="General">
                  <c:v>40071368.539999999</c:v>
                </c:pt>
                <c:pt idx="204" formatCode="General">
                  <c:v>40071368.539999999</c:v>
                </c:pt>
                <c:pt idx="205" formatCode="General">
                  <c:v>40071368.539999999</c:v>
                </c:pt>
                <c:pt idx="206" formatCode="General">
                  <c:v>40071368.539999999</c:v>
                </c:pt>
                <c:pt idx="207" formatCode="General">
                  <c:v>40071368.539999999</c:v>
                </c:pt>
                <c:pt idx="208" formatCode="General">
                  <c:v>40071368.539999999</c:v>
                </c:pt>
                <c:pt idx="209" formatCode="General">
                  <c:v>40071368.539999999</c:v>
                </c:pt>
                <c:pt idx="210" formatCode="General">
                  <c:v>40078960.530000001</c:v>
                </c:pt>
                <c:pt idx="211" formatCode="General">
                  <c:v>40078960.530000001</c:v>
                </c:pt>
                <c:pt idx="212" formatCode="General">
                  <c:v>40078960.530000001</c:v>
                </c:pt>
                <c:pt idx="213" formatCode="General">
                  <c:v>40078960.530000001</c:v>
                </c:pt>
                <c:pt idx="214" formatCode="General">
                  <c:v>40078960.530000001</c:v>
                </c:pt>
                <c:pt idx="215" formatCode="General">
                  <c:v>40078960.530000001</c:v>
                </c:pt>
                <c:pt idx="216" formatCode="General">
                  <c:v>40078960.530000001</c:v>
                </c:pt>
                <c:pt idx="217" formatCode="General">
                  <c:v>40078960.530000001</c:v>
                </c:pt>
                <c:pt idx="218" formatCode="General">
                  <c:v>40078960.530000001</c:v>
                </c:pt>
                <c:pt idx="219" formatCode="General">
                  <c:v>40078960.530000001</c:v>
                </c:pt>
                <c:pt idx="220" formatCode="General">
                  <c:v>40078960.530000001</c:v>
                </c:pt>
                <c:pt idx="221" formatCode="General">
                  <c:v>40078960.530000001</c:v>
                </c:pt>
                <c:pt idx="222" formatCode="General">
                  <c:v>40078960.530000001</c:v>
                </c:pt>
                <c:pt idx="223" formatCode="General">
                  <c:v>40078960.530000001</c:v>
                </c:pt>
                <c:pt idx="224" formatCode="General">
                  <c:v>40078960.530000001</c:v>
                </c:pt>
                <c:pt idx="225" formatCode="General">
                  <c:v>40078960.530000001</c:v>
                </c:pt>
                <c:pt idx="226" formatCode="General">
                  <c:v>40078960.530000001</c:v>
                </c:pt>
                <c:pt idx="227" formatCode="General">
                  <c:v>40078960.530000001</c:v>
                </c:pt>
                <c:pt idx="228" formatCode="General">
                  <c:v>40078960.530000001</c:v>
                </c:pt>
                <c:pt idx="229" formatCode="General">
                  <c:v>40086308.990000002</c:v>
                </c:pt>
                <c:pt idx="230" formatCode="General">
                  <c:v>40086308.990000002</c:v>
                </c:pt>
                <c:pt idx="231" formatCode="General">
                  <c:v>40086308.990000002</c:v>
                </c:pt>
                <c:pt idx="232" formatCode="General">
                  <c:v>40086308.990000002</c:v>
                </c:pt>
                <c:pt idx="233" formatCode="General">
                  <c:v>40086308.990000002</c:v>
                </c:pt>
                <c:pt idx="234" formatCode="General">
                  <c:v>40086308.990000002</c:v>
                </c:pt>
                <c:pt idx="235" formatCode="General">
                  <c:v>40086308.990000002</c:v>
                </c:pt>
                <c:pt idx="236" formatCode="General">
                  <c:v>40086308.990000002</c:v>
                </c:pt>
                <c:pt idx="237" formatCode="General">
                  <c:v>40086308.990000002</c:v>
                </c:pt>
                <c:pt idx="238" formatCode="General">
                  <c:v>40086308.990000002</c:v>
                </c:pt>
                <c:pt idx="239" formatCode="General">
                  <c:v>40086308.990000002</c:v>
                </c:pt>
                <c:pt idx="240" formatCode="General">
                  <c:v>40086308.990000002</c:v>
                </c:pt>
                <c:pt idx="241" formatCode="General">
                  <c:v>40086308.990000002</c:v>
                </c:pt>
                <c:pt idx="242" formatCode="General">
                  <c:v>40086308.990000002</c:v>
                </c:pt>
                <c:pt idx="243" formatCode="General">
                  <c:v>40086308.990000002</c:v>
                </c:pt>
                <c:pt idx="244" formatCode="General">
                  <c:v>40086308.990000002</c:v>
                </c:pt>
                <c:pt idx="245" formatCode="General">
                  <c:v>40086308.990000002</c:v>
                </c:pt>
                <c:pt idx="246" formatCode="General">
                  <c:v>40086308.990000002</c:v>
                </c:pt>
                <c:pt idx="247" formatCode="General">
                  <c:v>40086308.990000002</c:v>
                </c:pt>
                <c:pt idx="248" formatCode="General">
                  <c:v>40086308.990000002</c:v>
                </c:pt>
                <c:pt idx="249" formatCode="General">
                  <c:v>40086308.990000002</c:v>
                </c:pt>
                <c:pt idx="250" formatCode="General">
                  <c:v>40086308.990000002</c:v>
                </c:pt>
                <c:pt idx="251" formatCode="General">
                  <c:v>40093903.810000002</c:v>
                </c:pt>
              </c:numCache>
            </c:numRef>
          </c:val>
          <c:smooth val="0"/>
        </c:ser>
        <c:ser>
          <c:idx val="3"/>
          <c:order val="3"/>
          <c:tx>
            <c:strRef>
              <c:f>REPORT!$C$16</c:f>
              <c:strCache>
                <c:ptCount val="1"/>
                <c:pt idx="0">
                  <c:v>4200 Q4</c:v>
                </c:pt>
              </c:strCache>
            </c:strRef>
          </c:tx>
          <c:marker>
            <c:symbol val="none"/>
          </c:marker>
          <c:cat>
            <c:numRef>
              <c:f>REPORT!$D$12:$IU$12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REPORT!$D$16:$IU$16</c:f>
              <c:numCache>
                <c:formatCode>_(* #,##0_);_(* \(#,##0\);_(* "-"??_);_(@_)</c:formatCode>
                <c:ptCount val="252"/>
                <c:pt idx="0">
                  <c:v>119636113.56</c:v>
                </c:pt>
                <c:pt idx="1">
                  <c:v>115178170.58000001</c:v>
                </c:pt>
                <c:pt idx="2">
                  <c:v>116103277.72</c:v>
                </c:pt>
                <c:pt idx="3">
                  <c:v>121082618.43000001</c:v>
                </c:pt>
                <c:pt idx="4">
                  <c:v>121149743.52000001</c:v>
                </c:pt>
                <c:pt idx="5">
                  <c:v>121303151</c:v>
                </c:pt>
                <c:pt idx="6">
                  <c:v>121195151</c:v>
                </c:pt>
                <c:pt idx="7">
                  <c:v>124643319.58000001</c:v>
                </c:pt>
                <c:pt idx="8">
                  <c:v>123843319.58000001</c:v>
                </c:pt>
                <c:pt idx="9">
                  <c:v>123460205.08000001</c:v>
                </c:pt>
                <c:pt idx="10">
                  <c:v>123573317.56</c:v>
                </c:pt>
                <c:pt idx="11">
                  <c:v>125539424.08000001</c:v>
                </c:pt>
                <c:pt idx="12">
                  <c:v>103354727.56</c:v>
                </c:pt>
                <c:pt idx="13">
                  <c:v>103357165.56</c:v>
                </c:pt>
                <c:pt idx="14">
                  <c:v>105387504.75</c:v>
                </c:pt>
                <c:pt idx="15">
                  <c:v>114320567.74000001</c:v>
                </c:pt>
                <c:pt idx="16">
                  <c:v>108565928.31</c:v>
                </c:pt>
                <c:pt idx="17">
                  <c:v>107353263.14000002</c:v>
                </c:pt>
                <c:pt idx="18">
                  <c:v>106838385.05000001</c:v>
                </c:pt>
                <c:pt idx="19">
                  <c:v>107276629.11000001</c:v>
                </c:pt>
                <c:pt idx="20">
                  <c:v>109709825.17000002</c:v>
                </c:pt>
                <c:pt idx="21">
                  <c:v>110376776.39</c:v>
                </c:pt>
                <c:pt idx="22">
                  <c:v>108443121.69</c:v>
                </c:pt>
                <c:pt idx="23">
                  <c:v>108443625.20999999</c:v>
                </c:pt>
                <c:pt idx="24">
                  <c:v>107746528.20999999</c:v>
                </c:pt>
                <c:pt idx="25">
                  <c:v>110109968.80999999</c:v>
                </c:pt>
                <c:pt idx="26">
                  <c:v>112196155.28999999</c:v>
                </c:pt>
                <c:pt idx="27">
                  <c:v>101644705.37</c:v>
                </c:pt>
                <c:pt idx="28">
                  <c:v>95251909.799999997</c:v>
                </c:pt>
                <c:pt idx="29">
                  <c:v>92186484.089999989</c:v>
                </c:pt>
                <c:pt idx="30">
                  <c:v>92367620.049999997</c:v>
                </c:pt>
                <c:pt idx="31">
                  <c:v>91651241.089999989</c:v>
                </c:pt>
                <c:pt idx="32">
                  <c:v>92382029.840000004</c:v>
                </c:pt>
                <c:pt idx="33">
                  <c:v>92198560.439999998</c:v>
                </c:pt>
                <c:pt idx="34">
                  <c:v>93959776.719999999</c:v>
                </c:pt>
                <c:pt idx="35">
                  <c:v>94382205.359999999</c:v>
                </c:pt>
                <c:pt idx="36">
                  <c:v>94382205.359999999</c:v>
                </c:pt>
                <c:pt idx="37">
                  <c:v>98751699.120000005</c:v>
                </c:pt>
                <c:pt idx="38">
                  <c:v>98888132.210000008</c:v>
                </c:pt>
                <c:pt idx="39">
                  <c:v>91797828.400000006</c:v>
                </c:pt>
                <c:pt idx="40">
                  <c:v>93305504.799999997</c:v>
                </c:pt>
                <c:pt idx="41">
                  <c:v>93065720.460000008</c:v>
                </c:pt>
                <c:pt idx="42">
                  <c:v>93103991.460000008</c:v>
                </c:pt>
                <c:pt idx="43">
                  <c:v>119474937.84999999</c:v>
                </c:pt>
                <c:pt idx="44">
                  <c:v>98501164.75</c:v>
                </c:pt>
                <c:pt idx="45">
                  <c:v>99193023.650000006</c:v>
                </c:pt>
                <c:pt idx="46">
                  <c:v>96274169.010000005</c:v>
                </c:pt>
                <c:pt idx="47">
                  <c:v>96274169.010000005</c:v>
                </c:pt>
                <c:pt idx="48">
                  <c:v>99494686.189999998</c:v>
                </c:pt>
                <c:pt idx="49">
                  <c:v>101884365.18000001</c:v>
                </c:pt>
                <c:pt idx="50">
                  <c:v>102517608.09</c:v>
                </c:pt>
                <c:pt idx="51">
                  <c:v>105528713.59999999</c:v>
                </c:pt>
                <c:pt idx="52">
                  <c:v>100633691.09999999</c:v>
                </c:pt>
                <c:pt idx="53">
                  <c:v>100436507.22</c:v>
                </c:pt>
                <c:pt idx="54">
                  <c:v>102748414.58</c:v>
                </c:pt>
                <c:pt idx="55">
                  <c:v>99329674.25</c:v>
                </c:pt>
                <c:pt idx="56">
                  <c:v>99343669.25</c:v>
                </c:pt>
                <c:pt idx="57">
                  <c:v>99343669.25</c:v>
                </c:pt>
                <c:pt idx="58">
                  <c:v>99241346.25</c:v>
                </c:pt>
                <c:pt idx="59">
                  <c:v>98167805.25</c:v>
                </c:pt>
                <c:pt idx="60">
                  <c:v>98876987.75</c:v>
                </c:pt>
                <c:pt idx="61">
                  <c:v>99218782.870000005</c:v>
                </c:pt>
                <c:pt idx="62">
                  <c:v>102013961.74000001</c:v>
                </c:pt>
                <c:pt idx="63">
                  <c:v>102105952.08000001</c:v>
                </c:pt>
                <c:pt idx="64">
                  <c:v>101605952.08000001</c:v>
                </c:pt>
                <c:pt idx="65">
                  <c:v>102100465.51000002</c:v>
                </c:pt>
                <c:pt idx="66">
                  <c:v>101072032.19000003</c:v>
                </c:pt>
                <c:pt idx="67">
                  <c:v>101072032.19000003</c:v>
                </c:pt>
                <c:pt idx="68">
                  <c:v>100161144.39000002</c:v>
                </c:pt>
                <c:pt idx="69">
                  <c:v>103033307.44</c:v>
                </c:pt>
                <c:pt idx="70">
                  <c:v>103982166.27000001</c:v>
                </c:pt>
                <c:pt idx="71">
                  <c:v>99982146.270000011</c:v>
                </c:pt>
                <c:pt idx="72">
                  <c:v>101333761.37</c:v>
                </c:pt>
                <c:pt idx="73">
                  <c:v>100853926.15000001</c:v>
                </c:pt>
                <c:pt idx="74">
                  <c:v>101982474.68000001</c:v>
                </c:pt>
                <c:pt idx="75">
                  <c:v>101634448.80000001</c:v>
                </c:pt>
                <c:pt idx="76">
                  <c:v>101540548.80000001</c:v>
                </c:pt>
                <c:pt idx="77">
                  <c:v>105743544.88</c:v>
                </c:pt>
                <c:pt idx="78">
                  <c:v>95927630.879999995</c:v>
                </c:pt>
                <c:pt idx="79" formatCode="General">
                  <c:v>94319373.229999989</c:v>
                </c:pt>
                <c:pt idx="80" formatCode="General">
                  <c:v>98220309.219999999</c:v>
                </c:pt>
                <c:pt idx="81" formatCode="General">
                  <c:v>97891964.340000004</c:v>
                </c:pt>
                <c:pt idx="82" formatCode="General">
                  <c:v>97757035.190000013</c:v>
                </c:pt>
                <c:pt idx="83" formatCode="General">
                  <c:v>97757035.190000013</c:v>
                </c:pt>
                <c:pt idx="84" formatCode="General">
                  <c:v>110350960.09000002</c:v>
                </c:pt>
                <c:pt idx="85" formatCode="General">
                  <c:v>108564572.70000002</c:v>
                </c:pt>
                <c:pt idx="86" formatCode="General">
                  <c:v>108564572.70000002</c:v>
                </c:pt>
                <c:pt idx="87" formatCode="General">
                  <c:v>111353667.70000002</c:v>
                </c:pt>
                <c:pt idx="88" formatCode="General">
                  <c:v>116362224.70000002</c:v>
                </c:pt>
                <c:pt idx="89" formatCode="General">
                  <c:v>110879185.27999999</c:v>
                </c:pt>
                <c:pt idx="90" formatCode="General">
                  <c:v>105857413.64999999</c:v>
                </c:pt>
                <c:pt idx="91" formatCode="General">
                  <c:v>103449381.22999999</c:v>
                </c:pt>
                <c:pt idx="92" formatCode="General">
                  <c:v>102581004.74999999</c:v>
                </c:pt>
                <c:pt idx="93" formatCode="General">
                  <c:v>107452815.70999999</c:v>
                </c:pt>
                <c:pt idx="94" formatCode="General">
                  <c:v>106859763.05</c:v>
                </c:pt>
                <c:pt idx="95" formatCode="General">
                  <c:v>120026739.09999998</c:v>
                </c:pt>
                <c:pt idx="96" formatCode="General">
                  <c:v>118116181.61999999</c:v>
                </c:pt>
                <c:pt idx="97" formatCode="General">
                  <c:v>112725427.61999999</c:v>
                </c:pt>
                <c:pt idx="98" formatCode="General">
                  <c:v>112910646.12999998</c:v>
                </c:pt>
                <c:pt idx="99" formatCode="General">
                  <c:v>116973181.25</c:v>
                </c:pt>
                <c:pt idx="100" formatCode="General">
                  <c:v>92570252.170000002</c:v>
                </c:pt>
                <c:pt idx="101" formatCode="General">
                  <c:v>96590163.569999993</c:v>
                </c:pt>
                <c:pt idx="102" formatCode="General">
                  <c:v>96606033.799999982</c:v>
                </c:pt>
                <c:pt idx="103" formatCode="General">
                  <c:v>96174156.889999986</c:v>
                </c:pt>
                <c:pt idx="104" formatCode="General">
                  <c:v>98895733.709999979</c:v>
                </c:pt>
                <c:pt idx="105" formatCode="General">
                  <c:v>98954935.189999983</c:v>
                </c:pt>
                <c:pt idx="106" formatCode="General">
                  <c:v>91009545.749999985</c:v>
                </c:pt>
                <c:pt idx="107" formatCode="General">
                  <c:v>97583024.749999985</c:v>
                </c:pt>
                <c:pt idx="108" formatCode="General">
                  <c:v>99051870.049999982</c:v>
                </c:pt>
                <c:pt idx="109" formatCode="General">
                  <c:v>99582394.499999985</c:v>
                </c:pt>
                <c:pt idx="110" formatCode="General">
                  <c:v>94640064.989999995</c:v>
                </c:pt>
                <c:pt idx="111" formatCode="General">
                  <c:v>95313265.739999995</c:v>
                </c:pt>
                <c:pt idx="112" formatCode="General">
                  <c:v>102915971.84999998</c:v>
                </c:pt>
                <c:pt idx="113" formatCode="General">
                  <c:v>98084956.699999988</c:v>
                </c:pt>
                <c:pt idx="114" formatCode="General">
                  <c:v>100626408.55999999</c:v>
                </c:pt>
                <c:pt idx="115" formatCode="General">
                  <c:v>100830042.05999997</c:v>
                </c:pt>
                <c:pt idx="116" formatCode="General">
                  <c:v>100418160.47</c:v>
                </c:pt>
                <c:pt idx="117" formatCode="General">
                  <c:v>99894771.469999999</c:v>
                </c:pt>
                <c:pt idx="118" formatCode="General">
                  <c:v>100046570.17999999</c:v>
                </c:pt>
                <c:pt idx="119" formatCode="General">
                  <c:v>102974701.27999999</c:v>
                </c:pt>
                <c:pt idx="120" formatCode="General">
                  <c:v>103011532.27999999</c:v>
                </c:pt>
                <c:pt idx="121" formatCode="General">
                  <c:v>100518528.25999999</c:v>
                </c:pt>
                <c:pt idx="122" formatCode="General">
                  <c:v>94342411.529999986</c:v>
                </c:pt>
                <c:pt idx="123" formatCode="General">
                  <c:v>98582267.450000003</c:v>
                </c:pt>
                <c:pt idx="124" formatCode="General">
                  <c:v>103809551.73</c:v>
                </c:pt>
                <c:pt idx="125" formatCode="General">
                  <c:v>99806176.409999996</c:v>
                </c:pt>
                <c:pt idx="126" formatCode="General">
                  <c:v>99873143.109999999</c:v>
                </c:pt>
                <c:pt idx="127" formatCode="General">
                  <c:v>99863867.109999999</c:v>
                </c:pt>
                <c:pt idx="128" formatCode="General">
                  <c:v>97156871.319999993</c:v>
                </c:pt>
                <c:pt idx="129" formatCode="General">
                  <c:v>94809688.640000001</c:v>
                </c:pt>
                <c:pt idx="130" formatCode="General">
                  <c:v>90743100.489999995</c:v>
                </c:pt>
                <c:pt idx="131" formatCode="General">
                  <c:v>92302955.099999994</c:v>
                </c:pt>
                <c:pt idx="132" formatCode="General">
                  <c:v>92014374.200000003</c:v>
                </c:pt>
                <c:pt idx="133" formatCode="General">
                  <c:v>94604887.239999995</c:v>
                </c:pt>
                <c:pt idx="134" formatCode="General">
                  <c:v>91030308.790000007</c:v>
                </c:pt>
                <c:pt idx="135" formatCode="General">
                  <c:v>94365843.870000005</c:v>
                </c:pt>
                <c:pt idx="136" formatCode="General">
                  <c:v>94365843.870000005</c:v>
                </c:pt>
                <c:pt idx="137" formatCode="General">
                  <c:v>89262421.810000002</c:v>
                </c:pt>
                <c:pt idx="138" formatCode="General">
                  <c:v>90494437.640000001</c:v>
                </c:pt>
                <c:pt idx="139" formatCode="General">
                  <c:v>92151180.140000001</c:v>
                </c:pt>
                <c:pt idx="140" formatCode="General">
                  <c:v>92697682.640000001</c:v>
                </c:pt>
                <c:pt idx="141" formatCode="General">
                  <c:v>95829824.530000001</c:v>
                </c:pt>
                <c:pt idx="142" formatCode="General">
                  <c:v>95603849.530000001</c:v>
                </c:pt>
                <c:pt idx="143" formatCode="General">
                  <c:v>96819179.059999987</c:v>
                </c:pt>
                <c:pt idx="144" formatCode="General">
                  <c:v>100198857.98999999</c:v>
                </c:pt>
                <c:pt idx="145" formatCode="General">
                  <c:v>87524301.989999995</c:v>
                </c:pt>
                <c:pt idx="146" formatCode="General">
                  <c:v>86336301.989999995</c:v>
                </c:pt>
                <c:pt idx="147" formatCode="General">
                  <c:v>86389591.25</c:v>
                </c:pt>
                <c:pt idx="148" formatCode="General">
                  <c:v>89033635.49000001</c:v>
                </c:pt>
                <c:pt idx="149" formatCode="General">
                  <c:v>90728844.5</c:v>
                </c:pt>
                <c:pt idx="150" formatCode="General">
                  <c:v>89160815.819999993</c:v>
                </c:pt>
                <c:pt idx="151" formatCode="General">
                  <c:v>85182131.819999993</c:v>
                </c:pt>
                <c:pt idx="152" formatCode="General">
                  <c:v>84638098.819999993</c:v>
                </c:pt>
                <c:pt idx="153" formatCode="General">
                  <c:v>89184885.210000008</c:v>
                </c:pt>
                <c:pt idx="154" formatCode="General">
                  <c:v>89257715.349999994</c:v>
                </c:pt>
                <c:pt idx="155" formatCode="General">
                  <c:v>89364637.560000002</c:v>
                </c:pt>
                <c:pt idx="156" formatCode="General">
                  <c:v>91480601.620000005</c:v>
                </c:pt>
                <c:pt idx="157" formatCode="General">
                  <c:v>91108290.620000005</c:v>
                </c:pt>
                <c:pt idx="158" formatCode="General">
                  <c:v>86624138.299999997</c:v>
                </c:pt>
                <c:pt idx="159" formatCode="General">
                  <c:v>92185644.639999986</c:v>
                </c:pt>
                <c:pt idx="160" formatCode="General">
                  <c:v>92252037.139999986</c:v>
                </c:pt>
                <c:pt idx="161" formatCode="General">
                  <c:v>92252037.139999986</c:v>
                </c:pt>
                <c:pt idx="162" formatCode="General">
                  <c:v>94422243.969999999</c:v>
                </c:pt>
                <c:pt idx="163" formatCode="General">
                  <c:v>96294340.939999998</c:v>
                </c:pt>
                <c:pt idx="164" formatCode="General">
                  <c:v>125105098.91</c:v>
                </c:pt>
                <c:pt idx="165" formatCode="General">
                  <c:v>104350427.53</c:v>
                </c:pt>
                <c:pt idx="166" formatCode="General">
                  <c:v>110871555.29000002</c:v>
                </c:pt>
                <c:pt idx="167" formatCode="General">
                  <c:v>141833809.38</c:v>
                </c:pt>
                <c:pt idx="168" formatCode="General">
                  <c:v>145162985.58000001</c:v>
                </c:pt>
                <c:pt idx="169" formatCode="General">
                  <c:v>137553256.02000001</c:v>
                </c:pt>
                <c:pt idx="170" formatCode="General">
                  <c:v>142546948.06999999</c:v>
                </c:pt>
                <c:pt idx="171" formatCode="General">
                  <c:v>142532489.41999999</c:v>
                </c:pt>
                <c:pt idx="172" formatCode="General">
                  <c:v>141981339.91999999</c:v>
                </c:pt>
                <c:pt idx="173" formatCode="General">
                  <c:v>112995642.01999998</c:v>
                </c:pt>
                <c:pt idx="174" formatCode="General">
                  <c:v>112830642.01999998</c:v>
                </c:pt>
                <c:pt idx="175" formatCode="General">
                  <c:v>112663123.72</c:v>
                </c:pt>
                <c:pt idx="176" formatCode="General">
                  <c:v>110457084.15000001</c:v>
                </c:pt>
                <c:pt idx="177" formatCode="General">
                  <c:v>112189677.62</c:v>
                </c:pt>
                <c:pt idx="178" formatCode="General">
                  <c:v>106883076.06</c:v>
                </c:pt>
                <c:pt idx="179" formatCode="General">
                  <c:v>104282087.84</c:v>
                </c:pt>
                <c:pt idx="180" formatCode="General">
                  <c:v>110248574.09</c:v>
                </c:pt>
                <c:pt idx="181" formatCode="General">
                  <c:v>112196028.96000001</c:v>
                </c:pt>
                <c:pt idx="182" formatCode="General">
                  <c:v>87695920.25</c:v>
                </c:pt>
                <c:pt idx="183" formatCode="General">
                  <c:v>88233769.060000002</c:v>
                </c:pt>
                <c:pt idx="184" formatCode="General">
                  <c:v>91178330</c:v>
                </c:pt>
                <c:pt idx="185" formatCode="General">
                  <c:v>91315640.829999998</c:v>
                </c:pt>
                <c:pt idx="186" formatCode="General">
                  <c:v>91414992.679999992</c:v>
                </c:pt>
                <c:pt idx="187" formatCode="General">
                  <c:v>82511373.400000006</c:v>
                </c:pt>
                <c:pt idx="188" formatCode="General">
                  <c:v>100944011.78</c:v>
                </c:pt>
                <c:pt idx="189" formatCode="General">
                  <c:v>122106178.54999998</c:v>
                </c:pt>
                <c:pt idx="190" formatCode="General">
                  <c:v>121006178.54999998</c:v>
                </c:pt>
                <c:pt idx="191" formatCode="General">
                  <c:v>123642634.04999998</c:v>
                </c:pt>
                <c:pt idx="192" formatCode="General">
                  <c:v>125859128.23999999</c:v>
                </c:pt>
                <c:pt idx="193" formatCode="General">
                  <c:v>122125224.22000001</c:v>
                </c:pt>
                <c:pt idx="194" formatCode="General">
                  <c:v>121227436.22000001</c:v>
                </c:pt>
                <c:pt idx="195" formatCode="General">
                  <c:v>148460117.75</c:v>
                </c:pt>
                <c:pt idx="196" formatCode="General">
                  <c:v>148505934.75</c:v>
                </c:pt>
                <c:pt idx="197" formatCode="General">
                  <c:v>90888211.810000002</c:v>
                </c:pt>
                <c:pt idx="198" formatCode="General">
                  <c:v>89513277.789999992</c:v>
                </c:pt>
                <c:pt idx="199" formatCode="General">
                  <c:v>89117838.679999992</c:v>
                </c:pt>
                <c:pt idx="200" formatCode="General">
                  <c:v>89146494.679999992</c:v>
                </c:pt>
                <c:pt idx="201" formatCode="General">
                  <c:v>91188795.390000001</c:v>
                </c:pt>
                <c:pt idx="202" formatCode="General">
                  <c:v>91711352.789999992</c:v>
                </c:pt>
                <c:pt idx="203" formatCode="General">
                  <c:v>91829909.86999999</c:v>
                </c:pt>
                <c:pt idx="204" formatCode="General">
                  <c:v>91844933.86999999</c:v>
                </c:pt>
                <c:pt idx="205" formatCode="General">
                  <c:v>91359257.61999999</c:v>
                </c:pt>
                <c:pt idx="206" formatCode="General">
                  <c:v>80721035.419999987</c:v>
                </c:pt>
                <c:pt idx="207" formatCode="General">
                  <c:v>79996891.299999997</c:v>
                </c:pt>
                <c:pt idx="208" formatCode="General">
                  <c:v>80720296.870000005</c:v>
                </c:pt>
                <c:pt idx="209" formatCode="General">
                  <c:v>108049651.85000001</c:v>
                </c:pt>
                <c:pt idx="210" formatCode="General">
                  <c:v>106232253.22999999</c:v>
                </c:pt>
                <c:pt idx="211" formatCode="General">
                  <c:v>108461230.72999999</c:v>
                </c:pt>
                <c:pt idx="212" formatCode="General">
                  <c:v>81983677.609999999</c:v>
                </c:pt>
                <c:pt idx="213" formatCode="General">
                  <c:v>82077772.109999999</c:v>
                </c:pt>
                <c:pt idx="214" formatCode="General">
                  <c:v>83188401.799999997</c:v>
                </c:pt>
                <c:pt idx="215" formatCode="General">
                  <c:v>77761205.479999989</c:v>
                </c:pt>
                <c:pt idx="216" formatCode="General">
                  <c:v>81424190.109999999</c:v>
                </c:pt>
                <c:pt idx="217" formatCode="General">
                  <c:v>80840324.070000008</c:v>
                </c:pt>
                <c:pt idx="218" formatCode="General">
                  <c:v>80998966.910000011</c:v>
                </c:pt>
                <c:pt idx="219" formatCode="General">
                  <c:v>82963259.63000001</c:v>
                </c:pt>
                <c:pt idx="220" formatCode="General">
                  <c:v>83944693.88000001</c:v>
                </c:pt>
                <c:pt idx="221" formatCode="General">
                  <c:v>84031067.560000002</c:v>
                </c:pt>
                <c:pt idx="222" formatCode="General">
                  <c:v>87557111.660000011</c:v>
                </c:pt>
                <c:pt idx="223" formatCode="General">
                  <c:v>87732781.660000011</c:v>
                </c:pt>
                <c:pt idx="224" formatCode="General">
                  <c:v>75029662.140000001</c:v>
                </c:pt>
                <c:pt idx="225" formatCode="General">
                  <c:v>77619947.489999995</c:v>
                </c:pt>
                <c:pt idx="226" formatCode="General">
                  <c:v>72740608.329999983</c:v>
                </c:pt>
                <c:pt idx="227" formatCode="General">
                  <c:v>72833262.279999986</c:v>
                </c:pt>
                <c:pt idx="228" formatCode="General">
                  <c:v>122815814.56999999</c:v>
                </c:pt>
                <c:pt idx="229" formatCode="General">
                  <c:v>75502033.579999983</c:v>
                </c:pt>
                <c:pt idx="230" formatCode="General">
                  <c:v>77372456.449999988</c:v>
                </c:pt>
                <c:pt idx="231" formatCode="General">
                  <c:v>77384870.949999988</c:v>
                </c:pt>
                <c:pt idx="232" formatCode="General">
                  <c:v>87732449.949999988</c:v>
                </c:pt>
                <c:pt idx="233" formatCode="General">
                  <c:v>80749918.430000007</c:v>
                </c:pt>
                <c:pt idx="234" formatCode="General">
                  <c:v>80688639.340000004</c:v>
                </c:pt>
                <c:pt idx="235" formatCode="General">
                  <c:v>81921690.969999999</c:v>
                </c:pt>
                <c:pt idx="236" formatCode="General">
                  <c:v>65834813.310000002</c:v>
                </c:pt>
                <c:pt idx="237" formatCode="General">
                  <c:v>65574819.810000002</c:v>
                </c:pt>
                <c:pt idx="238" formatCode="General">
                  <c:v>64366526.13000001</c:v>
                </c:pt>
                <c:pt idx="239" formatCode="General">
                  <c:v>68848083.889999986</c:v>
                </c:pt>
                <c:pt idx="240" formatCode="General">
                  <c:v>69343622.650000006</c:v>
                </c:pt>
                <c:pt idx="241" formatCode="General">
                  <c:v>69408026.650000006</c:v>
                </c:pt>
                <c:pt idx="242" formatCode="General">
                  <c:v>68436531.150000006</c:v>
                </c:pt>
                <c:pt idx="243" formatCode="General">
                  <c:v>65442713.890000008</c:v>
                </c:pt>
                <c:pt idx="244" formatCode="General">
                  <c:v>62495970.900000006</c:v>
                </c:pt>
                <c:pt idx="245" formatCode="General">
                  <c:v>62733051.380000003</c:v>
                </c:pt>
                <c:pt idx="246" formatCode="General">
                  <c:v>66300048.740000002</c:v>
                </c:pt>
                <c:pt idx="247" formatCode="General">
                  <c:v>66192324.690000005</c:v>
                </c:pt>
                <c:pt idx="248" formatCode="General">
                  <c:v>68617787.680000007</c:v>
                </c:pt>
                <c:pt idx="249" formatCode="General">
                  <c:v>69528818.849999994</c:v>
                </c:pt>
                <c:pt idx="250" formatCode="General">
                  <c:v>98463334.419999987</c:v>
                </c:pt>
                <c:pt idx="251" formatCode="General">
                  <c:v>98484905.62999998</c:v>
                </c:pt>
              </c:numCache>
            </c:numRef>
          </c:val>
          <c:smooth val="0"/>
        </c:ser>
        <c:ser>
          <c:idx val="4"/>
          <c:order val="4"/>
          <c:tx>
            <c:strRef>
              <c:f>REPORT!$C$17</c:f>
              <c:strCache>
                <c:ptCount val="1"/>
                <c:pt idx="0">
                  <c:v>4200 Q5</c:v>
                </c:pt>
              </c:strCache>
            </c:strRef>
          </c:tx>
          <c:marker>
            <c:symbol val="none"/>
          </c:marker>
          <c:cat>
            <c:numRef>
              <c:f>REPORT!$D$12:$IU$12</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REPORT!$D$17:$IU$17</c:f>
              <c:numCache>
                <c:formatCode>_(* #,##0_);_(* \(#,##0\);_(* "-"??_);_(@_)</c:formatCode>
                <c:ptCount val="252"/>
                <c:pt idx="0">
                  <c:v>112410477.04000001</c:v>
                </c:pt>
                <c:pt idx="1">
                  <c:v>103989666.56</c:v>
                </c:pt>
                <c:pt idx="2">
                  <c:v>53783093.05999998</c:v>
                </c:pt>
                <c:pt idx="3">
                  <c:v>55821726.209999986</c:v>
                </c:pt>
                <c:pt idx="4">
                  <c:v>56637657.329999983</c:v>
                </c:pt>
                <c:pt idx="5">
                  <c:v>55658104.099999994</c:v>
                </c:pt>
                <c:pt idx="6">
                  <c:v>55232829.79999999</c:v>
                </c:pt>
                <c:pt idx="7">
                  <c:v>55036643.80999998</c:v>
                </c:pt>
                <c:pt idx="8">
                  <c:v>55684063.309999973</c:v>
                </c:pt>
                <c:pt idx="9">
                  <c:v>55551954.85999997</c:v>
                </c:pt>
                <c:pt idx="10">
                  <c:v>54806669.85999997</c:v>
                </c:pt>
                <c:pt idx="11">
                  <c:v>56433732.31999997</c:v>
                </c:pt>
                <c:pt idx="12">
                  <c:v>55703763.029999979</c:v>
                </c:pt>
                <c:pt idx="13">
                  <c:v>53271463.629999988</c:v>
                </c:pt>
                <c:pt idx="14">
                  <c:v>60731114.150000006</c:v>
                </c:pt>
                <c:pt idx="15">
                  <c:v>58265471.79999999</c:v>
                </c:pt>
                <c:pt idx="16">
                  <c:v>52129094.929999977</c:v>
                </c:pt>
                <c:pt idx="17">
                  <c:v>52065074.329999983</c:v>
                </c:pt>
                <c:pt idx="18">
                  <c:v>52043160.389999978</c:v>
                </c:pt>
                <c:pt idx="19">
                  <c:v>49626010.889999971</c:v>
                </c:pt>
                <c:pt idx="20">
                  <c:v>55706910.339999966</c:v>
                </c:pt>
                <c:pt idx="21">
                  <c:v>55682679.759999976</c:v>
                </c:pt>
                <c:pt idx="22">
                  <c:v>55115472.139999978</c:v>
                </c:pt>
                <c:pt idx="23">
                  <c:v>55300790.379999965</c:v>
                </c:pt>
                <c:pt idx="24">
                  <c:v>55507164.679999985</c:v>
                </c:pt>
                <c:pt idx="25">
                  <c:v>56358997.399999991</c:v>
                </c:pt>
                <c:pt idx="26">
                  <c:v>55914659.329999983</c:v>
                </c:pt>
                <c:pt idx="27">
                  <c:v>56128249.239999995</c:v>
                </c:pt>
                <c:pt idx="28">
                  <c:v>55832224.969999991</c:v>
                </c:pt>
                <c:pt idx="29">
                  <c:v>55140991.959999986</c:v>
                </c:pt>
                <c:pt idx="30">
                  <c:v>59069683.619999975</c:v>
                </c:pt>
                <c:pt idx="31">
                  <c:v>58520101.429999977</c:v>
                </c:pt>
                <c:pt idx="32">
                  <c:v>58490374.399999984</c:v>
                </c:pt>
                <c:pt idx="33">
                  <c:v>57837865.399999976</c:v>
                </c:pt>
                <c:pt idx="34">
                  <c:v>58452762.969999984</c:v>
                </c:pt>
                <c:pt idx="35">
                  <c:v>58452492.089999981</c:v>
                </c:pt>
                <c:pt idx="36">
                  <c:v>59457560.04999999</c:v>
                </c:pt>
                <c:pt idx="37">
                  <c:v>58893448.639999978</c:v>
                </c:pt>
                <c:pt idx="38">
                  <c:v>259267120.70999995</c:v>
                </c:pt>
                <c:pt idx="39">
                  <c:v>59963145.479999982</c:v>
                </c:pt>
                <c:pt idx="40">
                  <c:v>59145983.05999998</c:v>
                </c:pt>
                <c:pt idx="41">
                  <c:v>59179130.899999991</c:v>
                </c:pt>
                <c:pt idx="42">
                  <c:v>60611423.489999995</c:v>
                </c:pt>
                <c:pt idx="43">
                  <c:v>60846357.169999994</c:v>
                </c:pt>
                <c:pt idx="44">
                  <c:v>61419062.349999987</c:v>
                </c:pt>
                <c:pt idx="45">
                  <c:v>58780322.109999992</c:v>
                </c:pt>
                <c:pt idx="46">
                  <c:v>58146417.179999992</c:v>
                </c:pt>
                <c:pt idx="47">
                  <c:v>52175890.029999994</c:v>
                </c:pt>
                <c:pt idx="48">
                  <c:v>52342920.249999985</c:v>
                </c:pt>
                <c:pt idx="49">
                  <c:v>52562270.019999981</c:v>
                </c:pt>
                <c:pt idx="50">
                  <c:v>50018100.699999981</c:v>
                </c:pt>
                <c:pt idx="51">
                  <c:v>45901983.609999992</c:v>
                </c:pt>
                <c:pt idx="52">
                  <c:v>50635119.829999983</c:v>
                </c:pt>
                <c:pt idx="53">
                  <c:v>50841007.80999998</c:v>
                </c:pt>
                <c:pt idx="54">
                  <c:v>56111646.919999979</c:v>
                </c:pt>
                <c:pt idx="55">
                  <c:v>56244944.369999975</c:v>
                </c:pt>
                <c:pt idx="56">
                  <c:v>56251408.309999987</c:v>
                </c:pt>
                <c:pt idx="57">
                  <c:v>47809340.139999978</c:v>
                </c:pt>
                <c:pt idx="58">
                  <c:v>47017590.019999996</c:v>
                </c:pt>
                <c:pt idx="59">
                  <c:v>52810284.29999999</c:v>
                </c:pt>
                <c:pt idx="60">
                  <c:v>52660980.620000027</c:v>
                </c:pt>
                <c:pt idx="61">
                  <c:v>47983004.370000035</c:v>
                </c:pt>
                <c:pt idx="62">
                  <c:v>47796977.420000032</c:v>
                </c:pt>
                <c:pt idx="63">
                  <c:v>47286992.310000032</c:v>
                </c:pt>
                <c:pt idx="64">
                  <c:v>46826092.210000031</c:v>
                </c:pt>
                <c:pt idx="65">
                  <c:v>46710290.040000036</c:v>
                </c:pt>
                <c:pt idx="66">
                  <c:v>47139255.150000006</c:v>
                </c:pt>
                <c:pt idx="67">
                  <c:v>49995815.840000011</c:v>
                </c:pt>
                <c:pt idx="68">
                  <c:v>46230434.020000018</c:v>
                </c:pt>
                <c:pt idx="69">
                  <c:v>49496667.500000015</c:v>
                </c:pt>
                <c:pt idx="70">
                  <c:v>51365257.030000016</c:v>
                </c:pt>
                <c:pt idx="71">
                  <c:v>53090344.100000024</c:v>
                </c:pt>
                <c:pt idx="72">
                  <c:v>53577668.450000025</c:v>
                </c:pt>
                <c:pt idx="73">
                  <c:v>53573285.040000021</c:v>
                </c:pt>
                <c:pt idx="74">
                  <c:v>53778358.220000021</c:v>
                </c:pt>
                <c:pt idx="75">
                  <c:v>49031812.850000016</c:v>
                </c:pt>
                <c:pt idx="76">
                  <c:v>46917736.560000017</c:v>
                </c:pt>
                <c:pt idx="77">
                  <c:v>45923072.89000003</c:v>
                </c:pt>
                <c:pt idx="78">
                  <c:v>46686799.510000028</c:v>
                </c:pt>
                <c:pt idx="79" formatCode="General">
                  <c:v>48691185.950000018</c:v>
                </c:pt>
                <c:pt idx="80" formatCode="General">
                  <c:v>50793735.300000034</c:v>
                </c:pt>
                <c:pt idx="81" formatCode="General">
                  <c:v>47568164.000000022</c:v>
                </c:pt>
                <c:pt idx="82" formatCode="General">
                  <c:v>46643892.039999969</c:v>
                </c:pt>
                <c:pt idx="83" formatCode="General">
                  <c:v>44327728.729999974</c:v>
                </c:pt>
                <c:pt idx="84" formatCode="General">
                  <c:v>42859027.969999976</c:v>
                </c:pt>
                <c:pt idx="85" formatCode="General">
                  <c:v>43827095.74999997</c:v>
                </c:pt>
                <c:pt idx="86" formatCode="General">
                  <c:v>47910105.62999998</c:v>
                </c:pt>
                <c:pt idx="87" formatCode="General">
                  <c:v>43906699.839999966</c:v>
                </c:pt>
                <c:pt idx="88" formatCode="General">
                  <c:v>48133818.689999968</c:v>
                </c:pt>
                <c:pt idx="89" formatCode="General">
                  <c:v>47308276.719999969</c:v>
                </c:pt>
                <c:pt idx="90" formatCode="General">
                  <c:v>47665763.60999997</c:v>
                </c:pt>
                <c:pt idx="91" formatCode="General">
                  <c:v>51684070.829999961</c:v>
                </c:pt>
                <c:pt idx="92" formatCode="General">
                  <c:v>50673420.93999996</c:v>
                </c:pt>
                <c:pt idx="93" formatCode="General">
                  <c:v>47004704.509999968</c:v>
                </c:pt>
                <c:pt idx="94" formatCode="General">
                  <c:v>50098033.859999962</c:v>
                </c:pt>
                <c:pt idx="95" formatCode="General">
                  <c:v>54352882.419999965</c:v>
                </c:pt>
                <c:pt idx="96" formatCode="General">
                  <c:v>54223908.169999972</c:v>
                </c:pt>
                <c:pt idx="97" formatCode="General">
                  <c:v>52622147.759999976</c:v>
                </c:pt>
                <c:pt idx="98" formatCode="General">
                  <c:v>53192323.399999976</c:v>
                </c:pt>
                <c:pt idx="99" formatCode="General">
                  <c:v>48154128.979999982</c:v>
                </c:pt>
                <c:pt idx="100" formatCode="General">
                  <c:v>48911609.219999984</c:v>
                </c:pt>
                <c:pt idx="101" formatCode="General">
                  <c:v>48704359.509999976</c:v>
                </c:pt>
                <c:pt idx="102" formatCode="General">
                  <c:v>50640309.670000009</c:v>
                </c:pt>
                <c:pt idx="103" formatCode="General">
                  <c:v>56986362.109999985</c:v>
                </c:pt>
                <c:pt idx="104" formatCode="General">
                  <c:v>54263294.289999992</c:v>
                </c:pt>
                <c:pt idx="105" formatCode="General">
                  <c:v>52667130.530000009</c:v>
                </c:pt>
                <c:pt idx="106" formatCode="General">
                  <c:v>49698480.630000018</c:v>
                </c:pt>
                <c:pt idx="107" formatCode="General">
                  <c:v>50696233.310000017</c:v>
                </c:pt>
                <c:pt idx="108" formatCode="General">
                  <c:v>52771676.930000022</c:v>
                </c:pt>
                <c:pt idx="109" formatCode="General">
                  <c:v>53148191.450000025</c:v>
                </c:pt>
                <c:pt idx="110" formatCode="General">
                  <c:v>53980867.700000018</c:v>
                </c:pt>
                <c:pt idx="111" formatCode="General">
                  <c:v>52805944.480000019</c:v>
                </c:pt>
                <c:pt idx="112" formatCode="General">
                  <c:v>53139687.340000004</c:v>
                </c:pt>
                <c:pt idx="113" formatCode="General">
                  <c:v>59261031.579999998</c:v>
                </c:pt>
                <c:pt idx="114" formatCode="General">
                  <c:v>61159696.859999977</c:v>
                </c:pt>
                <c:pt idx="115" formatCode="General">
                  <c:v>58569929.429999985</c:v>
                </c:pt>
                <c:pt idx="116" formatCode="General">
                  <c:v>63518675.099999994</c:v>
                </c:pt>
                <c:pt idx="117" formatCode="General">
                  <c:v>62520645.519999981</c:v>
                </c:pt>
                <c:pt idx="118" formatCode="General">
                  <c:v>62232791.419999979</c:v>
                </c:pt>
                <c:pt idx="119" formatCode="General">
                  <c:v>56359380.109999977</c:v>
                </c:pt>
                <c:pt idx="120" formatCode="General">
                  <c:v>57496589.069999978</c:v>
                </c:pt>
                <c:pt idx="121" formatCode="General">
                  <c:v>58655473.199999988</c:v>
                </c:pt>
                <c:pt idx="122" formatCode="General">
                  <c:v>54693889.729999989</c:v>
                </c:pt>
                <c:pt idx="123" formatCode="General">
                  <c:v>55203675.599999987</c:v>
                </c:pt>
                <c:pt idx="124" formatCode="General">
                  <c:v>55447184.869999997</c:v>
                </c:pt>
                <c:pt idx="125" formatCode="General">
                  <c:v>56763268.599999987</c:v>
                </c:pt>
                <c:pt idx="126" formatCode="General">
                  <c:v>56660448.839999989</c:v>
                </c:pt>
                <c:pt idx="127" formatCode="General">
                  <c:v>56144300.849999994</c:v>
                </c:pt>
                <c:pt idx="128" formatCode="General">
                  <c:v>55723396.279999979</c:v>
                </c:pt>
                <c:pt idx="129" formatCode="General">
                  <c:v>54640043.419999979</c:v>
                </c:pt>
                <c:pt idx="130" formatCode="General">
                  <c:v>53775328.439999968</c:v>
                </c:pt>
                <c:pt idx="131" formatCode="General">
                  <c:v>50865239.079999983</c:v>
                </c:pt>
                <c:pt idx="132" formatCode="General">
                  <c:v>53252988.129999995</c:v>
                </c:pt>
                <c:pt idx="133" formatCode="General">
                  <c:v>49520816.869999997</c:v>
                </c:pt>
                <c:pt idx="134" formatCode="General">
                  <c:v>49699152.579999998</c:v>
                </c:pt>
                <c:pt idx="135" formatCode="General">
                  <c:v>50447305.600000001</c:v>
                </c:pt>
                <c:pt idx="136" formatCode="General">
                  <c:v>49639643.629999995</c:v>
                </c:pt>
                <c:pt idx="137" formatCode="General">
                  <c:v>50027843.269999996</c:v>
                </c:pt>
                <c:pt idx="138" formatCode="General">
                  <c:v>51461117.539999999</c:v>
                </c:pt>
                <c:pt idx="139" formatCode="General">
                  <c:v>48924211.410000004</c:v>
                </c:pt>
                <c:pt idx="140" formatCode="General">
                  <c:v>48338609.310000002</c:v>
                </c:pt>
                <c:pt idx="141" formatCode="General">
                  <c:v>47599323.419999994</c:v>
                </c:pt>
                <c:pt idx="142" formatCode="General">
                  <c:v>48753613.169999994</c:v>
                </c:pt>
                <c:pt idx="143" formatCode="General">
                  <c:v>49339570.260000005</c:v>
                </c:pt>
                <c:pt idx="144" formatCode="General">
                  <c:v>48524433.93</c:v>
                </c:pt>
                <c:pt idx="145" formatCode="General">
                  <c:v>48257337.960000001</c:v>
                </c:pt>
                <c:pt idx="146" formatCode="General">
                  <c:v>48285764.590000004</c:v>
                </c:pt>
                <c:pt idx="147" formatCode="General">
                  <c:v>49245199.020000011</c:v>
                </c:pt>
                <c:pt idx="148" formatCode="General">
                  <c:v>61040425.320000008</c:v>
                </c:pt>
                <c:pt idx="149" formatCode="General">
                  <c:v>48187334.020000011</c:v>
                </c:pt>
                <c:pt idx="150" formatCode="General">
                  <c:v>48306485.170000009</c:v>
                </c:pt>
                <c:pt idx="151" formatCode="General">
                  <c:v>48429991.540000014</c:v>
                </c:pt>
                <c:pt idx="152" formatCode="General">
                  <c:v>47584978.030000009</c:v>
                </c:pt>
                <c:pt idx="153" formatCode="General">
                  <c:v>53257192.149999999</c:v>
                </c:pt>
                <c:pt idx="154" formatCode="General">
                  <c:v>52837124.369999997</c:v>
                </c:pt>
                <c:pt idx="155" formatCode="General">
                  <c:v>52767860.770000011</c:v>
                </c:pt>
                <c:pt idx="156" formatCode="General">
                  <c:v>53981942.57</c:v>
                </c:pt>
                <c:pt idx="157" formatCode="General">
                  <c:v>55317818.349999987</c:v>
                </c:pt>
                <c:pt idx="158" formatCode="General">
                  <c:v>57459609.279999994</c:v>
                </c:pt>
                <c:pt idx="159" formatCode="General">
                  <c:v>57091475.640000001</c:v>
                </c:pt>
                <c:pt idx="160" formatCode="General">
                  <c:v>55848446.04999999</c:v>
                </c:pt>
                <c:pt idx="161" formatCode="General">
                  <c:v>52515090.879999988</c:v>
                </c:pt>
                <c:pt idx="162" formatCode="General">
                  <c:v>50017141.679999992</c:v>
                </c:pt>
                <c:pt idx="163" formatCode="General">
                  <c:v>46838063.579999991</c:v>
                </c:pt>
                <c:pt idx="164" formatCode="General">
                  <c:v>47067095.659999996</c:v>
                </c:pt>
                <c:pt idx="165" formatCode="General">
                  <c:v>47722427.340000004</c:v>
                </c:pt>
                <c:pt idx="166" formatCode="General">
                  <c:v>47582545.970000021</c:v>
                </c:pt>
                <c:pt idx="167" formatCode="General">
                  <c:v>48221636.809999995</c:v>
                </c:pt>
                <c:pt idx="168" formatCode="General">
                  <c:v>49134957.580000013</c:v>
                </c:pt>
                <c:pt idx="169" formatCode="General">
                  <c:v>48809391.190000005</c:v>
                </c:pt>
                <c:pt idx="170" formatCode="General">
                  <c:v>47962805.170000017</c:v>
                </c:pt>
                <c:pt idx="171" formatCode="General">
                  <c:v>48132502.860000014</c:v>
                </c:pt>
                <c:pt idx="172" formatCode="General">
                  <c:v>47883770.710000016</c:v>
                </c:pt>
                <c:pt idx="173" formatCode="General">
                  <c:v>48412384.88000001</c:v>
                </c:pt>
                <c:pt idx="174" formatCode="General">
                  <c:v>47821644.20000001</c:v>
                </c:pt>
                <c:pt idx="175" formatCode="General">
                  <c:v>50732567.720000006</c:v>
                </c:pt>
                <c:pt idx="176" formatCode="General">
                  <c:v>54091424.770000011</c:v>
                </c:pt>
                <c:pt idx="177" formatCode="General">
                  <c:v>53898973.310000002</c:v>
                </c:pt>
                <c:pt idx="178" formatCode="General">
                  <c:v>55140275.740000002</c:v>
                </c:pt>
                <c:pt idx="179" formatCode="General">
                  <c:v>54537239.57</c:v>
                </c:pt>
                <c:pt idx="180" formatCode="General">
                  <c:v>54316044.920000009</c:v>
                </c:pt>
                <c:pt idx="181" formatCode="General">
                  <c:v>49727691.870000005</c:v>
                </c:pt>
                <c:pt idx="182" formatCode="General">
                  <c:v>42283166.790000014</c:v>
                </c:pt>
                <c:pt idx="183" formatCode="General">
                  <c:v>42690184.400000013</c:v>
                </c:pt>
                <c:pt idx="184" formatCode="General">
                  <c:v>42649988.100000009</c:v>
                </c:pt>
                <c:pt idx="185" formatCode="General">
                  <c:v>42069631.610000014</c:v>
                </c:pt>
                <c:pt idx="186" formatCode="General">
                  <c:v>44128809.420000032</c:v>
                </c:pt>
                <c:pt idx="187" formatCode="General">
                  <c:v>43415861.850000031</c:v>
                </c:pt>
                <c:pt idx="188" formatCode="General">
                  <c:v>43304566.710000023</c:v>
                </c:pt>
                <c:pt idx="189" formatCode="General">
                  <c:v>45790348.519999973</c:v>
                </c:pt>
                <c:pt idx="190" formatCode="General">
                  <c:v>45595446.979999974</c:v>
                </c:pt>
                <c:pt idx="191" formatCode="General">
                  <c:v>46244816.769999973</c:v>
                </c:pt>
                <c:pt idx="192" formatCode="General">
                  <c:v>46244309.519999959</c:v>
                </c:pt>
                <c:pt idx="193" formatCode="General">
                  <c:v>45253330.959999964</c:v>
                </c:pt>
                <c:pt idx="194" formatCode="General">
                  <c:v>44844438.779999971</c:v>
                </c:pt>
                <c:pt idx="195" formatCode="General">
                  <c:v>45412536.229999974</c:v>
                </c:pt>
                <c:pt idx="196" formatCode="General">
                  <c:v>46826725.039999992</c:v>
                </c:pt>
                <c:pt idx="197" formatCode="General">
                  <c:v>43798524.249999993</c:v>
                </c:pt>
                <c:pt idx="198" formatCode="General">
                  <c:v>42187295.519999996</c:v>
                </c:pt>
                <c:pt idx="199" formatCode="General">
                  <c:v>40690694.859999992</c:v>
                </c:pt>
                <c:pt idx="200" formatCode="General">
                  <c:v>41184486.669999987</c:v>
                </c:pt>
                <c:pt idx="201" formatCode="General">
                  <c:v>40978204.969999991</c:v>
                </c:pt>
                <c:pt idx="202" formatCode="General">
                  <c:v>42904310.93999999</c:v>
                </c:pt>
                <c:pt idx="203" formatCode="General">
                  <c:v>39123822.749999978</c:v>
                </c:pt>
                <c:pt idx="204" formatCode="General">
                  <c:v>38752554.959999979</c:v>
                </c:pt>
                <c:pt idx="205" formatCode="General">
                  <c:v>40322038.819999993</c:v>
                </c:pt>
                <c:pt idx="206" formatCode="General">
                  <c:v>37490083.949999981</c:v>
                </c:pt>
                <c:pt idx="207" formatCode="General">
                  <c:v>37698445.069999985</c:v>
                </c:pt>
                <c:pt idx="208" formatCode="General">
                  <c:v>37069535.579999976</c:v>
                </c:pt>
                <c:pt idx="209" formatCode="General">
                  <c:v>37054714.12999998</c:v>
                </c:pt>
                <c:pt idx="210" formatCode="General">
                  <c:v>37651136.729999982</c:v>
                </c:pt>
                <c:pt idx="211" formatCode="General">
                  <c:v>37649167.429999977</c:v>
                </c:pt>
                <c:pt idx="212" formatCode="General">
                  <c:v>36364909.169999994</c:v>
                </c:pt>
                <c:pt idx="213" formatCode="General">
                  <c:v>36568898.729999989</c:v>
                </c:pt>
                <c:pt idx="214" formatCode="General">
                  <c:v>37945424.749999985</c:v>
                </c:pt>
                <c:pt idx="215" formatCode="General">
                  <c:v>37765195.739999987</c:v>
                </c:pt>
                <c:pt idx="216" formatCode="General">
                  <c:v>37763341.379999988</c:v>
                </c:pt>
                <c:pt idx="217" formatCode="General">
                  <c:v>39295367.739999987</c:v>
                </c:pt>
                <c:pt idx="218" formatCode="General">
                  <c:v>38189913.669999987</c:v>
                </c:pt>
                <c:pt idx="219" formatCode="General">
                  <c:v>40595160.439999975</c:v>
                </c:pt>
                <c:pt idx="220" formatCode="General">
                  <c:v>40216308.339999966</c:v>
                </c:pt>
                <c:pt idx="221" formatCode="General">
                  <c:v>43236538.009999976</c:v>
                </c:pt>
                <c:pt idx="222" formatCode="General">
                  <c:v>42982113.569999978</c:v>
                </c:pt>
                <c:pt idx="223" formatCode="General">
                  <c:v>43388067.99999997</c:v>
                </c:pt>
                <c:pt idx="224" formatCode="General">
                  <c:v>42807072.589999981</c:v>
                </c:pt>
                <c:pt idx="225" formatCode="General">
                  <c:v>42624848.369999982</c:v>
                </c:pt>
                <c:pt idx="226" formatCode="General">
                  <c:v>43424792.879999988</c:v>
                </c:pt>
                <c:pt idx="227" formatCode="General">
                  <c:v>41139739.169999979</c:v>
                </c:pt>
                <c:pt idx="228" formatCode="General">
                  <c:v>42567012.719999969</c:v>
                </c:pt>
                <c:pt idx="229" formatCode="General">
                  <c:v>37654811.809999987</c:v>
                </c:pt>
                <c:pt idx="230" formatCode="General">
                  <c:v>37575877.339999996</c:v>
                </c:pt>
                <c:pt idx="231" formatCode="General">
                  <c:v>37534908.169999987</c:v>
                </c:pt>
                <c:pt idx="232" formatCode="General">
                  <c:v>38310795.279999994</c:v>
                </c:pt>
                <c:pt idx="233" formatCode="General">
                  <c:v>38756109.109999985</c:v>
                </c:pt>
                <c:pt idx="234" formatCode="General">
                  <c:v>38853856.279999979</c:v>
                </c:pt>
                <c:pt idx="235" formatCode="General">
                  <c:v>39255029.959999979</c:v>
                </c:pt>
                <c:pt idx="236" formatCode="General">
                  <c:v>39214113.789999984</c:v>
                </c:pt>
                <c:pt idx="237" formatCode="General">
                  <c:v>40084613.909999974</c:v>
                </c:pt>
                <c:pt idx="238" formatCode="General">
                  <c:v>40590955.779999986</c:v>
                </c:pt>
                <c:pt idx="239" formatCode="General">
                  <c:v>39862589.389999971</c:v>
                </c:pt>
                <c:pt idx="240" formatCode="General">
                  <c:v>37195567.439999998</c:v>
                </c:pt>
                <c:pt idx="241" formatCode="General">
                  <c:v>37458651.739999995</c:v>
                </c:pt>
                <c:pt idx="242" formatCode="General">
                  <c:v>36721026.209999993</c:v>
                </c:pt>
                <c:pt idx="243" formatCode="General">
                  <c:v>36798744.979999997</c:v>
                </c:pt>
                <c:pt idx="244" formatCode="General">
                  <c:v>37250748</c:v>
                </c:pt>
                <c:pt idx="245" formatCode="General">
                  <c:v>37999382.489999987</c:v>
                </c:pt>
                <c:pt idx="246" formatCode="General">
                  <c:v>34279540.000000007</c:v>
                </c:pt>
                <c:pt idx="247" formatCode="General">
                  <c:v>84711364.13000001</c:v>
                </c:pt>
                <c:pt idx="248" formatCode="General">
                  <c:v>85373147.780000016</c:v>
                </c:pt>
                <c:pt idx="249" formatCode="General">
                  <c:v>84947111.600000009</c:v>
                </c:pt>
                <c:pt idx="250" formatCode="General">
                  <c:v>85134540.410000011</c:v>
                </c:pt>
                <c:pt idx="251" formatCode="General">
                  <c:v>84383022.310000002</c:v>
                </c:pt>
              </c:numCache>
            </c:numRef>
          </c:val>
          <c:smooth val="0"/>
        </c:ser>
        <c:dLbls>
          <c:showLegendKey val="0"/>
          <c:showVal val="0"/>
          <c:showCatName val="0"/>
          <c:showSerName val="0"/>
          <c:showPercent val="0"/>
          <c:showBubbleSize val="0"/>
        </c:dLbls>
        <c:marker val="1"/>
        <c:smooth val="0"/>
        <c:axId val="975758848"/>
        <c:axId val="986605824"/>
      </c:lineChart>
      <c:dateAx>
        <c:axId val="975758848"/>
        <c:scaling>
          <c:orientation val="minMax"/>
        </c:scaling>
        <c:delete val="0"/>
        <c:axPos val="b"/>
        <c:numFmt formatCode="m/d/yyyy" sourceLinked="1"/>
        <c:majorTickMark val="out"/>
        <c:minorTickMark val="none"/>
        <c:tickLblPos val="nextTo"/>
        <c:crossAx val="986605824"/>
        <c:crosses val="autoZero"/>
        <c:auto val="1"/>
        <c:lblOffset val="100"/>
        <c:baseTimeUnit val="days"/>
      </c:dateAx>
      <c:valAx>
        <c:axId val="986605824"/>
        <c:scaling>
          <c:orientation val="minMax"/>
        </c:scaling>
        <c:delete val="0"/>
        <c:axPos val="l"/>
        <c:numFmt formatCode="General" sourceLinked="1"/>
        <c:majorTickMark val="out"/>
        <c:minorTickMark val="none"/>
        <c:tickLblPos val="nextTo"/>
        <c:crossAx val="975758848"/>
        <c:crosses val="autoZero"/>
        <c:crossBetween val="between"/>
        <c:dispUnits>
          <c:builtInUnit val="millions"/>
          <c:dispUnitsLbl/>
        </c:dispUnits>
      </c:valAx>
    </c:plotArea>
    <c:legend>
      <c:legendPos val="r"/>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j-lt"/>
                <a:ea typeface="+mn-ea"/>
                <a:cs typeface="+mn-cs"/>
              </a:defRPr>
            </a:pPr>
            <a:r>
              <a:rPr lang="en-US" sz="1200">
                <a:latin typeface="+mj-lt"/>
              </a:rPr>
              <a:t>Deposit</a:t>
            </a:r>
            <a:r>
              <a:rPr lang="en-US" sz="1200" baseline="0">
                <a:latin typeface="+mj-lt"/>
              </a:rPr>
              <a:t> Analysis: Percentage Change 2008</a:t>
            </a:r>
            <a:endParaRPr lang="en-US" sz="1200">
              <a:latin typeface="+mj-lt"/>
            </a:endParaRPr>
          </a:p>
        </c:rich>
      </c:tx>
      <c:overlay val="0"/>
      <c:spPr>
        <a:noFill/>
        <a:ln>
          <a:noFill/>
        </a:ln>
        <a:effectLst/>
      </c:spPr>
    </c:title>
    <c:autoTitleDeleted val="0"/>
    <c:plotArea>
      <c:layout>
        <c:manualLayout>
          <c:layoutTarget val="inner"/>
          <c:xMode val="edge"/>
          <c:yMode val="edge"/>
          <c:x val="8.107522713506965E-2"/>
          <c:y val="0.14800478850758181"/>
          <c:w val="0.89636067030082778"/>
          <c:h val="0.60807919261488963"/>
        </c:manualLayout>
      </c:layout>
      <c:lineChart>
        <c:grouping val="standard"/>
        <c:varyColors val="0"/>
        <c:ser>
          <c:idx val="0"/>
          <c:order val="0"/>
          <c:tx>
            <c:strRef>
              <c:f>'Chart - balances and changes'!$A$14:$B$14</c:f>
              <c:strCache>
                <c:ptCount val="2"/>
                <c:pt idx="0">
                  <c:v>Due to 3rd Party</c:v>
                </c:pt>
              </c:strCache>
            </c:strRef>
          </c:tx>
          <c:spPr>
            <a:ln w="28575" cap="rnd">
              <a:solidFill>
                <a:schemeClr val="accent1"/>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changes'!$C$14:$M$14</c:f>
              <c:numCache>
                <c:formatCode>0%</c:formatCode>
                <c:ptCount val="11"/>
                <c:pt idx="0">
                  <c:v>-0.78190142621815462</c:v>
                </c:pt>
                <c:pt idx="1">
                  <c:v>1.2222383046414667</c:v>
                </c:pt>
                <c:pt idx="2">
                  <c:v>-0.34762493771503522</c:v>
                </c:pt>
                <c:pt idx="3">
                  <c:v>-0.16245783142404546</c:v>
                </c:pt>
                <c:pt idx="4">
                  <c:v>-0.43605429353196457</c:v>
                </c:pt>
                <c:pt idx="5">
                  <c:v>0.18287184510989141</c:v>
                </c:pt>
                <c:pt idx="6">
                  <c:v>-0.44720931128065322</c:v>
                </c:pt>
                <c:pt idx="7">
                  <c:v>17.792731793500966</c:v>
                </c:pt>
                <c:pt idx="8">
                  <c:v>-9.07720566785718E-2</c:v>
                </c:pt>
                <c:pt idx="9">
                  <c:v>1.2822267327334056</c:v>
                </c:pt>
                <c:pt idx="10">
                  <c:v>-0.10091951301398305</c:v>
                </c:pt>
              </c:numCache>
            </c:numRef>
          </c:val>
          <c:smooth val="0"/>
        </c:ser>
        <c:ser>
          <c:idx val="1"/>
          <c:order val="1"/>
          <c:tx>
            <c:strRef>
              <c:f>'Chart - balances and changes'!$A$15:$B$15</c:f>
              <c:strCache>
                <c:ptCount val="2"/>
                <c:pt idx="0">
                  <c:v>Due to IB and Affiliates</c:v>
                </c:pt>
              </c:strCache>
            </c:strRef>
          </c:tx>
          <c:spPr>
            <a:ln w="28575" cap="rnd">
              <a:solidFill>
                <a:schemeClr val="accent2"/>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changes'!$C$15:$M$15</c:f>
              <c:numCache>
                <c:formatCode>0%</c:formatCode>
                <c:ptCount val="11"/>
                <c:pt idx="0">
                  <c:v>1.1557816994165599</c:v>
                </c:pt>
                <c:pt idx="1">
                  <c:v>-0.37105446005338827</c:v>
                </c:pt>
                <c:pt idx="2">
                  <c:v>7.6354653603182721E-2</c:v>
                </c:pt>
                <c:pt idx="3">
                  <c:v>0.17874041187988388</c:v>
                </c:pt>
                <c:pt idx="4">
                  <c:v>0.21941056508592105</c:v>
                </c:pt>
                <c:pt idx="5">
                  <c:v>0.35838775075040208</c:v>
                </c:pt>
                <c:pt idx="6">
                  <c:v>0.11501503852679451</c:v>
                </c:pt>
                <c:pt idx="7">
                  <c:v>0.69174004881409168</c:v>
                </c:pt>
                <c:pt idx="8">
                  <c:v>0.76944732697069229</c:v>
                </c:pt>
                <c:pt idx="9">
                  <c:v>7.0943047298244188E-4</c:v>
                </c:pt>
                <c:pt idx="10">
                  <c:v>-0.52671232655254818</c:v>
                </c:pt>
              </c:numCache>
            </c:numRef>
          </c:val>
          <c:smooth val="0"/>
        </c:ser>
        <c:ser>
          <c:idx val="2"/>
          <c:order val="2"/>
          <c:tx>
            <c:strRef>
              <c:f>'Chart - balances and changes'!$A$16:$B$16</c:f>
              <c:strCache>
                <c:ptCount val="2"/>
                <c:pt idx="0">
                  <c:v>Demand, MM and Savings</c:v>
                </c:pt>
              </c:strCache>
            </c:strRef>
          </c:tx>
          <c:spPr>
            <a:ln w="28575" cap="rnd">
              <a:solidFill>
                <a:schemeClr val="accent3"/>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changes'!$C$16:$M$16</c:f>
              <c:numCache>
                <c:formatCode>0%</c:formatCode>
                <c:ptCount val="11"/>
                <c:pt idx="0">
                  <c:v>0.13135041034096262</c:v>
                </c:pt>
                <c:pt idx="1">
                  <c:v>-4.2499946021370638E-2</c:v>
                </c:pt>
                <c:pt idx="2">
                  <c:v>-0.10409979950144266</c:v>
                </c:pt>
                <c:pt idx="3">
                  <c:v>0.14757503332547239</c:v>
                </c:pt>
                <c:pt idx="4">
                  <c:v>0.37812737334542468</c:v>
                </c:pt>
                <c:pt idx="5">
                  <c:v>7.4625251065935982E-2</c:v>
                </c:pt>
                <c:pt idx="6">
                  <c:v>7.298389922716142E-2</c:v>
                </c:pt>
                <c:pt idx="7">
                  <c:v>1.3414222270311971E-2</c:v>
                </c:pt>
                <c:pt idx="8">
                  <c:v>-0.17739343977868138</c:v>
                </c:pt>
                <c:pt idx="9">
                  <c:v>0.13330569511389512</c:v>
                </c:pt>
                <c:pt idx="10">
                  <c:v>-5.3271312043108865E-2</c:v>
                </c:pt>
              </c:numCache>
            </c:numRef>
          </c:val>
          <c:smooth val="0"/>
        </c:ser>
        <c:ser>
          <c:idx val="3"/>
          <c:order val="3"/>
          <c:tx>
            <c:strRef>
              <c:f>'Chart - balances and changes'!$A$17:$B$17</c:f>
              <c:strCache>
                <c:ptCount val="2"/>
                <c:pt idx="0">
                  <c:v>Time Deposits</c:v>
                </c:pt>
              </c:strCache>
            </c:strRef>
          </c:tx>
          <c:spPr>
            <a:ln w="28575" cap="rnd">
              <a:solidFill>
                <a:schemeClr val="accent4"/>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changes'!$C$17:$M$17</c:f>
              <c:numCache>
                <c:formatCode>0%</c:formatCode>
                <c:ptCount val="11"/>
                <c:pt idx="0">
                  <c:v>4.4894049283073612E-2</c:v>
                </c:pt>
                <c:pt idx="1">
                  <c:v>-7.2344910316939792E-2</c:v>
                </c:pt>
                <c:pt idx="2">
                  <c:v>-3.9163946460719634E-2</c:v>
                </c:pt>
                <c:pt idx="3">
                  <c:v>-8.3322029400634268E-4</c:v>
                </c:pt>
                <c:pt idx="4">
                  <c:v>-5.9155251041967949E-3</c:v>
                </c:pt>
                <c:pt idx="5">
                  <c:v>8.7462822023061326E-2</c:v>
                </c:pt>
                <c:pt idx="6">
                  <c:v>1.2153894553744493E-2</c:v>
                </c:pt>
                <c:pt idx="7">
                  <c:v>0.17106003008681347</c:v>
                </c:pt>
                <c:pt idx="8">
                  <c:v>0.10142290568440249</c:v>
                </c:pt>
                <c:pt idx="9">
                  <c:v>-6.8958763813347979E-2</c:v>
                </c:pt>
                <c:pt idx="10">
                  <c:v>-2.1069248709879251E-2</c:v>
                </c:pt>
              </c:numCache>
            </c:numRef>
          </c:val>
          <c:smooth val="0"/>
        </c:ser>
        <c:ser>
          <c:idx val="4"/>
          <c:order val="4"/>
          <c:tx>
            <c:strRef>
              <c:f>'Chart - balances and changes'!$A$18:$B$18</c:f>
              <c:strCache>
                <c:ptCount val="2"/>
                <c:pt idx="0">
                  <c:v>Brokered CDs</c:v>
                </c:pt>
              </c:strCache>
            </c:strRef>
          </c:tx>
          <c:spPr>
            <a:ln w="28575" cap="rnd">
              <a:solidFill>
                <a:schemeClr val="accent5"/>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changes'!$C$18:$M$18</c:f>
              <c:numCache>
                <c:formatCode>0%</c:formatCode>
                <c:ptCount val="11"/>
                <c:pt idx="0">
                  <c:v>-0.16005577291267792</c:v>
                </c:pt>
                <c:pt idx="1">
                  <c:v>-6.8746231923556556E-2</c:v>
                </c:pt>
                <c:pt idx="2">
                  <c:v>-0.27019572717033669</c:v>
                </c:pt>
                <c:pt idx="3">
                  <c:v>-0.27301560297477279</c:v>
                </c:pt>
                <c:pt idx="4">
                  <c:v>0</c:v>
                </c:pt>
                <c:pt idx="5">
                  <c:v>-0.66647722524028419</c:v>
                </c:pt>
                <c:pt idx="6">
                  <c:v>-1</c:v>
                </c:pt>
                <c:pt idx="7">
                  <c:v>0</c:v>
                </c:pt>
                <c:pt idx="8">
                  <c:v>0.83128701099755364</c:v>
                </c:pt>
                <c:pt idx="9">
                  <c:v>0</c:v>
                </c:pt>
                <c:pt idx="10">
                  <c:v>-0.20949705557983234</c:v>
                </c:pt>
              </c:numCache>
            </c:numRef>
          </c:val>
          <c:smooth val="0"/>
        </c:ser>
        <c:ser>
          <c:idx val="5"/>
          <c:order val="5"/>
          <c:tx>
            <c:strRef>
              <c:f>'Chart - balances and changes'!$A$19:$B$19</c:f>
              <c:strCache>
                <c:ptCount val="2"/>
                <c:pt idx="0">
                  <c:v>Total Deposit</c:v>
                </c:pt>
              </c:strCache>
            </c:strRef>
          </c:tx>
          <c:spPr>
            <a:ln w="28575" cap="rnd">
              <a:solidFill>
                <a:schemeClr val="accent6"/>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changes'!$C$19:$M$19</c:f>
              <c:numCache>
                <c:formatCode>0%</c:formatCode>
                <c:ptCount val="11"/>
                <c:pt idx="0">
                  <c:v>-0.27883886348319453</c:v>
                </c:pt>
                <c:pt idx="1">
                  <c:v>-5.8920085115969911E-3</c:v>
                </c:pt>
                <c:pt idx="2">
                  <c:v>-0.14077266253677978</c:v>
                </c:pt>
                <c:pt idx="3">
                  <c:v>4.3289123480147573E-2</c:v>
                </c:pt>
                <c:pt idx="4">
                  <c:v>2.6220800094539864E-2</c:v>
                </c:pt>
                <c:pt idx="5">
                  <c:v>0.30134241606409495</c:v>
                </c:pt>
                <c:pt idx="6">
                  <c:v>2.6704080096567884E-2</c:v>
                </c:pt>
                <c:pt idx="7">
                  <c:v>2.0139892848964323</c:v>
                </c:pt>
                <c:pt idx="8">
                  <c:v>0.32870636110983287</c:v>
                </c:pt>
                <c:pt idx="9">
                  <c:v>0.43224503000543635</c:v>
                </c:pt>
                <c:pt idx="10">
                  <c:v>-0.29195289011960579</c:v>
                </c:pt>
              </c:numCache>
            </c:numRef>
          </c:val>
          <c:smooth val="0"/>
        </c:ser>
        <c:ser>
          <c:idx val="6"/>
          <c:order val="6"/>
          <c:tx>
            <c:strRef>
              <c:f>'Chart - balances and changes'!$A$20:$B$20</c:f>
              <c:strCache>
                <c:ptCount val="2"/>
                <c:pt idx="0">
                  <c:v>Commercial Paper Backstop </c:v>
                </c:pt>
              </c:strCache>
            </c:strRef>
          </c:tx>
          <c:spPr>
            <a:ln w="28575" cap="rnd">
              <a:solidFill>
                <a:schemeClr val="accent1">
                  <a:lumMod val="60000"/>
                </a:schemeClr>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changes'!$C$20:$M$20</c:f>
              <c:numCache>
                <c:formatCode>0%</c:formatCode>
                <c:ptCount val="11"/>
                <c:pt idx="0">
                  <c:v>0</c:v>
                </c:pt>
                <c:pt idx="1">
                  <c:v>0</c:v>
                </c:pt>
                <c:pt idx="2">
                  <c:v>0</c:v>
                </c:pt>
                <c:pt idx="3">
                  <c:v>0</c:v>
                </c:pt>
                <c:pt idx="4">
                  <c:v>0</c:v>
                </c:pt>
                <c:pt idx="5">
                  <c:v>0</c:v>
                </c:pt>
                <c:pt idx="6">
                  <c:v>0</c:v>
                </c:pt>
                <c:pt idx="7">
                  <c:v>0</c:v>
                </c:pt>
                <c:pt idx="8">
                  <c:v>0</c:v>
                </c:pt>
                <c:pt idx="9">
                  <c:v>0</c:v>
                </c:pt>
                <c:pt idx="10">
                  <c:v>0</c:v>
                </c:pt>
              </c:numCache>
            </c:numRef>
          </c:val>
          <c:smooth val="0"/>
        </c:ser>
        <c:ser>
          <c:idx val="7"/>
          <c:order val="7"/>
          <c:tx>
            <c:strRef>
              <c:f>'Chart - balances and changes'!$A$21:$B$21</c:f>
              <c:strCache>
                <c:ptCount val="2"/>
                <c:pt idx="0">
                  <c:v>Loan Commitment</c:v>
                </c:pt>
              </c:strCache>
            </c:strRef>
          </c:tx>
          <c:spPr>
            <a:ln w="28575" cap="rnd">
              <a:solidFill>
                <a:schemeClr val="accent2">
                  <a:lumMod val="60000"/>
                </a:schemeClr>
              </a:solidFill>
              <a:round/>
            </a:ln>
            <a:effectLst/>
          </c:spPr>
          <c:marker>
            <c:symbol val="none"/>
          </c:marker>
          <c:cat>
            <c:numRef>
              <c:f>'Chart - balances and changes'!$C$13:$M$13</c:f>
              <c:numCache>
                <c:formatCode>[$-409]mmm\-yy;@</c:formatCode>
                <c:ptCount val="11"/>
                <c:pt idx="0">
                  <c:v>39507</c:v>
                </c:pt>
                <c:pt idx="1">
                  <c:v>39538</c:v>
                </c:pt>
                <c:pt idx="2">
                  <c:v>39568</c:v>
                </c:pt>
                <c:pt idx="3">
                  <c:v>39599</c:v>
                </c:pt>
                <c:pt idx="4">
                  <c:v>39629</c:v>
                </c:pt>
                <c:pt idx="5">
                  <c:v>39660</c:v>
                </c:pt>
                <c:pt idx="6">
                  <c:v>39691</c:v>
                </c:pt>
                <c:pt idx="7">
                  <c:v>39721</c:v>
                </c:pt>
                <c:pt idx="8">
                  <c:v>39752</c:v>
                </c:pt>
                <c:pt idx="9">
                  <c:v>39782</c:v>
                </c:pt>
                <c:pt idx="10">
                  <c:v>39813</c:v>
                </c:pt>
              </c:numCache>
            </c:numRef>
          </c:cat>
          <c:val>
            <c:numRef>
              <c:f>'Chart - balances and changes'!$C$21:$M$21</c:f>
              <c:numCache>
                <c:formatCode>0%</c:formatCode>
                <c:ptCount val="11"/>
                <c:pt idx="0">
                  <c:v>0</c:v>
                </c:pt>
                <c:pt idx="1">
                  <c:v>0</c:v>
                </c:pt>
                <c:pt idx="2">
                  <c:v>0</c:v>
                </c:pt>
                <c:pt idx="3">
                  <c:v>0</c:v>
                </c:pt>
                <c:pt idx="4">
                  <c:v>0</c:v>
                </c:pt>
                <c:pt idx="5">
                  <c:v>0</c:v>
                </c:pt>
                <c:pt idx="6">
                  <c:v>0</c:v>
                </c:pt>
                <c:pt idx="7">
                  <c:v>0</c:v>
                </c:pt>
                <c:pt idx="8">
                  <c:v>0</c:v>
                </c:pt>
                <c:pt idx="9">
                  <c:v>0</c:v>
                </c:pt>
                <c:pt idx="10">
                  <c:v>0</c:v>
                </c:pt>
              </c:numCache>
            </c:numRef>
          </c:val>
          <c:smooth val="0"/>
        </c:ser>
        <c:dLbls>
          <c:showLegendKey val="0"/>
          <c:showVal val="0"/>
          <c:showCatName val="0"/>
          <c:showSerName val="0"/>
          <c:showPercent val="0"/>
          <c:showBubbleSize val="0"/>
        </c:dLbls>
        <c:marker val="1"/>
        <c:smooth val="0"/>
        <c:axId val="877734912"/>
        <c:axId val="976055104"/>
      </c:lineChart>
      <c:dateAx>
        <c:axId val="877734912"/>
        <c:scaling>
          <c:orientation val="minMax"/>
        </c:scaling>
        <c:delete val="0"/>
        <c:axPos val="b"/>
        <c:numFmt formatCode="[$-409]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6055104"/>
        <c:crosses val="autoZero"/>
        <c:auto val="1"/>
        <c:lblOffset val="100"/>
        <c:baseTimeUnit val="months"/>
      </c:dateAx>
      <c:valAx>
        <c:axId val="976055104"/>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734912"/>
        <c:crosses val="autoZero"/>
        <c:crossBetween val="between"/>
      </c:valAx>
      <c:spPr>
        <a:noFill/>
        <a:ln>
          <a:solidFill>
            <a:srgbClr val="DC6900"/>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Georgia" panose="02040502050405020303" pitchFamily="18" charset="0"/>
                <a:ea typeface="+mn-ea"/>
                <a:cs typeface="+mn-cs"/>
              </a:defRPr>
            </a:pPr>
            <a:r>
              <a:rPr lang="en-US" sz="1000">
                <a:latin typeface="Georgia" panose="02040502050405020303" pitchFamily="18" charset="0"/>
              </a:rPr>
              <a:t>TB Line 4208 - Money Market</a:t>
            </a:r>
            <a:r>
              <a:rPr lang="en-US" sz="1000" baseline="0">
                <a:latin typeface="Georgia" panose="02040502050405020303" pitchFamily="18" charset="0"/>
              </a:rPr>
              <a:t> Funds</a:t>
            </a:r>
            <a:endParaRPr lang="en-US" sz="1000">
              <a:latin typeface="Georgia" panose="02040502050405020303" pitchFamily="18" charset="0"/>
            </a:endParaRPr>
          </a:p>
        </c:rich>
      </c:tx>
      <c:overlay val="0"/>
      <c:spPr>
        <a:noFill/>
        <a:ln>
          <a:noFill/>
        </a:ln>
        <a:effectLst/>
      </c:spPr>
    </c:title>
    <c:autoTitleDeleted val="0"/>
    <c:plotArea>
      <c:layout>
        <c:manualLayout>
          <c:layoutTarget val="inner"/>
          <c:xMode val="edge"/>
          <c:yMode val="edge"/>
          <c:x val="0.11790942432964266"/>
          <c:y val="0.14001510003775008"/>
          <c:w val="0.85806920951566013"/>
          <c:h val="0.4778906317344534"/>
        </c:manualLayout>
      </c:layout>
      <c:lineChart>
        <c:grouping val="standard"/>
        <c:varyColors val="0"/>
        <c:ser>
          <c:idx val="0"/>
          <c:order val="0"/>
          <c:tx>
            <c:strRef>
              <c:f>'4208'!$A$2</c:f>
              <c:strCache>
                <c:ptCount val="1"/>
                <c:pt idx="0">
                  <c:v>AIRGAS, INC.</c:v>
                </c:pt>
              </c:strCache>
            </c:strRef>
          </c:tx>
          <c:spPr>
            <a:ln w="28575" cap="rnd">
              <a:solidFill>
                <a:schemeClr val="accent1"/>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'4208'!$B$2:$IS$2</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50000875.009999998</c:v>
                </c:pt>
                <c:pt idx="158">
                  <c:v>50001166.68</c:v>
                </c:pt>
                <c:pt idx="159">
                  <c:v>50001458.350000001</c:v>
                </c:pt>
                <c:pt idx="160">
                  <c:v>50001750.030000001</c:v>
                </c:pt>
                <c:pt idx="161">
                  <c:v>50002041.710000001</c:v>
                </c:pt>
                <c:pt idx="162">
                  <c:v>50002916.75</c:v>
                </c:pt>
                <c:pt idx="163">
                  <c:v>50003208.43</c:v>
                </c:pt>
                <c:pt idx="164">
                  <c:v>50003500.119999997</c:v>
                </c:pt>
                <c:pt idx="165">
                  <c:v>50003791.810000002</c:v>
                </c:pt>
                <c:pt idx="166">
                  <c:v>50004083.5</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1"/>
          <c:order val="1"/>
          <c:tx>
            <c:strRef>
              <c:f>'4208'!$A$3</c:f>
              <c:strCache>
                <c:ptCount val="1"/>
                <c:pt idx="0">
                  <c:v>CVS HEALTH CORPORATION</c:v>
                </c:pt>
              </c:strCache>
            </c:strRef>
          </c:tx>
          <c:spPr>
            <a:ln w="28575" cap="rnd">
              <a:solidFill>
                <a:schemeClr val="accent2"/>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'4208'!$B$3:$IS$3</c:f>
              <c:numCache>
                <c:formatCode>_(* #,##0_);_(* \(#,##0\);_(* "-"??_);_(@_)</c:formatCode>
                <c:ptCount val="252"/>
                <c:pt idx="0">
                  <c:v>100003833.40000001</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2"/>
          <c:order val="2"/>
          <c:tx>
            <c:strRef>
              <c:f>'4208'!$A$4</c:f>
              <c:strCache>
                <c:ptCount val="1"/>
                <c:pt idx="0">
                  <c:v>FMC - SHORT TERM LIQUIDITY FUND</c:v>
                </c:pt>
              </c:strCache>
            </c:strRef>
          </c:tx>
          <c:spPr>
            <a:ln w="28575" cap="rnd">
              <a:solidFill>
                <a:schemeClr val="accent3"/>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'4208'!$B$4:$IS$4</c:f>
              <c:numCache>
                <c:formatCode>_(* #,##0_);_(* \(#,##0\);_(* "-"??_);_(@_)</c:formatCode>
                <c:ptCount val="252"/>
                <c:pt idx="0">
                  <c:v>777.81</c:v>
                </c:pt>
                <c:pt idx="1">
                  <c:v>100000777.78</c:v>
                </c:pt>
                <c:pt idx="2">
                  <c:v>100000777.78</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100000777.78</c:v>
                </c:pt>
                <c:pt idx="83">
                  <c:v>0</c:v>
                </c:pt>
                <c:pt idx="84">
                  <c:v>0</c:v>
                </c:pt>
                <c:pt idx="85">
                  <c:v>0</c:v>
                </c:pt>
                <c:pt idx="86">
                  <c:v>100000777.78</c:v>
                </c:pt>
                <c:pt idx="87">
                  <c:v>0</c:v>
                </c:pt>
                <c:pt idx="88">
                  <c:v>0</c:v>
                </c:pt>
                <c:pt idx="89">
                  <c:v>0</c:v>
                </c:pt>
                <c:pt idx="90">
                  <c:v>0</c:v>
                </c:pt>
                <c:pt idx="91">
                  <c:v>0</c:v>
                </c:pt>
                <c:pt idx="92">
                  <c:v>100000777.78</c:v>
                </c:pt>
                <c:pt idx="93">
                  <c:v>100002333.34999999</c:v>
                </c:pt>
                <c:pt idx="94">
                  <c:v>100000777.78</c:v>
                </c:pt>
                <c:pt idx="95">
                  <c:v>100000777.78</c:v>
                </c:pt>
                <c:pt idx="96">
                  <c:v>100000777.78</c:v>
                </c:pt>
                <c:pt idx="97">
                  <c:v>100000777.78</c:v>
                </c:pt>
                <c:pt idx="98">
                  <c:v>100003111.15000001</c:v>
                </c:pt>
                <c:pt idx="99">
                  <c:v>100000777.78</c:v>
                </c:pt>
                <c:pt idx="100">
                  <c:v>0</c:v>
                </c:pt>
                <c:pt idx="101">
                  <c:v>0</c:v>
                </c:pt>
                <c:pt idx="102">
                  <c:v>0</c:v>
                </c:pt>
                <c:pt idx="103">
                  <c:v>0</c:v>
                </c:pt>
                <c:pt idx="104">
                  <c:v>0</c:v>
                </c:pt>
                <c:pt idx="105">
                  <c:v>0</c:v>
                </c:pt>
                <c:pt idx="106">
                  <c:v>0</c:v>
                </c:pt>
                <c:pt idx="107">
                  <c:v>0</c:v>
                </c:pt>
                <c:pt idx="108">
                  <c:v>0</c:v>
                </c:pt>
                <c:pt idx="109">
                  <c:v>0</c:v>
                </c:pt>
                <c:pt idx="110">
                  <c:v>0</c:v>
                </c:pt>
                <c:pt idx="111">
                  <c:v>100000777.78</c:v>
                </c:pt>
                <c:pt idx="112">
                  <c:v>100002333.34999999</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200001555.56</c:v>
                </c:pt>
                <c:pt idx="169">
                  <c:v>200001555.56</c:v>
                </c:pt>
                <c:pt idx="170">
                  <c:v>200001555.56</c:v>
                </c:pt>
                <c:pt idx="171">
                  <c:v>200001555.56</c:v>
                </c:pt>
                <c:pt idx="172">
                  <c:v>200006222.30000001</c:v>
                </c:pt>
                <c:pt idx="173">
                  <c:v>200001555.56</c:v>
                </c:pt>
                <c:pt idx="174">
                  <c:v>200001555.56</c:v>
                </c:pt>
                <c:pt idx="175">
                  <c:v>100000777.78</c:v>
                </c:pt>
                <c:pt idx="176">
                  <c:v>100002333.34999999</c:v>
                </c:pt>
                <c:pt idx="177">
                  <c:v>100000777.78</c:v>
                </c:pt>
                <c:pt idx="178">
                  <c:v>200001555.56</c:v>
                </c:pt>
                <c:pt idx="179">
                  <c:v>200001555.56</c:v>
                </c:pt>
                <c:pt idx="180">
                  <c:v>200001555.56</c:v>
                </c:pt>
                <c:pt idx="181">
                  <c:v>200004666.71000001</c:v>
                </c:pt>
                <c:pt idx="182">
                  <c:v>200001555.56</c:v>
                </c:pt>
                <c:pt idx="183">
                  <c:v>200001555.56</c:v>
                </c:pt>
                <c:pt idx="184">
                  <c:v>200001555.56</c:v>
                </c:pt>
                <c:pt idx="185">
                  <c:v>200001555.56</c:v>
                </c:pt>
                <c:pt idx="186">
                  <c:v>200004666.71000001</c:v>
                </c:pt>
                <c:pt idx="187">
                  <c:v>200001555.56</c:v>
                </c:pt>
                <c:pt idx="188">
                  <c:v>200001555.56</c:v>
                </c:pt>
                <c:pt idx="189">
                  <c:v>200001555.56</c:v>
                </c:pt>
                <c:pt idx="190">
                  <c:v>200001555.56</c:v>
                </c:pt>
                <c:pt idx="191">
                  <c:v>200004666.71000001</c:v>
                </c:pt>
                <c:pt idx="192">
                  <c:v>200001555.56</c:v>
                </c:pt>
                <c:pt idx="193">
                  <c:v>200001555.56</c:v>
                </c:pt>
                <c:pt idx="194">
                  <c:v>200001555.56</c:v>
                </c:pt>
                <c:pt idx="195">
                  <c:v>0</c:v>
                </c:pt>
                <c:pt idx="196">
                  <c:v>200006222.30000001</c:v>
                </c:pt>
                <c:pt idx="197">
                  <c:v>200001555.56</c:v>
                </c:pt>
                <c:pt idx="198">
                  <c:v>200001555.56</c:v>
                </c:pt>
                <c:pt idx="199">
                  <c:v>200001555.56</c:v>
                </c:pt>
                <c:pt idx="200">
                  <c:v>200004666.71000001</c:v>
                </c:pt>
                <c:pt idx="201">
                  <c:v>200001555.56</c:v>
                </c:pt>
                <c:pt idx="202">
                  <c:v>200001555.56</c:v>
                </c:pt>
                <c:pt idx="203">
                  <c:v>200001555.56</c:v>
                </c:pt>
                <c:pt idx="204">
                  <c:v>200001555.56</c:v>
                </c:pt>
                <c:pt idx="205">
                  <c:v>200004666.71000001</c:v>
                </c:pt>
                <c:pt idx="206">
                  <c:v>200001555.56</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200001555.56</c:v>
                </c:pt>
                <c:pt idx="230">
                  <c:v>200001555.56</c:v>
                </c:pt>
                <c:pt idx="231">
                  <c:v>200001555.56</c:v>
                </c:pt>
                <c:pt idx="232">
                  <c:v>200001555.56</c:v>
                </c:pt>
                <c:pt idx="233">
                  <c:v>200004666.71000001</c:v>
                </c:pt>
                <c:pt idx="234">
                  <c:v>200001555.56</c:v>
                </c:pt>
                <c:pt idx="235">
                  <c:v>200001555.56</c:v>
                </c:pt>
                <c:pt idx="236">
                  <c:v>200001555.56</c:v>
                </c:pt>
                <c:pt idx="237">
                  <c:v>200001555.56</c:v>
                </c:pt>
                <c:pt idx="238">
                  <c:v>200004666.71000001</c:v>
                </c:pt>
                <c:pt idx="239">
                  <c:v>200001555.56</c:v>
                </c:pt>
                <c:pt idx="240">
                  <c:v>200001555.56</c:v>
                </c:pt>
                <c:pt idx="241">
                  <c:v>200001555.56</c:v>
                </c:pt>
                <c:pt idx="242">
                  <c:v>200001555.56</c:v>
                </c:pt>
                <c:pt idx="243">
                  <c:v>200005166.71000001</c:v>
                </c:pt>
                <c:pt idx="244">
                  <c:v>200002388.88999999</c:v>
                </c:pt>
                <c:pt idx="245">
                  <c:v>200002388.88999999</c:v>
                </c:pt>
                <c:pt idx="246">
                  <c:v>200002444.44</c:v>
                </c:pt>
                <c:pt idx="247">
                  <c:v>200012222.5</c:v>
                </c:pt>
                <c:pt idx="248">
                  <c:v>200002388.88999999</c:v>
                </c:pt>
                <c:pt idx="249">
                  <c:v>200002388.88999999</c:v>
                </c:pt>
                <c:pt idx="250">
                  <c:v>200002388.88999999</c:v>
                </c:pt>
                <c:pt idx="251">
                  <c:v>200002388.88999999</c:v>
                </c:pt>
              </c:numCache>
            </c:numRef>
          </c:val>
          <c:smooth val="0"/>
        </c:ser>
        <c:ser>
          <c:idx val="3"/>
          <c:order val="3"/>
          <c:tx>
            <c:strRef>
              <c:f>'4208'!$A$5</c:f>
              <c:strCache>
                <c:ptCount val="1"/>
                <c:pt idx="0">
                  <c:v>FORD MOTOR CREDIT COMPANY LLC</c:v>
                </c:pt>
              </c:strCache>
            </c:strRef>
          </c:tx>
          <c:spPr>
            <a:ln w="28575" cap="rnd">
              <a:solidFill>
                <a:schemeClr val="accent4"/>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'4208'!$B$5:$IS$5</c:f>
              <c:numCache>
                <c:formatCode>_(* #,##0_);_(* \(#,##0\);_(* "-"??_);_(@_)</c:formatCode>
                <c:ptCount val="252"/>
                <c:pt idx="0">
                  <c:v>100002333.34999999</c:v>
                </c:pt>
                <c:pt idx="1">
                  <c:v>0</c:v>
                </c:pt>
                <c:pt idx="2">
                  <c:v>0</c:v>
                </c:pt>
                <c:pt idx="3">
                  <c:v>100000777.78</c:v>
                </c:pt>
                <c:pt idx="4">
                  <c:v>100000777.78</c:v>
                </c:pt>
                <c:pt idx="5">
                  <c:v>100002333.34999999</c:v>
                </c:pt>
                <c:pt idx="6">
                  <c:v>100000777.78</c:v>
                </c:pt>
                <c:pt idx="7">
                  <c:v>100000777.78</c:v>
                </c:pt>
                <c:pt idx="8">
                  <c:v>100000777.78</c:v>
                </c:pt>
                <c:pt idx="9">
                  <c:v>100000777.78</c:v>
                </c:pt>
                <c:pt idx="10">
                  <c:v>100003111.15000001</c:v>
                </c:pt>
                <c:pt idx="11">
                  <c:v>100000777.78</c:v>
                </c:pt>
                <c:pt idx="12">
                  <c:v>100000777.78</c:v>
                </c:pt>
                <c:pt idx="13">
                  <c:v>100000777.78</c:v>
                </c:pt>
                <c:pt idx="14">
                  <c:v>100002333.34999999</c:v>
                </c:pt>
                <c:pt idx="15">
                  <c:v>100000777.78</c:v>
                </c:pt>
                <c:pt idx="16">
                  <c:v>100001555.56</c:v>
                </c:pt>
                <c:pt idx="17">
                  <c:v>100000777.78</c:v>
                </c:pt>
                <c:pt idx="18">
                  <c:v>100000777.78</c:v>
                </c:pt>
                <c:pt idx="19">
                  <c:v>100001555.56</c:v>
                </c:pt>
                <c:pt idx="20">
                  <c:v>50001166.68</c:v>
                </c:pt>
                <c:pt idx="21">
                  <c:v>100000777.78</c:v>
                </c:pt>
                <c:pt idx="22">
                  <c:v>100000777.78</c:v>
                </c:pt>
                <c:pt idx="23">
                  <c:v>100000777.78</c:v>
                </c:pt>
                <c:pt idx="24">
                  <c:v>100002333.34999999</c:v>
                </c:pt>
                <c:pt idx="25">
                  <c:v>100000777.78</c:v>
                </c:pt>
                <c:pt idx="26">
                  <c:v>100000777.78</c:v>
                </c:pt>
                <c:pt idx="27">
                  <c:v>100000777.78</c:v>
                </c:pt>
                <c:pt idx="28">
                  <c:v>100000777.78</c:v>
                </c:pt>
                <c:pt idx="29">
                  <c:v>100003111.15000001</c:v>
                </c:pt>
                <c:pt idx="30">
                  <c:v>100000777.78</c:v>
                </c:pt>
                <c:pt idx="31">
                  <c:v>100000777.78</c:v>
                </c:pt>
                <c:pt idx="32">
                  <c:v>100000777.78</c:v>
                </c:pt>
                <c:pt idx="33">
                  <c:v>100002333.34999999</c:v>
                </c:pt>
                <c:pt idx="34">
                  <c:v>100000777.78</c:v>
                </c:pt>
                <c:pt idx="35">
                  <c:v>100000777.78</c:v>
                </c:pt>
                <c:pt idx="36">
                  <c:v>100000777.78</c:v>
                </c:pt>
                <c:pt idx="37">
                  <c:v>100000777.78</c:v>
                </c:pt>
                <c:pt idx="38">
                  <c:v>100001555.56</c:v>
                </c:pt>
                <c:pt idx="39">
                  <c:v>100001555.56999999</c:v>
                </c:pt>
                <c:pt idx="40">
                  <c:v>100000777.78</c:v>
                </c:pt>
                <c:pt idx="41">
                  <c:v>100000777.78</c:v>
                </c:pt>
                <c:pt idx="42">
                  <c:v>100000777.78</c:v>
                </c:pt>
                <c:pt idx="43">
                  <c:v>100002333.34999999</c:v>
                </c:pt>
                <c:pt idx="44">
                  <c:v>100000777.78</c:v>
                </c:pt>
                <c:pt idx="45">
                  <c:v>100000777.78</c:v>
                </c:pt>
                <c:pt idx="46">
                  <c:v>100000777.78</c:v>
                </c:pt>
                <c:pt idx="47">
                  <c:v>100000777.78</c:v>
                </c:pt>
                <c:pt idx="48">
                  <c:v>100002333.34999999</c:v>
                </c:pt>
                <c:pt idx="49">
                  <c:v>100000777.78</c:v>
                </c:pt>
                <c:pt idx="50">
                  <c:v>100000777.78</c:v>
                </c:pt>
                <c:pt idx="51">
                  <c:v>100000777.78</c:v>
                </c:pt>
                <c:pt idx="52">
                  <c:v>100000777.78</c:v>
                </c:pt>
                <c:pt idx="53">
                  <c:v>100002333.34999999</c:v>
                </c:pt>
                <c:pt idx="54">
                  <c:v>100000777.78</c:v>
                </c:pt>
                <c:pt idx="55">
                  <c:v>100000777.78</c:v>
                </c:pt>
                <c:pt idx="56">
                  <c:v>100000777.78</c:v>
                </c:pt>
                <c:pt idx="57">
                  <c:v>100000777.78</c:v>
                </c:pt>
                <c:pt idx="58">
                  <c:v>100002333.34999999</c:v>
                </c:pt>
                <c:pt idx="59">
                  <c:v>100000777.78</c:v>
                </c:pt>
                <c:pt idx="60">
                  <c:v>100000777.78</c:v>
                </c:pt>
                <c:pt idx="61">
                  <c:v>100000777.78</c:v>
                </c:pt>
                <c:pt idx="62">
                  <c:v>100000777.78</c:v>
                </c:pt>
                <c:pt idx="63">
                  <c:v>100002333.34999999</c:v>
                </c:pt>
                <c:pt idx="64">
                  <c:v>100000777.78</c:v>
                </c:pt>
                <c:pt idx="65">
                  <c:v>100000777.78</c:v>
                </c:pt>
                <c:pt idx="66">
                  <c:v>100000777.78</c:v>
                </c:pt>
                <c:pt idx="67">
                  <c:v>100000777.78</c:v>
                </c:pt>
                <c:pt idx="68">
                  <c:v>100002333.34999999</c:v>
                </c:pt>
                <c:pt idx="69">
                  <c:v>100000777.78</c:v>
                </c:pt>
                <c:pt idx="70">
                  <c:v>100000777.78</c:v>
                </c:pt>
                <c:pt idx="71">
                  <c:v>100000777.78</c:v>
                </c:pt>
                <c:pt idx="72">
                  <c:v>100000777.78</c:v>
                </c:pt>
                <c:pt idx="73">
                  <c:v>100002333.34999999</c:v>
                </c:pt>
                <c:pt idx="74">
                  <c:v>100000777.78</c:v>
                </c:pt>
                <c:pt idx="75">
                  <c:v>100000777.78</c:v>
                </c:pt>
                <c:pt idx="76">
                  <c:v>100000777.78</c:v>
                </c:pt>
                <c:pt idx="77">
                  <c:v>100000777.78</c:v>
                </c:pt>
                <c:pt idx="78">
                  <c:v>100002333.34999999</c:v>
                </c:pt>
                <c:pt idx="79">
                  <c:v>100000777.78</c:v>
                </c:pt>
                <c:pt idx="80">
                  <c:v>100000777.78</c:v>
                </c:pt>
                <c:pt idx="81">
                  <c:v>100000777.78</c:v>
                </c:pt>
                <c:pt idx="82">
                  <c:v>0</c:v>
                </c:pt>
                <c:pt idx="83">
                  <c:v>100002333.34999999</c:v>
                </c:pt>
                <c:pt idx="84">
                  <c:v>100000777.78</c:v>
                </c:pt>
                <c:pt idx="85">
                  <c:v>100000777.78</c:v>
                </c:pt>
                <c:pt idx="86">
                  <c:v>0</c:v>
                </c:pt>
                <c:pt idx="87">
                  <c:v>100000777.78</c:v>
                </c:pt>
                <c:pt idx="88">
                  <c:v>100002333.34999999</c:v>
                </c:pt>
                <c:pt idx="89">
                  <c:v>100000777.78</c:v>
                </c:pt>
                <c:pt idx="90">
                  <c:v>100000777.78</c:v>
                </c:pt>
                <c:pt idx="91">
                  <c:v>100000777.78</c:v>
                </c:pt>
                <c:pt idx="92">
                  <c:v>0</c:v>
                </c:pt>
                <c:pt idx="93">
                  <c:v>0</c:v>
                </c:pt>
                <c:pt idx="94">
                  <c:v>0</c:v>
                </c:pt>
                <c:pt idx="95">
                  <c:v>0</c:v>
                </c:pt>
                <c:pt idx="96">
                  <c:v>0</c:v>
                </c:pt>
                <c:pt idx="97">
                  <c:v>0</c:v>
                </c:pt>
                <c:pt idx="98">
                  <c:v>0</c:v>
                </c:pt>
                <c:pt idx="99">
                  <c:v>0</c:v>
                </c:pt>
                <c:pt idx="100">
                  <c:v>100000777.78</c:v>
                </c:pt>
                <c:pt idx="101">
                  <c:v>100000777.78</c:v>
                </c:pt>
                <c:pt idx="102">
                  <c:v>100002333.34999999</c:v>
                </c:pt>
                <c:pt idx="103">
                  <c:v>100000777.78</c:v>
                </c:pt>
                <c:pt idx="104">
                  <c:v>100000777.78</c:v>
                </c:pt>
                <c:pt idx="105">
                  <c:v>100000777.78</c:v>
                </c:pt>
                <c:pt idx="106">
                  <c:v>100000777.78</c:v>
                </c:pt>
                <c:pt idx="107">
                  <c:v>100002333.34999999</c:v>
                </c:pt>
                <c:pt idx="108">
                  <c:v>100000777.78</c:v>
                </c:pt>
                <c:pt idx="109">
                  <c:v>100000777.78</c:v>
                </c:pt>
                <c:pt idx="110">
                  <c:v>100000777.78</c:v>
                </c:pt>
                <c:pt idx="111">
                  <c:v>0</c:v>
                </c:pt>
                <c:pt idx="112">
                  <c:v>0</c:v>
                </c:pt>
                <c:pt idx="113">
                  <c:v>100000777.78</c:v>
                </c:pt>
                <c:pt idx="114">
                  <c:v>100000777.78</c:v>
                </c:pt>
                <c:pt idx="115">
                  <c:v>100000777.78</c:v>
                </c:pt>
                <c:pt idx="116">
                  <c:v>100000777.78</c:v>
                </c:pt>
                <c:pt idx="117">
                  <c:v>100002333.34999999</c:v>
                </c:pt>
                <c:pt idx="118">
                  <c:v>100000777.78</c:v>
                </c:pt>
                <c:pt idx="119">
                  <c:v>100000777.78</c:v>
                </c:pt>
                <c:pt idx="120">
                  <c:v>100000777.78</c:v>
                </c:pt>
                <c:pt idx="121">
                  <c:v>100000777.78</c:v>
                </c:pt>
                <c:pt idx="122">
                  <c:v>100002333.34999999</c:v>
                </c:pt>
                <c:pt idx="123">
                  <c:v>100000777.78</c:v>
                </c:pt>
                <c:pt idx="124">
                  <c:v>100000777.78</c:v>
                </c:pt>
                <c:pt idx="125">
                  <c:v>100000777.78</c:v>
                </c:pt>
                <c:pt idx="126">
                  <c:v>100000777.78</c:v>
                </c:pt>
                <c:pt idx="127">
                  <c:v>100003111.15000001</c:v>
                </c:pt>
                <c:pt idx="128">
                  <c:v>100000777.78</c:v>
                </c:pt>
                <c:pt idx="129">
                  <c:v>100000777.78</c:v>
                </c:pt>
                <c:pt idx="130">
                  <c:v>100000777.78</c:v>
                </c:pt>
                <c:pt idx="131">
                  <c:v>100000777.78</c:v>
                </c:pt>
                <c:pt idx="132">
                  <c:v>100002333.34999999</c:v>
                </c:pt>
                <c:pt idx="133">
                  <c:v>100000777.78</c:v>
                </c:pt>
                <c:pt idx="134">
                  <c:v>100000777.78</c:v>
                </c:pt>
                <c:pt idx="135">
                  <c:v>100000777.78</c:v>
                </c:pt>
                <c:pt idx="136">
                  <c:v>100000777.78</c:v>
                </c:pt>
                <c:pt idx="137">
                  <c:v>200004666.71000001</c:v>
                </c:pt>
                <c:pt idx="138">
                  <c:v>200001555.56</c:v>
                </c:pt>
                <c:pt idx="139">
                  <c:v>200001555.56</c:v>
                </c:pt>
                <c:pt idx="140">
                  <c:v>200001555.56</c:v>
                </c:pt>
                <c:pt idx="141">
                  <c:v>200001555.56</c:v>
                </c:pt>
                <c:pt idx="142">
                  <c:v>200004666.71000001</c:v>
                </c:pt>
                <c:pt idx="143">
                  <c:v>200001555.56</c:v>
                </c:pt>
                <c:pt idx="144">
                  <c:v>200001555.56</c:v>
                </c:pt>
                <c:pt idx="145">
                  <c:v>200001555.56</c:v>
                </c:pt>
                <c:pt idx="146">
                  <c:v>200001555.56</c:v>
                </c:pt>
                <c:pt idx="147">
                  <c:v>200001555.56</c:v>
                </c:pt>
                <c:pt idx="148">
                  <c:v>200004666.72999999</c:v>
                </c:pt>
                <c:pt idx="149">
                  <c:v>200001555.56</c:v>
                </c:pt>
                <c:pt idx="150">
                  <c:v>200001555.56</c:v>
                </c:pt>
                <c:pt idx="151">
                  <c:v>200001555.56</c:v>
                </c:pt>
                <c:pt idx="152">
                  <c:v>200004666.71000001</c:v>
                </c:pt>
                <c:pt idx="153">
                  <c:v>200001555.56</c:v>
                </c:pt>
                <c:pt idx="154">
                  <c:v>200001555.56</c:v>
                </c:pt>
                <c:pt idx="155">
                  <c:v>200001555.56</c:v>
                </c:pt>
                <c:pt idx="156">
                  <c:v>200001555.56</c:v>
                </c:pt>
                <c:pt idx="157">
                  <c:v>200004666.71000001</c:v>
                </c:pt>
                <c:pt idx="158">
                  <c:v>200001555.56</c:v>
                </c:pt>
                <c:pt idx="159">
                  <c:v>200001555.56</c:v>
                </c:pt>
                <c:pt idx="160">
                  <c:v>200001555.56</c:v>
                </c:pt>
                <c:pt idx="161">
                  <c:v>200001555.56</c:v>
                </c:pt>
                <c:pt idx="162">
                  <c:v>200004666.71000001</c:v>
                </c:pt>
                <c:pt idx="163">
                  <c:v>200001555.56</c:v>
                </c:pt>
                <c:pt idx="164">
                  <c:v>200001555.56</c:v>
                </c:pt>
                <c:pt idx="165">
                  <c:v>200001555.56</c:v>
                </c:pt>
                <c:pt idx="166">
                  <c:v>200001555.56</c:v>
                </c:pt>
                <c:pt idx="167">
                  <c:v>200004666.71000001</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200001555.56</c:v>
                </c:pt>
                <c:pt idx="196">
                  <c:v>0</c:v>
                </c:pt>
                <c:pt idx="197">
                  <c:v>0</c:v>
                </c:pt>
                <c:pt idx="198">
                  <c:v>0</c:v>
                </c:pt>
                <c:pt idx="199">
                  <c:v>0</c:v>
                </c:pt>
                <c:pt idx="200">
                  <c:v>0</c:v>
                </c:pt>
                <c:pt idx="201">
                  <c:v>0</c:v>
                </c:pt>
                <c:pt idx="202">
                  <c:v>0</c:v>
                </c:pt>
                <c:pt idx="203">
                  <c:v>0</c:v>
                </c:pt>
                <c:pt idx="204">
                  <c:v>0</c:v>
                </c:pt>
                <c:pt idx="205">
                  <c:v>0</c:v>
                </c:pt>
                <c:pt idx="206">
                  <c:v>0</c:v>
                </c:pt>
                <c:pt idx="207">
                  <c:v>200003111.13999999</c:v>
                </c:pt>
                <c:pt idx="208">
                  <c:v>200001555.56</c:v>
                </c:pt>
                <c:pt idx="209">
                  <c:v>200001555.56</c:v>
                </c:pt>
                <c:pt idx="210">
                  <c:v>200003111.13</c:v>
                </c:pt>
                <c:pt idx="211">
                  <c:v>200003111.15000001</c:v>
                </c:pt>
                <c:pt idx="212">
                  <c:v>200001555.56</c:v>
                </c:pt>
                <c:pt idx="213">
                  <c:v>200001555.56</c:v>
                </c:pt>
                <c:pt idx="214">
                  <c:v>200001555.56</c:v>
                </c:pt>
                <c:pt idx="215">
                  <c:v>200004666.71000001</c:v>
                </c:pt>
                <c:pt idx="216">
                  <c:v>200001555.56</c:v>
                </c:pt>
                <c:pt idx="217">
                  <c:v>200003111.13</c:v>
                </c:pt>
                <c:pt idx="218">
                  <c:v>200001555.56</c:v>
                </c:pt>
                <c:pt idx="219">
                  <c:v>200004666.71000001</c:v>
                </c:pt>
                <c:pt idx="220">
                  <c:v>200001555.56</c:v>
                </c:pt>
                <c:pt idx="221">
                  <c:v>200001555.56</c:v>
                </c:pt>
                <c:pt idx="222">
                  <c:v>200001555.56</c:v>
                </c:pt>
                <c:pt idx="223">
                  <c:v>200001555.56</c:v>
                </c:pt>
                <c:pt idx="224">
                  <c:v>200004666.71000001</c:v>
                </c:pt>
                <c:pt idx="225">
                  <c:v>200001555.56</c:v>
                </c:pt>
                <c:pt idx="226">
                  <c:v>200001555.56</c:v>
                </c:pt>
                <c:pt idx="227">
                  <c:v>200003111.13</c:v>
                </c:pt>
                <c:pt idx="228">
                  <c:v>200007777.90000001</c:v>
                </c:pt>
                <c:pt idx="229">
                  <c:v>200001555.56</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4"/>
          <c:order val="4"/>
          <c:tx>
            <c:strRef>
              <c:f>'4208'!$A$6</c:f>
              <c:strCache>
                <c:ptCount val="1"/>
                <c:pt idx="0">
                  <c:v>HESS CORPORATION</c:v>
                </c:pt>
              </c:strCache>
            </c:strRef>
          </c:tx>
          <c:spPr>
            <a:ln w="28575" cap="rnd">
              <a:solidFill>
                <a:schemeClr val="accent5"/>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'4208'!$B$6:$IS$6</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2</c:v>
                </c:pt>
                <c:pt idx="124">
                  <c:v>0</c:v>
                </c:pt>
                <c:pt idx="125">
                  <c:v>100000666.67</c:v>
                </c:pt>
                <c:pt idx="126">
                  <c:v>100001333.34</c:v>
                </c:pt>
                <c:pt idx="127">
                  <c:v>100003333.38</c:v>
                </c:pt>
                <c:pt idx="128">
                  <c:v>100004000.06999999</c:v>
                </c:pt>
                <c:pt idx="129">
                  <c:v>100004666.76000001</c:v>
                </c:pt>
                <c:pt idx="130">
                  <c:v>100005333.45999999</c:v>
                </c:pt>
                <c:pt idx="131">
                  <c:v>100006000.16</c:v>
                </c:pt>
                <c:pt idx="132">
                  <c:v>100002000.02</c:v>
                </c:pt>
                <c:pt idx="133">
                  <c:v>100002666.7</c:v>
                </c:pt>
                <c:pt idx="134">
                  <c:v>100003333.38</c:v>
                </c:pt>
                <c:pt idx="135">
                  <c:v>100004000.06999999</c:v>
                </c:pt>
                <c:pt idx="136">
                  <c:v>100004666.76000001</c:v>
                </c:pt>
                <c:pt idx="137">
                  <c:v>100004333.48999999</c:v>
                </c:pt>
                <c:pt idx="138">
                  <c:v>100005000.19</c:v>
                </c:pt>
                <c:pt idx="139">
                  <c:v>100005666.89</c:v>
                </c:pt>
                <c:pt idx="140">
                  <c:v>100006333.59</c:v>
                </c:pt>
                <c:pt idx="141">
                  <c:v>100007000.3</c:v>
                </c:pt>
                <c:pt idx="142">
                  <c:v>100002000.02</c:v>
                </c:pt>
                <c:pt idx="143">
                  <c:v>100002666.7</c:v>
                </c:pt>
                <c:pt idx="144">
                  <c:v>100003333.38</c:v>
                </c:pt>
                <c:pt idx="145">
                  <c:v>100004000.06999999</c:v>
                </c:pt>
                <c:pt idx="146">
                  <c:v>100004666.76000001</c:v>
                </c:pt>
                <c:pt idx="147">
                  <c:v>100000666.67</c:v>
                </c:pt>
                <c:pt idx="148">
                  <c:v>100002666.7</c:v>
                </c:pt>
                <c:pt idx="149">
                  <c:v>100003333.38</c:v>
                </c:pt>
                <c:pt idx="150">
                  <c:v>100004000.06999999</c:v>
                </c:pt>
                <c:pt idx="151">
                  <c:v>100004666.76000001</c:v>
                </c:pt>
                <c:pt idx="152">
                  <c:v>100002000.02</c:v>
                </c:pt>
                <c:pt idx="153">
                  <c:v>100002666.7</c:v>
                </c:pt>
                <c:pt idx="154">
                  <c:v>100003333.38</c:v>
                </c:pt>
                <c:pt idx="155">
                  <c:v>100004000.06999999</c:v>
                </c:pt>
                <c:pt idx="156">
                  <c:v>100004666.76000001</c:v>
                </c:pt>
                <c:pt idx="157">
                  <c:v>100002000.02</c:v>
                </c:pt>
                <c:pt idx="158">
                  <c:v>100002666.7</c:v>
                </c:pt>
                <c:pt idx="159">
                  <c:v>100003333.38</c:v>
                </c:pt>
                <c:pt idx="160">
                  <c:v>100004000.06999999</c:v>
                </c:pt>
                <c:pt idx="161">
                  <c:v>100004666.76000001</c:v>
                </c:pt>
                <c:pt idx="162">
                  <c:v>100002000.02</c:v>
                </c:pt>
                <c:pt idx="163">
                  <c:v>100002666.7</c:v>
                </c:pt>
                <c:pt idx="164">
                  <c:v>100003333.38</c:v>
                </c:pt>
                <c:pt idx="165">
                  <c:v>100004000.06999999</c:v>
                </c:pt>
                <c:pt idx="166">
                  <c:v>100004666.76000001</c:v>
                </c:pt>
                <c:pt idx="167">
                  <c:v>75001625.019999996</c:v>
                </c:pt>
                <c:pt idx="168">
                  <c:v>75002166.700000003</c:v>
                </c:pt>
                <c:pt idx="169">
                  <c:v>75002708.379999995</c:v>
                </c:pt>
                <c:pt idx="170">
                  <c:v>75003250.060000002</c:v>
                </c:pt>
                <c:pt idx="171">
                  <c:v>75003791.75</c:v>
                </c:pt>
                <c:pt idx="172">
                  <c:v>75005958.560000002</c:v>
                </c:pt>
                <c:pt idx="173">
                  <c:v>75006500.269999996</c:v>
                </c:pt>
                <c:pt idx="174">
                  <c:v>75007041.980000004</c:v>
                </c:pt>
                <c:pt idx="175">
                  <c:v>75007583.700000003</c:v>
                </c:pt>
                <c:pt idx="176">
                  <c:v>100007375.40000001</c:v>
                </c:pt>
                <c:pt idx="177">
                  <c:v>100008083.78999999</c:v>
                </c:pt>
                <c:pt idx="178">
                  <c:v>100008792.18000001</c:v>
                </c:pt>
                <c:pt idx="179">
                  <c:v>100009500.56999999</c:v>
                </c:pt>
                <c:pt idx="180">
                  <c:v>100010208.98</c:v>
                </c:pt>
                <c:pt idx="181">
                  <c:v>100012334.21000001</c:v>
                </c:pt>
                <c:pt idx="182">
                  <c:v>100013042.64</c:v>
                </c:pt>
                <c:pt idx="183">
                  <c:v>100013751.06999999</c:v>
                </c:pt>
                <c:pt idx="184">
                  <c:v>100014459.5</c:v>
                </c:pt>
                <c:pt idx="185">
                  <c:v>100015167.94</c:v>
                </c:pt>
                <c:pt idx="186">
                  <c:v>50011626.310000002</c:v>
                </c:pt>
                <c:pt idx="187">
                  <c:v>50000333.329999998</c:v>
                </c:pt>
                <c:pt idx="188">
                  <c:v>50000666.670000002</c:v>
                </c:pt>
                <c:pt idx="189">
                  <c:v>50001000.009999998</c:v>
                </c:pt>
                <c:pt idx="190">
                  <c:v>50001333.350000001</c:v>
                </c:pt>
                <c:pt idx="191">
                  <c:v>50002333.380000003</c:v>
                </c:pt>
                <c:pt idx="192">
                  <c:v>50002666.729999997</c:v>
                </c:pt>
                <c:pt idx="193">
                  <c:v>50003000.079999998</c:v>
                </c:pt>
                <c:pt idx="194">
                  <c:v>50003333.43</c:v>
                </c:pt>
                <c:pt idx="195">
                  <c:v>50003666.789999999</c:v>
                </c:pt>
                <c:pt idx="196">
                  <c:v>50005000.229999997</c:v>
                </c:pt>
                <c:pt idx="197">
                  <c:v>50000333.329999998</c:v>
                </c:pt>
                <c:pt idx="198">
                  <c:v>50000666.670000002</c:v>
                </c:pt>
                <c:pt idx="199">
                  <c:v>50001000.009999998</c:v>
                </c:pt>
                <c:pt idx="200">
                  <c:v>50002000.030000001</c:v>
                </c:pt>
                <c:pt idx="201">
                  <c:v>50002333.380000003</c:v>
                </c:pt>
                <c:pt idx="202">
                  <c:v>50002666.729999997</c:v>
                </c:pt>
                <c:pt idx="203">
                  <c:v>50003000.079999998</c:v>
                </c:pt>
                <c:pt idx="204">
                  <c:v>50003333.43</c:v>
                </c:pt>
                <c:pt idx="205">
                  <c:v>50004333.509999998</c:v>
                </c:pt>
                <c:pt idx="206">
                  <c:v>50004666.869999997</c:v>
                </c:pt>
                <c:pt idx="207">
                  <c:v>25000166.670000002</c:v>
                </c:pt>
                <c:pt idx="208">
                  <c:v>25000333.34</c:v>
                </c:pt>
                <c:pt idx="209">
                  <c:v>25000500.010000002</c:v>
                </c:pt>
                <c:pt idx="210">
                  <c:v>25000833.350000001</c:v>
                </c:pt>
                <c:pt idx="211">
                  <c:v>25001166.690000001</c:v>
                </c:pt>
                <c:pt idx="212">
                  <c:v>25001333.359999999</c:v>
                </c:pt>
                <c:pt idx="213">
                  <c:v>25001500.039999999</c:v>
                </c:pt>
                <c:pt idx="214">
                  <c:v>25001666.719999999</c:v>
                </c:pt>
                <c:pt idx="215">
                  <c:v>50002645.920000002</c:v>
                </c:pt>
                <c:pt idx="216">
                  <c:v>50002972.329999998</c:v>
                </c:pt>
                <c:pt idx="217">
                  <c:v>75001625.020000011</c:v>
                </c:pt>
                <c:pt idx="218">
                  <c:v>75002118.090000004</c:v>
                </c:pt>
                <c:pt idx="219">
                  <c:v>75003597.299999997</c:v>
                </c:pt>
                <c:pt idx="220">
                  <c:v>75004090.379999995</c:v>
                </c:pt>
                <c:pt idx="221">
                  <c:v>75000479.170000002</c:v>
                </c:pt>
                <c:pt idx="222">
                  <c:v>75000958.340000004</c:v>
                </c:pt>
                <c:pt idx="223">
                  <c:v>75001437.510000005</c:v>
                </c:pt>
                <c:pt idx="224">
                  <c:v>75002875.049999997</c:v>
                </c:pt>
                <c:pt idx="225">
                  <c:v>75003354.239999995</c:v>
                </c:pt>
                <c:pt idx="226">
                  <c:v>75000479.170000002</c:v>
                </c:pt>
                <c:pt idx="227">
                  <c:v>75001437.510000005</c:v>
                </c:pt>
                <c:pt idx="228">
                  <c:v>75002875.049999997</c:v>
                </c:pt>
                <c:pt idx="229">
                  <c:v>75003354.239999995</c:v>
                </c:pt>
                <c:pt idx="230">
                  <c:v>75000479.170000002</c:v>
                </c:pt>
                <c:pt idx="231">
                  <c:v>75000958.340000004</c:v>
                </c:pt>
                <c:pt idx="232">
                  <c:v>75001437.510000005</c:v>
                </c:pt>
                <c:pt idx="233">
                  <c:v>75002875.049999997</c:v>
                </c:pt>
                <c:pt idx="234">
                  <c:v>75003354.239999995</c:v>
                </c:pt>
                <c:pt idx="235">
                  <c:v>75000479.170000002</c:v>
                </c:pt>
                <c:pt idx="236">
                  <c:v>75000958.340000004</c:v>
                </c:pt>
                <c:pt idx="237">
                  <c:v>75001437.510000005</c:v>
                </c:pt>
                <c:pt idx="238">
                  <c:v>75002875.049999997</c:v>
                </c:pt>
                <c:pt idx="239">
                  <c:v>75003354.239999995</c:v>
                </c:pt>
                <c:pt idx="240">
                  <c:v>0</c:v>
                </c:pt>
                <c:pt idx="241">
                  <c:v>0</c:v>
                </c:pt>
                <c:pt idx="242">
                  <c:v>0</c:v>
                </c:pt>
                <c:pt idx="243">
                  <c:v>0</c:v>
                </c:pt>
                <c:pt idx="244">
                  <c:v>75000791.670000002</c:v>
                </c:pt>
                <c:pt idx="245">
                  <c:v>75001583.349999994</c:v>
                </c:pt>
                <c:pt idx="246">
                  <c:v>75002375.030000001</c:v>
                </c:pt>
                <c:pt idx="247">
                  <c:v>75005541.849999994</c:v>
                </c:pt>
                <c:pt idx="248">
                  <c:v>50000527.780000001</c:v>
                </c:pt>
                <c:pt idx="249">
                  <c:v>50001055.560000002</c:v>
                </c:pt>
                <c:pt idx="250">
                  <c:v>50001583.350000001</c:v>
                </c:pt>
                <c:pt idx="251">
                  <c:v>50002111.140000001</c:v>
                </c:pt>
              </c:numCache>
            </c:numRef>
          </c:val>
          <c:smooth val="0"/>
        </c:ser>
        <c:ser>
          <c:idx val="5"/>
          <c:order val="5"/>
          <c:tx>
            <c:strRef>
              <c:f>'4208'!$A$7</c:f>
              <c:strCache>
                <c:ptCount val="1"/>
                <c:pt idx="0">
                  <c:v>HESS OIL AND GAS HOLDINGS, INC</c:v>
                </c:pt>
              </c:strCache>
            </c:strRef>
          </c:tx>
          <c:spPr>
            <a:ln w="28575" cap="rnd">
              <a:solidFill>
                <a:schemeClr val="accent6"/>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'4208'!$B$7:$IS$7</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2</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6"/>
          <c:order val="6"/>
          <c:tx>
            <c:strRef>
              <c:f>'4208'!$A$8</c:f>
              <c:strCache>
                <c:ptCount val="1"/>
                <c:pt idx="0">
                  <c:v>MAGNA INTERNATIONAL OF AMERICA,INC.</c:v>
                </c:pt>
              </c:strCache>
            </c:strRef>
          </c:tx>
          <c:spPr>
            <a:ln w="28575" cap="rnd">
              <a:solidFill>
                <a:schemeClr val="accent1">
                  <a:lumMod val="60000"/>
                </a:schemeClr>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'4208'!$B$8:$IS$8</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17500087.5</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7"/>
          <c:order val="7"/>
          <c:tx>
            <c:strRef>
              <c:f>'4208'!$A$9</c:f>
              <c:strCache>
                <c:ptCount val="1"/>
                <c:pt idx="0">
                  <c:v>MICROSOFT CAPITAL GROUP, LLC</c:v>
                </c:pt>
              </c:strCache>
            </c:strRef>
          </c:tx>
          <c:spPr>
            <a:ln w="28575" cap="rnd">
              <a:solidFill>
                <a:schemeClr val="accent2">
                  <a:lumMod val="60000"/>
                </a:schemeClr>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'4208'!$B$9:$IS$9</c:f>
              <c:numCache>
                <c:formatCode>_(* #,##0_);_(* \(#,##0\);_(* "-"??_);_(@_)</c:formatCode>
                <c:ptCount val="252"/>
                <c:pt idx="0">
                  <c:v>0</c:v>
                </c:pt>
                <c:pt idx="1">
                  <c:v>125000798.61</c:v>
                </c:pt>
                <c:pt idx="2">
                  <c:v>125000798.61</c:v>
                </c:pt>
                <c:pt idx="3">
                  <c:v>125000798.61</c:v>
                </c:pt>
                <c:pt idx="4">
                  <c:v>125000798.61</c:v>
                </c:pt>
                <c:pt idx="5">
                  <c:v>0</c:v>
                </c:pt>
                <c:pt idx="6">
                  <c:v>125000798.61</c:v>
                </c:pt>
                <c:pt idx="7">
                  <c:v>125000798.61</c:v>
                </c:pt>
                <c:pt idx="8">
                  <c:v>119000760.28</c:v>
                </c:pt>
                <c:pt idx="9">
                  <c:v>0</c:v>
                </c:pt>
                <c:pt idx="10">
                  <c:v>0</c:v>
                </c:pt>
                <c:pt idx="11">
                  <c:v>125000763.89</c:v>
                </c:pt>
                <c:pt idx="12">
                  <c:v>125000763.89</c:v>
                </c:pt>
                <c:pt idx="13">
                  <c:v>0</c:v>
                </c:pt>
                <c:pt idx="14">
                  <c:v>0</c:v>
                </c:pt>
                <c:pt idx="15">
                  <c:v>0</c:v>
                </c:pt>
                <c:pt idx="16">
                  <c:v>125000763.89</c:v>
                </c:pt>
                <c:pt idx="17">
                  <c:v>125000763.89</c:v>
                </c:pt>
                <c:pt idx="18">
                  <c:v>0</c:v>
                </c:pt>
                <c:pt idx="19">
                  <c:v>125001527.78</c:v>
                </c:pt>
                <c:pt idx="20">
                  <c:v>763.9</c:v>
                </c:pt>
                <c:pt idx="21">
                  <c:v>125000763.89</c:v>
                </c:pt>
                <c:pt idx="22">
                  <c:v>125000763.89</c:v>
                </c:pt>
                <c:pt idx="23">
                  <c:v>125000763.89</c:v>
                </c:pt>
                <c:pt idx="24">
                  <c:v>125002291.68000001</c:v>
                </c:pt>
                <c:pt idx="25">
                  <c:v>0</c:v>
                </c:pt>
                <c:pt idx="26">
                  <c:v>0</c:v>
                </c:pt>
                <c:pt idx="27">
                  <c:v>125000763.89</c:v>
                </c:pt>
                <c:pt idx="28">
                  <c:v>125000763.89</c:v>
                </c:pt>
                <c:pt idx="29">
                  <c:v>0</c:v>
                </c:pt>
                <c:pt idx="30">
                  <c:v>150000958.33000001</c:v>
                </c:pt>
                <c:pt idx="31">
                  <c:v>0</c:v>
                </c:pt>
                <c:pt idx="32">
                  <c:v>0</c:v>
                </c:pt>
                <c:pt idx="33">
                  <c:v>0</c:v>
                </c:pt>
                <c:pt idx="34">
                  <c:v>0</c:v>
                </c:pt>
                <c:pt idx="35">
                  <c:v>0</c:v>
                </c:pt>
                <c:pt idx="36">
                  <c:v>0</c:v>
                </c:pt>
                <c:pt idx="37">
                  <c:v>0</c:v>
                </c:pt>
                <c:pt idx="38">
                  <c:v>0</c:v>
                </c:pt>
                <c:pt idx="39">
                  <c:v>0</c:v>
                </c:pt>
                <c:pt idx="40">
                  <c:v>0</c:v>
                </c:pt>
                <c:pt idx="41">
                  <c:v>0</c:v>
                </c:pt>
                <c:pt idx="42">
                  <c:v>0</c:v>
                </c:pt>
                <c:pt idx="43">
                  <c:v>150002875.02000001</c:v>
                </c:pt>
                <c:pt idx="44">
                  <c:v>0</c:v>
                </c:pt>
                <c:pt idx="45">
                  <c:v>150000958.33000001</c:v>
                </c:pt>
                <c:pt idx="46">
                  <c:v>0</c:v>
                </c:pt>
                <c:pt idx="47">
                  <c:v>0</c:v>
                </c:pt>
                <c:pt idx="48">
                  <c:v>0</c:v>
                </c:pt>
                <c:pt idx="49">
                  <c:v>0</c:v>
                </c:pt>
                <c:pt idx="50">
                  <c:v>0</c:v>
                </c:pt>
                <c:pt idx="51">
                  <c:v>0</c:v>
                </c:pt>
                <c:pt idx="52">
                  <c:v>0</c:v>
                </c:pt>
                <c:pt idx="53">
                  <c:v>150002750.02000001</c:v>
                </c:pt>
                <c:pt idx="54">
                  <c:v>0</c:v>
                </c:pt>
                <c:pt idx="55">
                  <c:v>150000916.66999999</c:v>
                </c:pt>
                <c:pt idx="56">
                  <c:v>0</c:v>
                </c:pt>
                <c:pt idx="57">
                  <c:v>150000916.66999999</c:v>
                </c:pt>
                <c:pt idx="58">
                  <c:v>150002750.02000001</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150003666.69999999</c:v>
                </c:pt>
                <c:pt idx="99">
                  <c:v>150000916.66999999</c:v>
                </c:pt>
                <c:pt idx="100">
                  <c:v>150000916.66999999</c:v>
                </c:pt>
                <c:pt idx="101">
                  <c:v>150000916.66999999</c:v>
                </c:pt>
                <c:pt idx="102">
                  <c:v>150002750.02000001</c:v>
                </c:pt>
                <c:pt idx="103">
                  <c:v>150000958.33000001</c:v>
                </c:pt>
                <c:pt idx="104">
                  <c:v>150000958.33000001</c:v>
                </c:pt>
                <c:pt idx="105">
                  <c:v>0</c:v>
                </c:pt>
                <c:pt idx="106">
                  <c:v>150000958.33000001</c:v>
                </c:pt>
                <c:pt idx="107">
                  <c:v>0</c:v>
                </c:pt>
                <c:pt idx="108">
                  <c:v>132000843.33</c:v>
                </c:pt>
                <c:pt idx="109">
                  <c:v>150000958.33000001</c:v>
                </c:pt>
                <c:pt idx="110">
                  <c:v>150000958.33000001</c:v>
                </c:pt>
                <c:pt idx="111">
                  <c:v>102000651.67</c:v>
                </c:pt>
                <c:pt idx="112">
                  <c:v>0</c:v>
                </c:pt>
                <c:pt idx="113">
                  <c:v>150000916.66999999</c:v>
                </c:pt>
                <c:pt idx="114">
                  <c:v>0</c:v>
                </c:pt>
                <c:pt idx="115">
                  <c:v>150000916.66999999</c:v>
                </c:pt>
                <c:pt idx="116">
                  <c:v>150000916.66999999</c:v>
                </c:pt>
                <c:pt idx="117">
                  <c:v>150002750.02000001</c:v>
                </c:pt>
                <c:pt idx="118">
                  <c:v>150000916.66999999</c:v>
                </c:pt>
                <c:pt idx="119">
                  <c:v>0</c:v>
                </c:pt>
                <c:pt idx="120">
                  <c:v>0</c:v>
                </c:pt>
                <c:pt idx="121">
                  <c:v>0</c:v>
                </c:pt>
                <c:pt idx="122">
                  <c:v>150002750.02000001</c:v>
                </c:pt>
                <c:pt idx="123">
                  <c:v>63000402.5</c:v>
                </c:pt>
                <c:pt idx="124">
                  <c:v>0</c:v>
                </c:pt>
                <c:pt idx="125">
                  <c:v>0</c:v>
                </c:pt>
                <c:pt idx="126">
                  <c:v>150000958.33000001</c:v>
                </c:pt>
                <c:pt idx="127">
                  <c:v>150002875.02000001</c:v>
                </c:pt>
                <c:pt idx="128">
                  <c:v>150000958.33000001</c:v>
                </c:pt>
                <c:pt idx="129">
                  <c:v>0</c:v>
                </c:pt>
                <c:pt idx="130">
                  <c:v>0</c:v>
                </c:pt>
                <c:pt idx="131">
                  <c:v>0</c:v>
                </c:pt>
                <c:pt idx="132">
                  <c:v>0</c:v>
                </c:pt>
                <c:pt idx="133">
                  <c:v>150000958.33000001</c:v>
                </c:pt>
                <c:pt idx="134">
                  <c:v>150000958.33000001</c:v>
                </c:pt>
                <c:pt idx="135">
                  <c:v>150000958.33000001</c:v>
                </c:pt>
                <c:pt idx="136">
                  <c:v>150000958.33000001</c:v>
                </c:pt>
                <c:pt idx="137">
                  <c:v>150002875.02000001</c:v>
                </c:pt>
                <c:pt idx="138">
                  <c:v>150000958.33000001</c:v>
                </c:pt>
                <c:pt idx="139">
                  <c:v>150000958.33000001</c:v>
                </c:pt>
                <c:pt idx="140">
                  <c:v>150000958.33000001</c:v>
                </c:pt>
                <c:pt idx="141">
                  <c:v>150000958.33000001</c:v>
                </c:pt>
                <c:pt idx="142">
                  <c:v>0</c:v>
                </c:pt>
                <c:pt idx="143">
                  <c:v>0</c:v>
                </c:pt>
                <c:pt idx="144">
                  <c:v>0</c:v>
                </c:pt>
                <c:pt idx="145">
                  <c:v>0</c:v>
                </c:pt>
                <c:pt idx="146">
                  <c:v>0</c:v>
                </c:pt>
                <c:pt idx="147">
                  <c:v>150000958.33000001</c:v>
                </c:pt>
                <c:pt idx="148">
                  <c:v>150002875.03999999</c:v>
                </c:pt>
                <c:pt idx="149">
                  <c:v>77000491.939999998</c:v>
                </c:pt>
                <c:pt idx="150">
                  <c:v>0</c:v>
                </c:pt>
                <c:pt idx="151">
                  <c:v>114000728.33</c:v>
                </c:pt>
                <c:pt idx="152">
                  <c:v>150002875.02000001</c:v>
                </c:pt>
                <c:pt idx="153">
                  <c:v>0</c:v>
                </c:pt>
                <c:pt idx="154">
                  <c:v>150000958.33000001</c:v>
                </c:pt>
                <c:pt idx="155">
                  <c:v>0</c:v>
                </c:pt>
                <c:pt idx="156">
                  <c:v>0</c:v>
                </c:pt>
                <c:pt idx="157">
                  <c:v>0</c:v>
                </c:pt>
                <c:pt idx="158">
                  <c:v>150000958.33000001</c:v>
                </c:pt>
                <c:pt idx="159">
                  <c:v>150000958.33000001</c:v>
                </c:pt>
                <c:pt idx="160">
                  <c:v>0</c:v>
                </c:pt>
                <c:pt idx="161">
                  <c:v>0</c:v>
                </c:pt>
                <c:pt idx="162">
                  <c:v>150002875.02000001</c:v>
                </c:pt>
                <c:pt idx="163">
                  <c:v>150000958.33000001</c:v>
                </c:pt>
                <c:pt idx="164">
                  <c:v>150000958.33000001</c:v>
                </c:pt>
                <c:pt idx="165">
                  <c:v>139000888.06</c:v>
                </c:pt>
                <c:pt idx="166">
                  <c:v>150000958.33000001</c:v>
                </c:pt>
                <c:pt idx="167">
                  <c:v>150002875.02000001</c:v>
                </c:pt>
                <c:pt idx="168">
                  <c:v>150000958.33000001</c:v>
                </c:pt>
                <c:pt idx="169">
                  <c:v>2000012.78</c:v>
                </c:pt>
                <c:pt idx="170">
                  <c:v>150000958.33000001</c:v>
                </c:pt>
                <c:pt idx="171">
                  <c:v>150000958.33000001</c:v>
                </c:pt>
                <c:pt idx="172">
                  <c:v>150003833.37</c:v>
                </c:pt>
                <c:pt idx="173">
                  <c:v>0</c:v>
                </c:pt>
                <c:pt idx="174">
                  <c:v>150000958.33000001</c:v>
                </c:pt>
                <c:pt idx="175">
                  <c:v>0</c:v>
                </c:pt>
                <c:pt idx="176">
                  <c:v>150002875.02000001</c:v>
                </c:pt>
                <c:pt idx="177">
                  <c:v>0</c:v>
                </c:pt>
                <c:pt idx="178">
                  <c:v>0</c:v>
                </c:pt>
                <c:pt idx="179">
                  <c:v>0</c:v>
                </c:pt>
                <c:pt idx="180">
                  <c:v>0</c:v>
                </c:pt>
                <c:pt idx="181">
                  <c:v>150002875.02000001</c:v>
                </c:pt>
                <c:pt idx="182">
                  <c:v>0</c:v>
                </c:pt>
                <c:pt idx="183">
                  <c:v>150000958.33000001</c:v>
                </c:pt>
                <c:pt idx="184">
                  <c:v>150000958.33000001</c:v>
                </c:pt>
                <c:pt idx="185">
                  <c:v>150000958.33000001</c:v>
                </c:pt>
                <c:pt idx="186">
                  <c:v>0</c:v>
                </c:pt>
                <c:pt idx="187">
                  <c:v>0</c:v>
                </c:pt>
                <c:pt idx="188">
                  <c:v>150000958.33000001</c:v>
                </c:pt>
                <c:pt idx="189">
                  <c:v>0</c:v>
                </c:pt>
                <c:pt idx="190">
                  <c:v>0</c:v>
                </c:pt>
                <c:pt idx="191">
                  <c:v>0</c:v>
                </c:pt>
                <c:pt idx="192">
                  <c:v>0</c:v>
                </c:pt>
                <c:pt idx="193">
                  <c:v>100000638.89</c:v>
                </c:pt>
                <c:pt idx="194">
                  <c:v>61000389.719999999</c:v>
                </c:pt>
                <c:pt idx="195">
                  <c:v>0</c:v>
                </c:pt>
                <c:pt idx="196">
                  <c:v>150003833.37</c:v>
                </c:pt>
                <c:pt idx="197">
                  <c:v>0</c:v>
                </c:pt>
                <c:pt idx="198">
                  <c:v>0</c:v>
                </c:pt>
                <c:pt idx="199">
                  <c:v>0</c:v>
                </c:pt>
                <c:pt idx="200">
                  <c:v>145002900.02000001</c:v>
                </c:pt>
                <c:pt idx="201">
                  <c:v>0</c:v>
                </c:pt>
                <c:pt idx="202">
                  <c:v>0</c:v>
                </c:pt>
                <c:pt idx="203">
                  <c:v>150001000</c:v>
                </c:pt>
                <c:pt idx="204">
                  <c:v>0</c:v>
                </c:pt>
                <c:pt idx="205">
                  <c:v>0</c:v>
                </c:pt>
                <c:pt idx="206">
                  <c:v>0</c:v>
                </c:pt>
                <c:pt idx="207">
                  <c:v>0</c:v>
                </c:pt>
                <c:pt idx="208">
                  <c:v>0</c:v>
                </c:pt>
                <c:pt idx="209">
                  <c:v>150000958.33000001</c:v>
                </c:pt>
                <c:pt idx="210">
                  <c:v>0</c:v>
                </c:pt>
                <c:pt idx="211">
                  <c:v>0</c:v>
                </c:pt>
                <c:pt idx="212">
                  <c:v>150000958.33000001</c:v>
                </c:pt>
                <c:pt idx="213">
                  <c:v>150000958.33000001</c:v>
                </c:pt>
                <c:pt idx="214">
                  <c:v>4000025.56</c:v>
                </c:pt>
                <c:pt idx="215">
                  <c:v>0</c:v>
                </c:pt>
                <c:pt idx="216">
                  <c:v>0</c:v>
                </c:pt>
                <c:pt idx="217">
                  <c:v>0</c:v>
                </c:pt>
                <c:pt idx="218">
                  <c:v>0</c:v>
                </c:pt>
                <c:pt idx="219">
                  <c:v>0</c:v>
                </c:pt>
                <c:pt idx="220">
                  <c:v>0</c:v>
                </c:pt>
                <c:pt idx="221">
                  <c:v>0</c:v>
                </c:pt>
                <c:pt idx="222">
                  <c:v>0</c:v>
                </c:pt>
                <c:pt idx="223">
                  <c:v>0</c:v>
                </c:pt>
                <c:pt idx="224">
                  <c:v>150002875.02000001</c:v>
                </c:pt>
                <c:pt idx="225">
                  <c:v>150000958.33000001</c:v>
                </c:pt>
                <c:pt idx="226">
                  <c:v>150000958.33000001</c:v>
                </c:pt>
                <c:pt idx="227">
                  <c:v>150001916.66999999</c:v>
                </c:pt>
                <c:pt idx="228">
                  <c:v>0</c:v>
                </c:pt>
                <c:pt idx="229">
                  <c:v>0</c:v>
                </c:pt>
                <c:pt idx="230">
                  <c:v>0</c:v>
                </c:pt>
                <c:pt idx="231">
                  <c:v>0</c:v>
                </c:pt>
                <c:pt idx="232">
                  <c:v>0</c:v>
                </c:pt>
                <c:pt idx="233">
                  <c:v>75001437.510000005</c:v>
                </c:pt>
                <c:pt idx="234">
                  <c:v>150000958.33000001</c:v>
                </c:pt>
                <c:pt idx="235">
                  <c:v>47000300.280000001</c:v>
                </c:pt>
                <c:pt idx="236">
                  <c:v>0</c:v>
                </c:pt>
                <c:pt idx="237">
                  <c:v>0</c:v>
                </c:pt>
                <c:pt idx="238">
                  <c:v>0</c:v>
                </c:pt>
                <c:pt idx="239">
                  <c:v>150000958.33000001</c:v>
                </c:pt>
                <c:pt idx="240">
                  <c:v>0</c:v>
                </c:pt>
                <c:pt idx="241">
                  <c:v>0</c:v>
                </c:pt>
                <c:pt idx="242">
                  <c:v>0</c:v>
                </c:pt>
                <c:pt idx="243">
                  <c:v>0</c:v>
                </c:pt>
                <c:pt idx="244">
                  <c:v>0</c:v>
                </c:pt>
                <c:pt idx="245">
                  <c:v>150001833.33000001</c:v>
                </c:pt>
                <c:pt idx="246">
                  <c:v>150001833.33000001</c:v>
                </c:pt>
                <c:pt idx="247">
                  <c:v>130006355.68000001</c:v>
                </c:pt>
                <c:pt idx="248">
                  <c:v>0</c:v>
                </c:pt>
                <c:pt idx="249">
                  <c:v>0</c:v>
                </c:pt>
                <c:pt idx="250">
                  <c:v>0</c:v>
                </c:pt>
                <c:pt idx="251">
                  <c:v>150001833.33000001</c:v>
                </c:pt>
              </c:numCache>
            </c:numRef>
          </c:val>
          <c:smooth val="0"/>
        </c:ser>
        <c:ser>
          <c:idx val="8"/>
          <c:order val="8"/>
          <c:tx>
            <c:strRef>
              <c:f>'4208'!$A$10</c:f>
              <c:strCache>
                <c:ptCount val="1"/>
                <c:pt idx="0">
                  <c:v>MICROSOFT GLOBAL FINANCE</c:v>
                </c:pt>
              </c:strCache>
            </c:strRef>
          </c:tx>
          <c:spPr>
            <a:ln w="28575" cap="rnd">
              <a:solidFill>
                <a:schemeClr val="accent3">
                  <a:lumMod val="60000"/>
                </a:schemeClr>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'4208'!$B$10:$IS$10</c:f>
              <c:numCache>
                <c:formatCode>_(* #,##0_);_(* \(#,##0\);_(* "-"??_);_(@_)</c:formatCode>
                <c:ptCount val="252"/>
                <c:pt idx="0">
                  <c:v>125003333.37</c:v>
                </c:pt>
                <c:pt idx="1">
                  <c:v>0</c:v>
                </c:pt>
                <c:pt idx="2">
                  <c:v>0</c:v>
                </c:pt>
                <c:pt idx="3">
                  <c:v>0</c:v>
                </c:pt>
                <c:pt idx="4">
                  <c:v>0</c:v>
                </c:pt>
                <c:pt idx="5">
                  <c:v>125002395.84999999</c:v>
                </c:pt>
                <c:pt idx="6">
                  <c:v>0</c:v>
                </c:pt>
                <c:pt idx="7">
                  <c:v>0</c:v>
                </c:pt>
                <c:pt idx="8">
                  <c:v>0</c:v>
                </c:pt>
                <c:pt idx="9">
                  <c:v>125000798.61</c:v>
                </c:pt>
                <c:pt idx="10">
                  <c:v>125003194.48</c:v>
                </c:pt>
                <c:pt idx="11">
                  <c:v>0</c:v>
                </c:pt>
                <c:pt idx="12">
                  <c:v>0</c:v>
                </c:pt>
                <c:pt idx="13">
                  <c:v>125000763.89</c:v>
                </c:pt>
                <c:pt idx="14">
                  <c:v>125002291.68000001</c:v>
                </c:pt>
                <c:pt idx="15">
                  <c:v>125000763.89</c:v>
                </c:pt>
                <c:pt idx="16">
                  <c:v>0</c:v>
                </c:pt>
                <c:pt idx="17">
                  <c:v>0</c:v>
                </c:pt>
                <c:pt idx="18">
                  <c:v>125000763.89</c:v>
                </c:pt>
                <c:pt idx="19">
                  <c:v>0</c:v>
                </c:pt>
                <c:pt idx="20">
                  <c:v>125000763.89</c:v>
                </c:pt>
                <c:pt idx="21">
                  <c:v>0</c:v>
                </c:pt>
                <c:pt idx="22">
                  <c:v>0</c:v>
                </c:pt>
                <c:pt idx="23">
                  <c:v>0</c:v>
                </c:pt>
                <c:pt idx="24">
                  <c:v>0</c:v>
                </c:pt>
                <c:pt idx="25">
                  <c:v>125000763.89</c:v>
                </c:pt>
                <c:pt idx="26">
                  <c:v>110000672.22</c:v>
                </c:pt>
                <c:pt idx="27">
                  <c:v>0</c:v>
                </c:pt>
                <c:pt idx="28">
                  <c:v>0</c:v>
                </c:pt>
                <c:pt idx="29">
                  <c:v>52001271.119999997</c:v>
                </c:pt>
                <c:pt idx="30">
                  <c:v>0</c:v>
                </c:pt>
                <c:pt idx="31">
                  <c:v>150000958.33000001</c:v>
                </c:pt>
                <c:pt idx="32">
                  <c:v>150000958.33000001</c:v>
                </c:pt>
                <c:pt idx="33">
                  <c:v>150002875.02000001</c:v>
                </c:pt>
                <c:pt idx="34">
                  <c:v>150000958.33000001</c:v>
                </c:pt>
                <c:pt idx="35">
                  <c:v>150000958.33000001</c:v>
                </c:pt>
                <c:pt idx="36">
                  <c:v>150000958.33000001</c:v>
                </c:pt>
                <c:pt idx="37">
                  <c:v>150000958.33000001</c:v>
                </c:pt>
                <c:pt idx="38">
                  <c:v>150001916.66999999</c:v>
                </c:pt>
                <c:pt idx="39">
                  <c:v>150001916.69</c:v>
                </c:pt>
                <c:pt idx="40">
                  <c:v>150000958.33000001</c:v>
                </c:pt>
                <c:pt idx="41">
                  <c:v>150000958.33000001</c:v>
                </c:pt>
                <c:pt idx="42">
                  <c:v>150000958.33000001</c:v>
                </c:pt>
                <c:pt idx="43">
                  <c:v>0</c:v>
                </c:pt>
                <c:pt idx="44">
                  <c:v>0</c:v>
                </c:pt>
                <c:pt idx="45">
                  <c:v>0</c:v>
                </c:pt>
                <c:pt idx="46">
                  <c:v>150000958.33000001</c:v>
                </c:pt>
                <c:pt idx="47">
                  <c:v>150000958.33000001</c:v>
                </c:pt>
                <c:pt idx="48">
                  <c:v>150002875.02000001</c:v>
                </c:pt>
                <c:pt idx="49">
                  <c:v>150000916.66999999</c:v>
                </c:pt>
                <c:pt idx="50">
                  <c:v>150000916.66999999</c:v>
                </c:pt>
                <c:pt idx="51">
                  <c:v>150000916.66999999</c:v>
                </c:pt>
                <c:pt idx="52">
                  <c:v>150000916.66999999</c:v>
                </c:pt>
                <c:pt idx="53">
                  <c:v>0</c:v>
                </c:pt>
                <c:pt idx="54">
                  <c:v>150000916.66999999</c:v>
                </c:pt>
                <c:pt idx="55">
                  <c:v>0</c:v>
                </c:pt>
                <c:pt idx="56">
                  <c:v>150000916.66999999</c:v>
                </c:pt>
                <c:pt idx="57">
                  <c:v>0</c:v>
                </c:pt>
                <c:pt idx="58">
                  <c:v>0</c:v>
                </c:pt>
                <c:pt idx="59">
                  <c:v>150000958.33000001</c:v>
                </c:pt>
                <c:pt idx="60">
                  <c:v>150000958.33000001</c:v>
                </c:pt>
                <c:pt idx="61">
                  <c:v>150000958.33000001</c:v>
                </c:pt>
                <c:pt idx="62">
                  <c:v>150000958.33000001</c:v>
                </c:pt>
                <c:pt idx="63">
                  <c:v>150002875.02000001</c:v>
                </c:pt>
                <c:pt idx="64">
                  <c:v>150000958.33000001</c:v>
                </c:pt>
                <c:pt idx="65">
                  <c:v>150000958.33000001</c:v>
                </c:pt>
                <c:pt idx="66">
                  <c:v>150000958.33000001</c:v>
                </c:pt>
                <c:pt idx="67">
                  <c:v>150000958.33000001</c:v>
                </c:pt>
                <c:pt idx="68">
                  <c:v>150002875.02000001</c:v>
                </c:pt>
                <c:pt idx="69">
                  <c:v>150000958.33000001</c:v>
                </c:pt>
                <c:pt idx="70">
                  <c:v>150000958.33000001</c:v>
                </c:pt>
                <c:pt idx="71">
                  <c:v>150000958.33000001</c:v>
                </c:pt>
                <c:pt idx="72">
                  <c:v>150000958.33000001</c:v>
                </c:pt>
                <c:pt idx="73">
                  <c:v>150002875.02000001</c:v>
                </c:pt>
                <c:pt idx="74">
                  <c:v>150000916.66999999</c:v>
                </c:pt>
                <c:pt idx="75">
                  <c:v>150000916.66999999</c:v>
                </c:pt>
                <c:pt idx="76">
                  <c:v>150000916.66999999</c:v>
                </c:pt>
                <c:pt idx="77">
                  <c:v>150000916.66999999</c:v>
                </c:pt>
                <c:pt idx="78">
                  <c:v>150002750.02000001</c:v>
                </c:pt>
                <c:pt idx="79">
                  <c:v>150000916.66999999</c:v>
                </c:pt>
                <c:pt idx="80">
                  <c:v>150000916.66999999</c:v>
                </c:pt>
                <c:pt idx="81">
                  <c:v>150000916.66999999</c:v>
                </c:pt>
                <c:pt idx="82">
                  <c:v>150000916.66999999</c:v>
                </c:pt>
                <c:pt idx="83">
                  <c:v>150002750.02000001</c:v>
                </c:pt>
                <c:pt idx="84">
                  <c:v>150000916.66999999</c:v>
                </c:pt>
                <c:pt idx="85">
                  <c:v>150000916.66999999</c:v>
                </c:pt>
                <c:pt idx="86">
                  <c:v>150000916.66999999</c:v>
                </c:pt>
                <c:pt idx="87">
                  <c:v>150000916.66999999</c:v>
                </c:pt>
                <c:pt idx="88">
                  <c:v>150002750.02000001</c:v>
                </c:pt>
                <c:pt idx="89">
                  <c:v>150000916.66999999</c:v>
                </c:pt>
                <c:pt idx="90">
                  <c:v>150000916.66999999</c:v>
                </c:pt>
                <c:pt idx="91">
                  <c:v>75000458.329999998</c:v>
                </c:pt>
                <c:pt idx="92">
                  <c:v>150000916.66999999</c:v>
                </c:pt>
                <c:pt idx="93">
                  <c:v>150002750.02000001</c:v>
                </c:pt>
                <c:pt idx="94">
                  <c:v>150000916.66999999</c:v>
                </c:pt>
                <c:pt idx="95">
                  <c:v>150000916.66999999</c:v>
                </c:pt>
                <c:pt idx="96">
                  <c:v>150000916.66999999</c:v>
                </c:pt>
                <c:pt idx="97">
                  <c:v>150000916.66999999</c:v>
                </c:pt>
                <c:pt idx="98">
                  <c:v>0</c:v>
                </c:pt>
                <c:pt idx="99">
                  <c:v>0</c:v>
                </c:pt>
                <c:pt idx="100">
                  <c:v>0</c:v>
                </c:pt>
                <c:pt idx="101">
                  <c:v>0</c:v>
                </c:pt>
                <c:pt idx="102">
                  <c:v>0</c:v>
                </c:pt>
                <c:pt idx="103">
                  <c:v>0</c:v>
                </c:pt>
                <c:pt idx="104">
                  <c:v>0</c:v>
                </c:pt>
                <c:pt idx="105">
                  <c:v>150000958.33000001</c:v>
                </c:pt>
                <c:pt idx="106">
                  <c:v>0</c:v>
                </c:pt>
                <c:pt idx="107">
                  <c:v>150002875.02000001</c:v>
                </c:pt>
                <c:pt idx="108">
                  <c:v>0</c:v>
                </c:pt>
                <c:pt idx="109">
                  <c:v>0</c:v>
                </c:pt>
                <c:pt idx="110">
                  <c:v>0</c:v>
                </c:pt>
                <c:pt idx="111">
                  <c:v>0</c:v>
                </c:pt>
                <c:pt idx="112">
                  <c:v>150002875.02000001</c:v>
                </c:pt>
                <c:pt idx="113">
                  <c:v>0</c:v>
                </c:pt>
                <c:pt idx="114">
                  <c:v>33000201.670000002</c:v>
                </c:pt>
                <c:pt idx="115">
                  <c:v>0</c:v>
                </c:pt>
                <c:pt idx="116">
                  <c:v>0</c:v>
                </c:pt>
                <c:pt idx="117">
                  <c:v>0</c:v>
                </c:pt>
                <c:pt idx="118">
                  <c:v>0</c:v>
                </c:pt>
                <c:pt idx="119">
                  <c:v>150000916.66999999</c:v>
                </c:pt>
                <c:pt idx="120">
                  <c:v>150000916.66999999</c:v>
                </c:pt>
                <c:pt idx="121">
                  <c:v>150000916.66999999</c:v>
                </c:pt>
                <c:pt idx="122">
                  <c:v>0</c:v>
                </c:pt>
                <c:pt idx="123">
                  <c:v>61000389.719999999</c:v>
                </c:pt>
                <c:pt idx="124">
                  <c:v>150000958.33000001</c:v>
                </c:pt>
                <c:pt idx="125">
                  <c:v>150000958.33000001</c:v>
                </c:pt>
                <c:pt idx="126">
                  <c:v>0</c:v>
                </c:pt>
                <c:pt idx="127">
                  <c:v>0</c:v>
                </c:pt>
                <c:pt idx="128">
                  <c:v>0</c:v>
                </c:pt>
                <c:pt idx="129">
                  <c:v>150000958.33000001</c:v>
                </c:pt>
                <c:pt idx="130">
                  <c:v>150000958.33000001</c:v>
                </c:pt>
                <c:pt idx="131">
                  <c:v>150000958.33000001</c:v>
                </c:pt>
                <c:pt idx="132">
                  <c:v>150002875.02000001</c:v>
                </c:pt>
                <c:pt idx="133">
                  <c:v>0</c:v>
                </c:pt>
                <c:pt idx="134">
                  <c:v>0</c:v>
                </c:pt>
                <c:pt idx="135">
                  <c:v>0</c:v>
                </c:pt>
                <c:pt idx="136">
                  <c:v>0</c:v>
                </c:pt>
                <c:pt idx="137">
                  <c:v>0</c:v>
                </c:pt>
                <c:pt idx="138">
                  <c:v>0</c:v>
                </c:pt>
                <c:pt idx="139">
                  <c:v>0</c:v>
                </c:pt>
                <c:pt idx="140">
                  <c:v>0</c:v>
                </c:pt>
                <c:pt idx="141">
                  <c:v>0</c:v>
                </c:pt>
                <c:pt idx="142">
                  <c:v>150002875.02000001</c:v>
                </c:pt>
                <c:pt idx="143">
                  <c:v>150000958.33000001</c:v>
                </c:pt>
                <c:pt idx="144">
                  <c:v>150000958.33000001</c:v>
                </c:pt>
                <c:pt idx="145">
                  <c:v>150000958.33000001</c:v>
                </c:pt>
                <c:pt idx="146">
                  <c:v>150000958.33000001</c:v>
                </c:pt>
                <c:pt idx="147">
                  <c:v>0</c:v>
                </c:pt>
                <c:pt idx="148">
                  <c:v>0</c:v>
                </c:pt>
                <c:pt idx="149">
                  <c:v>65000415.280000001</c:v>
                </c:pt>
                <c:pt idx="150">
                  <c:v>150000958.33000001</c:v>
                </c:pt>
                <c:pt idx="151">
                  <c:v>0</c:v>
                </c:pt>
                <c:pt idx="152">
                  <c:v>0</c:v>
                </c:pt>
                <c:pt idx="153">
                  <c:v>150000958.33000001</c:v>
                </c:pt>
                <c:pt idx="154">
                  <c:v>0</c:v>
                </c:pt>
                <c:pt idx="155">
                  <c:v>150000958.33000001</c:v>
                </c:pt>
                <c:pt idx="156">
                  <c:v>150000958.33000001</c:v>
                </c:pt>
                <c:pt idx="157">
                  <c:v>150002875.02000001</c:v>
                </c:pt>
                <c:pt idx="158">
                  <c:v>0</c:v>
                </c:pt>
                <c:pt idx="159">
                  <c:v>0</c:v>
                </c:pt>
                <c:pt idx="160">
                  <c:v>150000958.33000001</c:v>
                </c:pt>
                <c:pt idx="161">
                  <c:v>150000958.33000001</c:v>
                </c:pt>
                <c:pt idx="162">
                  <c:v>0</c:v>
                </c:pt>
                <c:pt idx="163">
                  <c:v>0</c:v>
                </c:pt>
                <c:pt idx="164">
                  <c:v>0</c:v>
                </c:pt>
                <c:pt idx="165">
                  <c:v>0</c:v>
                </c:pt>
                <c:pt idx="166">
                  <c:v>0</c:v>
                </c:pt>
                <c:pt idx="167">
                  <c:v>0</c:v>
                </c:pt>
                <c:pt idx="168">
                  <c:v>0</c:v>
                </c:pt>
                <c:pt idx="169">
                  <c:v>144000920</c:v>
                </c:pt>
                <c:pt idx="170">
                  <c:v>0</c:v>
                </c:pt>
                <c:pt idx="171">
                  <c:v>0</c:v>
                </c:pt>
                <c:pt idx="172">
                  <c:v>0</c:v>
                </c:pt>
                <c:pt idx="173">
                  <c:v>150000958.33000001</c:v>
                </c:pt>
                <c:pt idx="174">
                  <c:v>0</c:v>
                </c:pt>
                <c:pt idx="175">
                  <c:v>150000958.33000001</c:v>
                </c:pt>
                <c:pt idx="176">
                  <c:v>0</c:v>
                </c:pt>
                <c:pt idx="177">
                  <c:v>150000958.33000001</c:v>
                </c:pt>
                <c:pt idx="178">
                  <c:v>125000798.61</c:v>
                </c:pt>
                <c:pt idx="179">
                  <c:v>150000958.33000001</c:v>
                </c:pt>
                <c:pt idx="180">
                  <c:v>150000958.33000001</c:v>
                </c:pt>
                <c:pt idx="181">
                  <c:v>0</c:v>
                </c:pt>
                <c:pt idx="182">
                  <c:v>150000958.33000001</c:v>
                </c:pt>
                <c:pt idx="183">
                  <c:v>0</c:v>
                </c:pt>
                <c:pt idx="184">
                  <c:v>0</c:v>
                </c:pt>
                <c:pt idx="185">
                  <c:v>0</c:v>
                </c:pt>
                <c:pt idx="186">
                  <c:v>150002875.02000001</c:v>
                </c:pt>
                <c:pt idx="187">
                  <c:v>150000958.33000001</c:v>
                </c:pt>
                <c:pt idx="188">
                  <c:v>0</c:v>
                </c:pt>
                <c:pt idx="189">
                  <c:v>150000958.33000001</c:v>
                </c:pt>
                <c:pt idx="190">
                  <c:v>150000958.33000001</c:v>
                </c:pt>
                <c:pt idx="191">
                  <c:v>150002875.02000001</c:v>
                </c:pt>
                <c:pt idx="192">
                  <c:v>100000638.89</c:v>
                </c:pt>
                <c:pt idx="193">
                  <c:v>50000319.439999998</c:v>
                </c:pt>
                <c:pt idx="194">
                  <c:v>18000115</c:v>
                </c:pt>
                <c:pt idx="195">
                  <c:v>150000958.33000001</c:v>
                </c:pt>
                <c:pt idx="196">
                  <c:v>0</c:v>
                </c:pt>
                <c:pt idx="197">
                  <c:v>150001000</c:v>
                </c:pt>
                <c:pt idx="198">
                  <c:v>150001000</c:v>
                </c:pt>
                <c:pt idx="199">
                  <c:v>150001000</c:v>
                </c:pt>
                <c:pt idx="200">
                  <c:v>5000099.99</c:v>
                </c:pt>
                <c:pt idx="201">
                  <c:v>150001000</c:v>
                </c:pt>
                <c:pt idx="202">
                  <c:v>150001000</c:v>
                </c:pt>
                <c:pt idx="203">
                  <c:v>0</c:v>
                </c:pt>
                <c:pt idx="204">
                  <c:v>150001000</c:v>
                </c:pt>
                <c:pt idx="205">
                  <c:v>150003000.02000001</c:v>
                </c:pt>
                <c:pt idx="206">
                  <c:v>150000958.33000001</c:v>
                </c:pt>
                <c:pt idx="207">
                  <c:v>150000958.33000001</c:v>
                </c:pt>
                <c:pt idx="208">
                  <c:v>150000958.33000001</c:v>
                </c:pt>
                <c:pt idx="209">
                  <c:v>0</c:v>
                </c:pt>
                <c:pt idx="210">
                  <c:v>150001916.66999999</c:v>
                </c:pt>
                <c:pt idx="211">
                  <c:v>48001265.020000003</c:v>
                </c:pt>
                <c:pt idx="212">
                  <c:v>0</c:v>
                </c:pt>
                <c:pt idx="213">
                  <c:v>0</c:v>
                </c:pt>
                <c:pt idx="214">
                  <c:v>39000249.170000002</c:v>
                </c:pt>
                <c:pt idx="215">
                  <c:v>150002875.02000001</c:v>
                </c:pt>
                <c:pt idx="216">
                  <c:v>150000958.33000001</c:v>
                </c:pt>
                <c:pt idx="217">
                  <c:v>150001916.66999999</c:v>
                </c:pt>
                <c:pt idx="218">
                  <c:v>150000958.33000001</c:v>
                </c:pt>
                <c:pt idx="219">
                  <c:v>150002875.02000001</c:v>
                </c:pt>
                <c:pt idx="220">
                  <c:v>150000958.33000001</c:v>
                </c:pt>
                <c:pt idx="221">
                  <c:v>150000958.33000001</c:v>
                </c:pt>
                <c:pt idx="222">
                  <c:v>150000958.33000001</c:v>
                </c:pt>
                <c:pt idx="223">
                  <c:v>150000958.33000001</c:v>
                </c:pt>
                <c:pt idx="224">
                  <c:v>0</c:v>
                </c:pt>
                <c:pt idx="225">
                  <c:v>0</c:v>
                </c:pt>
                <c:pt idx="226">
                  <c:v>0</c:v>
                </c:pt>
                <c:pt idx="227">
                  <c:v>0</c:v>
                </c:pt>
                <c:pt idx="228">
                  <c:v>0</c:v>
                </c:pt>
                <c:pt idx="229">
                  <c:v>150000958.33000001</c:v>
                </c:pt>
                <c:pt idx="230">
                  <c:v>150000958.33000001</c:v>
                </c:pt>
                <c:pt idx="231">
                  <c:v>150000958.33000001</c:v>
                </c:pt>
                <c:pt idx="232">
                  <c:v>150000958.33000001</c:v>
                </c:pt>
                <c:pt idx="233">
                  <c:v>40000766.68</c:v>
                </c:pt>
                <c:pt idx="234">
                  <c:v>0</c:v>
                </c:pt>
                <c:pt idx="235">
                  <c:v>29000185.280000001</c:v>
                </c:pt>
                <c:pt idx="236">
                  <c:v>150000958.33000001</c:v>
                </c:pt>
                <c:pt idx="237">
                  <c:v>150000958.33000001</c:v>
                </c:pt>
                <c:pt idx="238">
                  <c:v>150002875.02000001</c:v>
                </c:pt>
                <c:pt idx="239">
                  <c:v>0</c:v>
                </c:pt>
                <c:pt idx="240">
                  <c:v>150000958.33000001</c:v>
                </c:pt>
                <c:pt idx="241">
                  <c:v>150000958.33000001</c:v>
                </c:pt>
                <c:pt idx="242">
                  <c:v>150001291.66999999</c:v>
                </c:pt>
                <c:pt idx="243">
                  <c:v>100003333.37</c:v>
                </c:pt>
                <c:pt idx="244">
                  <c:v>150001833.33000001</c:v>
                </c:pt>
                <c:pt idx="245">
                  <c:v>0</c:v>
                </c:pt>
                <c:pt idx="246">
                  <c:v>0</c:v>
                </c:pt>
                <c:pt idx="247">
                  <c:v>19000928.91</c:v>
                </c:pt>
                <c:pt idx="248">
                  <c:v>150001833.33000001</c:v>
                </c:pt>
                <c:pt idx="249">
                  <c:v>150001833.33000001</c:v>
                </c:pt>
                <c:pt idx="250">
                  <c:v>150001833.33000001</c:v>
                </c:pt>
                <c:pt idx="251">
                  <c:v>0</c:v>
                </c:pt>
              </c:numCache>
            </c:numRef>
          </c:val>
          <c:smooth val="0"/>
        </c:ser>
        <c:ser>
          <c:idx val="9"/>
          <c:order val="9"/>
          <c:tx>
            <c:strRef>
              <c:f>'4208'!$A$11</c:f>
              <c:strCache>
                <c:ptCount val="1"/>
                <c:pt idx="0">
                  <c:v>NIKE INC.</c:v>
                </c:pt>
              </c:strCache>
            </c:strRef>
          </c:tx>
          <c:spPr>
            <a:ln w="28575" cap="rnd">
              <a:solidFill>
                <a:schemeClr val="accent4">
                  <a:lumMod val="60000"/>
                </a:schemeClr>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'4208'!$B$11:$IS$11</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25000375</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10"/>
          <c:order val="10"/>
          <c:tx>
            <c:strRef>
              <c:f>'4208'!$A$12</c:f>
              <c:strCache>
                <c:ptCount val="1"/>
                <c:pt idx="0">
                  <c:v>PETROBRAS GLOBAL TRADING B.V.</c:v>
                </c:pt>
              </c:strCache>
            </c:strRef>
          </c:tx>
          <c:spPr>
            <a:ln w="28575" cap="rnd">
              <a:solidFill>
                <a:schemeClr val="accent5">
                  <a:lumMod val="60000"/>
                </a:schemeClr>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'4208'!$B$12:$IS$12</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400000000</c:v>
                </c:pt>
                <c:pt idx="108">
                  <c:v>400000000</c:v>
                </c:pt>
                <c:pt idx="109">
                  <c:v>400000000</c:v>
                </c:pt>
                <c:pt idx="110">
                  <c:v>700000000</c:v>
                </c:pt>
                <c:pt idx="111">
                  <c:v>700000000</c:v>
                </c:pt>
                <c:pt idx="112">
                  <c:v>700000000</c:v>
                </c:pt>
                <c:pt idx="113">
                  <c:v>700000000</c:v>
                </c:pt>
                <c:pt idx="114">
                  <c:v>700000000</c:v>
                </c:pt>
                <c:pt idx="115">
                  <c:v>700000000</c:v>
                </c:pt>
                <c:pt idx="116">
                  <c:v>700000000</c:v>
                </c:pt>
                <c:pt idx="117">
                  <c:v>700000000</c:v>
                </c:pt>
                <c:pt idx="118">
                  <c:v>700000000</c:v>
                </c:pt>
                <c:pt idx="119">
                  <c:v>700000000</c:v>
                </c:pt>
                <c:pt idx="120">
                  <c:v>700000000</c:v>
                </c:pt>
                <c:pt idx="121">
                  <c:v>700000000</c:v>
                </c:pt>
                <c:pt idx="122">
                  <c:v>700000000</c:v>
                </c:pt>
                <c:pt idx="123">
                  <c:v>700000000</c:v>
                </c:pt>
                <c:pt idx="124">
                  <c:v>700000000</c:v>
                </c:pt>
                <c:pt idx="125">
                  <c:v>700000000</c:v>
                </c:pt>
                <c:pt idx="126">
                  <c:v>700000000</c:v>
                </c:pt>
                <c:pt idx="127">
                  <c:v>700000000</c:v>
                </c:pt>
                <c:pt idx="128">
                  <c:v>700000000</c:v>
                </c:pt>
                <c:pt idx="129">
                  <c:v>700000000</c:v>
                </c:pt>
                <c:pt idx="130">
                  <c:v>700000000</c:v>
                </c:pt>
                <c:pt idx="131">
                  <c:v>700000000</c:v>
                </c:pt>
                <c:pt idx="132">
                  <c:v>700000000</c:v>
                </c:pt>
                <c:pt idx="133">
                  <c:v>700000000</c:v>
                </c:pt>
                <c:pt idx="134">
                  <c:v>700000000</c:v>
                </c:pt>
                <c:pt idx="135">
                  <c:v>700000000</c:v>
                </c:pt>
                <c:pt idx="136">
                  <c:v>700000000</c:v>
                </c:pt>
                <c:pt idx="137">
                  <c:v>700000000</c:v>
                </c:pt>
                <c:pt idx="138">
                  <c:v>700000000</c:v>
                </c:pt>
                <c:pt idx="139">
                  <c:v>700000000</c:v>
                </c:pt>
                <c:pt idx="140">
                  <c:v>700000000</c:v>
                </c:pt>
                <c:pt idx="141">
                  <c:v>700000000</c:v>
                </c:pt>
                <c:pt idx="142">
                  <c:v>700000000</c:v>
                </c:pt>
                <c:pt idx="143">
                  <c:v>700000000</c:v>
                </c:pt>
                <c:pt idx="144">
                  <c:v>700000000</c:v>
                </c:pt>
                <c:pt idx="145">
                  <c:v>700000000</c:v>
                </c:pt>
                <c:pt idx="146">
                  <c:v>700000000</c:v>
                </c:pt>
                <c:pt idx="147">
                  <c:v>700000000</c:v>
                </c:pt>
                <c:pt idx="148">
                  <c:v>700000000</c:v>
                </c:pt>
                <c:pt idx="149">
                  <c:v>700000000</c:v>
                </c:pt>
                <c:pt idx="150">
                  <c:v>700000000</c:v>
                </c:pt>
                <c:pt idx="151">
                  <c:v>700000000</c:v>
                </c:pt>
                <c:pt idx="152">
                  <c:v>700000000</c:v>
                </c:pt>
                <c:pt idx="153">
                  <c:v>700000000</c:v>
                </c:pt>
                <c:pt idx="154">
                  <c:v>700000000</c:v>
                </c:pt>
                <c:pt idx="155">
                  <c:v>700000000</c:v>
                </c:pt>
                <c:pt idx="156">
                  <c:v>700000000</c:v>
                </c:pt>
                <c:pt idx="157">
                  <c:v>700000000</c:v>
                </c:pt>
                <c:pt idx="158">
                  <c:v>700000000</c:v>
                </c:pt>
                <c:pt idx="159">
                  <c:v>700000000</c:v>
                </c:pt>
                <c:pt idx="160">
                  <c:v>700000000</c:v>
                </c:pt>
                <c:pt idx="161">
                  <c:v>700000000</c:v>
                </c:pt>
                <c:pt idx="162">
                  <c:v>700000000</c:v>
                </c:pt>
                <c:pt idx="163">
                  <c:v>700000000</c:v>
                </c:pt>
                <c:pt idx="164">
                  <c:v>700000000</c:v>
                </c:pt>
                <c:pt idx="165">
                  <c:v>700000000</c:v>
                </c:pt>
                <c:pt idx="166">
                  <c:v>700000000</c:v>
                </c:pt>
                <c:pt idx="167">
                  <c:v>700000000</c:v>
                </c:pt>
                <c:pt idx="168">
                  <c:v>700000000</c:v>
                </c:pt>
                <c:pt idx="169">
                  <c:v>700000000</c:v>
                </c:pt>
                <c:pt idx="170">
                  <c:v>700000000</c:v>
                </c:pt>
                <c:pt idx="171">
                  <c:v>300000000</c:v>
                </c:pt>
                <c:pt idx="172">
                  <c:v>300000000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ser>
          <c:idx val="11"/>
          <c:order val="11"/>
          <c:tx>
            <c:strRef>
              <c:f>'4208'!$A$13</c:f>
              <c:strCache>
                <c:ptCount val="1"/>
                <c:pt idx="0">
                  <c:v>TYCO ELECTRONICS</c:v>
                </c:pt>
              </c:strCache>
            </c:strRef>
          </c:tx>
          <c:spPr>
            <a:ln w="28575" cap="rnd">
              <a:solidFill>
                <a:schemeClr val="accent6">
                  <a:lumMod val="60000"/>
                </a:schemeClr>
              </a:solidFill>
              <a:round/>
            </a:ln>
            <a:effectLst/>
          </c:spPr>
          <c:marker>
            <c:symbol val="none"/>
          </c:marker>
          <c:cat>
            <c:numRef>
              <c:f>'4208'!$B$1:$IS$1</c:f>
              <c:numCache>
                <c:formatCode>m/d/yyyy</c:formatCode>
                <c:ptCount val="252"/>
                <c:pt idx="0">
                  <c:v>42006</c:v>
                </c:pt>
                <c:pt idx="1">
                  <c:v>42009</c:v>
                </c:pt>
                <c:pt idx="2">
                  <c:v>42010</c:v>
                </c:pt>
                <c:pt idx="3">
                  <c:v>42011</c:v>
                </c:pt>
                <c:pt idx="4">
                  <c:v>42012</c:v>
                </c:pt>
                <c:pt idx="5">
                  <c:v>42013</c:v>
                </c:pt>
                <c:pt idx="6">
                  <c:v>42016</c:v>
                </c:pt>
                <c:pt idx="7">
                  <c:v>42017</c:v>
                </c:pt>
                <c:pt idx="8">
                  <c:v>42018</c:v>
                </c:pt>
                <c:pt idx="9">
                  <c:v>42019</c:v>
                </c:pt>
                <c:pt idx="10">
                  <c:v>42020</c:v>
                </c:pt>
                <c:pt idx="11">
                  <c:v>42024</c:v>
                </c:pt>
                <c:pt idx="12">
                  <c:v>42025</c:v>
                </c:pt>
                <c:pt idx="13">
                  <c:v>42026</c:v>
                </c:pt>
                <c:pt idx="14">
                  <c:v>42027</c:v>
                </c:pt>
                <c:pt idx="15">
                  <c:v>42030</c:v>
                </c:pt>
                <c:pt idx="16">
                  <c:v>42031</c:v>
                </c:pt>
                <c:pt idx="17">
                  <c:v>42032</c:v>
                </c:pt>
                <c:pt idx="18">
                  <c:v>42033</c:v>
                </c:pt>
                <c:pt idx="19">
                  <c:v>42034</c:v>
                </c:pt>
                <c:pt idx="20">
                  <c:v>42037</c:v>
                </c:pt>
                <c:pt idx="21">
                  <c:v>42038</c:v>
                </c:pt>
                <c:pt idx="22">
                  <c:v>42039</c:v>
                </c:pt>
                <c:pt idx="23">
                  <c:v>42040</c:v>
                </c:pt>
                <c:pt idx="24">
                  <c:v>42041</c:v>
                </c:pt>
                <c:pt idx="25">
                  <c:v>42044</c:v>
                </c:pt>
                <c:pt idx="26">
                  <c:v>42045</c:v>
                </c:pt>
                <c:pt idx="27">
                  <c:v>42046</c:v>
                </c:pt>
                <c:pt idx="28">
                  <c:v>42047</c:v>
                </c:pt>
                <c:pt idx="29">
                  <c:v>42048</c:v>
                </c:pt>
                <c:pt idx="30">
                  <c:v>42052</c:v>
                </c:pt>
                <c:pt idx="31">
                  <c:v>42053</c:v>
                </c:pt>
                <c:pt idx="32">
                  <c:v>42054</c:v>
                </c:pt>
                <c:pt idx="33">
                  <c:v>42055</c:v>
                </c:pt>
                <c:pt idx="34">
                  <c:v>42058</c:v>
                </c:pt>
                <c:pt idx="35">
                  <c:v>42059</c:v>
                </c:pt>
                <c:pt idx="36">
                  <c:v>42060</c:v>
                </c:pt>
                <c:pt idx="37">
                  <c:v>42061</c:v>
                </c:pt>
                <c:pt idx="38">
                  <c:v>42062</c:v>
                </c:pt>
                <c:pt idx="39">
                  <c:v>42065</c:v>
                </c:pt>
                <c:pt idx="40">
                  <c:v>42066</c:v>
                </c:pt>
                <c:pt idx="41">
                  <c:v>42067</c:v>
                </c:pt>
                <c:pt idx="42">
                  <c:v>42068</c:v>
                </c:pt>
                <c:pt idx="43">
                  <c:v>42069</c:v>
                </c:pt>
                <c:pt idx="44">
                  <c:v>42072</c:v>
                </c:pt>
                <c:pt idx="45">
                  <c:v>42073</c:v>
                </c:pt>
                <c:pt idx="46">
                  <c:v>42074</c:v>
                </c:pt>
                <c:pt idx="47">
                  <c:v>42075</c:v>
                </c:pt>
                <c:pt idx="48">
                  <c:v>42076</c:v>
                </c:pt>
                <c:pt idx="49">
                  <c:v>42079</c:v>
                </c:pt>
                <c:pt idx="50">
                  <c:v>42080</c:v>
                </c:pt>
                <c:pt idx="51">
                  <c:v>42081</c:v>
                </c:pt>
                <c:pt idx="52">
                  <c:v>42082</c:v>
                </c:pt>
                <c:pt idx="53">
                  <c:v>42083</c:v>
                </c:pt>
                <c:pt idx="54">
                  <c:v>42086</c:v>
                </c:pt>
                <c:pt idx="55">
                  <c:v>42087</c:v>
                </c:pt>
                <c:pt idx="56">
                  <c:v>42088</c:v>
                </c:pt>
                <c:pt idx="57">
                  <c:v>42089</c:v>
                </c:pt>
                <c:pt idx="58">
                  <c:v>42090</c:v>
                </c:pt>
                <c:pt idx="59">
                  <c:v>42093</c:v>
                </c:pt>
                <c:pt idx="60">
                  <c:v>42094</c:v>
                </c:pt>
                <c:pt idx="61">
                  <c:v>42095</c:v>
                </c:pt>
                <c:pt idx="62">
                  <c:v>42096</c:v>
                </c:pt>
                <c:pt idx="63">
                  <c:v>42097</c:v>
                </c:pt>
                <c:pt idx="64">
                  <c:v>42100</c:v>
                </c:pt>
                <c:pt idx="65">
                  <c:v>42101</c:v>
                </c:pt>
                <c:pt idx="66">
                  <c:v>42102</c:v>
                </c:pt>
                <c:pt idx="67">
                  <c:v>42103</c:v>
                </c:pt>
                <c:pt idx="68">
                  <c:v>42104</c:v>
                </c:pt>
                <c:pt idx="69">
                  <c:v>42107</c:v>
                </c:pt>
                <c:pt idx="70">
                  <c:v>42108</c:v>
                </c:pt>
                <c:pt idx="71">
                  <c:v>42109</c:v>
                </c:pt>
                <c:pt idx="72">
                  <c:v>42110</c:v>
                </c:pt>
                <c:pt idx="73">
                  <c:v>42111</c:v>
                </c:pt>
                <c:pt idx="74">
                  <c:v>42114</c:v>
                </c:pt>
                <c:pt idx="75">
                  <c:v>42115</c:v>
                </c:pt>
                <c:pt idx="76">
                  <c:v>42116</c:v>
                </c:pt>
                <c:pt idx="77">
                  <c:v>42117</c:v>
                </c:pt>
                <c:pt idx="78">
                  <c:v>42118</c:v>
                </c:pt>
                <c:pt idx="79">
                  <c:v>42121</c:v>
                </c:pt>
                <c:pt idx="80">
                  <c:v>42122</c:v>
                </c:pt>
                <c:pt idx="81">
                  <c:v>42123</c:v>
                </c:pt>
                <c:pt idx="82">
                  <c:v>42124</c:v>
                </c:pt>
                <c:pt idx="83">
                  <c:v>42125</c:v>
                </c:pt>
                <c:pt idx="84">
                  <c:v>42128</c:v>
                </c:pt>
                <c:pt idx="85">
                  <c:v>42129</c:v>
                </c:pt>
                <c:pt idx="86">
                  <c:v>42130</c:v>
                </c:pt>
                <c:pt idx="87">
                  <c:v>42131</c:v>
                </c:pt>
                <c:pt idx="88">
                  <c:v>42132</c:v>
                </c:pt>
                <c:pt idx="89">
                  <c:v>42135</c:v>
                </c:pt>
                <c:pt idx="90">
                  <c:v>42136</c:v>
                </c:pt>
                <c:pt idx="91">
                  <c:v>42137</c:v>
                </c:pt>
                <c:pt idx="92">
                  <c:v>42138</c:v>
                </c:pt>
                <c:pt idx="93">
                  <c:v>42139</c:v>
                </c:pt>
                <c:pt idx="94">
                  <c:v>42142</c:v>
                </c:pt>
                <c:pt idx="95">
                  <c:v>42143</c:v>
                </c:pt>
                <c:pt idx="96">
                  <c:v>42144</c:v>
                </c:pt>
                <c:pt idx="97">
                  <c:v>42145</c:v>
                </c:pt>
                <c:pt idx="98">
                  <c:v>42146</c:v>
                </c:pt>
                <c:pt idx="99">
                  <c:v>42150</c:v>
                </c:pt>
                <c:pt idx="100">
                  <c:v>42151</c:v>
                </c:pt>
                <c:pt idx="101">
                  <c:v>42152</c:v>
                </c:pt>
                <c:pt idx="102">
                  <c:v>42153</c:v>
                </c:pt>
                <c:pt idx="103">
                  <c:v>42156</c:v>
                </c:pt>
                <c:pt idx="104">
                  <c:v>42157</c:v>
                </c:pt>
                <c:pt idx="105">
                  <c:v>42158</c:v>
                </c:pt>
                <c:pt idx="106">
                  <c:v>42159</c:v>
                </c:pt>
                <c:pt idx="107">
                  <c:v>42160</c:v>
                </c:pt>
                <c:pt idx="108">
                  <c:v>42163</c:v>
                </c:pt>
                <c:pt idx="109">
                  <c:v>42164</c:v>
                </c:pt>
                <c:pt idx="110">
                  <c:v>42165</c:v>
                </c:pt>
                <c:pt idx="111">
                  <c:v>42166</c:v>
                </c:pt>
                <c:pt idx="112">
                  <c:v>42167</c:v>
                </c:pt>
                <c:pt idx="113">
                  <c:v>42170</c:v>
                </c:pt>
                <c:pt idx="114">
                  <c:v>42171</c:v>
                </c:pt>
                <c:pt idx="115">
                  <c:v>42172</c:v>
                </c:pt>
                <c:pt idx="116">
                  <c:v>42173</c:v>
                </c:pt>
                <c:pt idx="117">
                  <c:v>42174</c:v>
                </c:pt>
                <c:pt idx="118">
                  <c:v>42177</c:v>
                </c:pt>
                <c:pt idx="119">
                  <c:v>42178</c:v>
                </c:pt>
                <c:pt idx="120">
                  <c:v>42179</c:v>
                </c:pt>
                <c:pt idx="121">
                  <c:v>42180</c:v>
                </c:pt>
                <c:pt idx="122">
                  <c:v>42181</c:v>
                </c:pt>
                <c:pt idx="123">
                  <c:v>42184</c:v>
                </c:pt>
                <c:pt idx="124">
                  <c:v>42185</c:v>
                </c:pt>
                <c:pt idx="125">
                  <c:v>42186</c:v>
                </c:pt>
                <c:pt idx="126">
                  <c:v>42187</c:v>
                </c:pt>
                <c:pt idx="127">
                  <c:v>42188</c:v>
                </c:pt>
                <c:pt idx="128">
                  <c:v>42191</c:v>
                </c:pt>
                <c:pt idx="129">
                  <c:v>42192</c:v>
                </c:pt>
                <c:pt idx="130">
                  <c:v>42193</c:v>
                </c:pt>
                <c:pt idx="131">
                  <c:v>42194</c:v>
                </c:pt>
                <c:pt idx="132">
                  <c:v>42195</c:v>
                </c:pt>
                <c:pt idx="133">
                  <c:v>42198</c:v>
                </c:pt>
                <c:pt idx="134">
                  <c:v>42199</c:v>
                </c:pt>
                <c:pt idx="135">
                  <c:v>42200</c:v>
                </c:pt>
                <c:pt idx="136">
                  <c:v>42201</c:v>
                </c:pt>
                <c:pt idx="137">
                  <c:v>42202</c:v>
                </c:pt>
                <c:pt idx="138">
                  <c:v>42205</c:v>
                </c:pt>
                <c:pt idx="139">
                  <c:v>42206</c:v>
                </c:pt>
                <c:pt idx="140">
                  <c:v>42207</c:v>
                </c:pt>
                <c:pt idx="141">
                  <c:v>42208</c:v>
                </c:pt>
                <c:pt idx="142">
                  <c:v>42209</c:v>
                </c:pt>
                <c:pt idx="143">
                  <c:v>42212</c:v>
                </c:pt>
                <c:pt idx="144">
                  <c:v>42213</c:v>
                </c:pt>
                <c:pt idx="145">
                  <c:v>42214</c:v>
                </c:pt>
                <c:pt idx="146">
                  <c:v>42215</c:v>
                </c:pt>
                <c:pt idx="147">
                  <c:v>42216</c:v>
                </c:pt>
                <c:pt idx="148">
                  <c:v>42219</c:v>
                </c:pt>
                <c:pt idx="149">
                  <c:v>42220</c:v>
                </c:pt>
                <c:pt idx="150">
                  <c:v>42221</c:v>
                </c:pt>
                <c:pt idx="151">
                  <c:v>42222</c:v>
                </c:pt>
                <c:pt idx="152">
                  <c:v>42223</c:v>
                </c:pt>
                <c:pt idx="153">
                  <c:v>42226</c:v>
                </c:pt>
                <c:pt idx="154">
                  <c:v>42227</c:v>
                </c:pt>
                <c:pt idx="155">
                  <c:v>42228</c:v>
                </c:pt>
                <c:pt idx="156">
                  <c:v>42229</c:v>
                </c:pt>
                <c:pt idx="157">
                  <c:v>42230</c:v>
                </c:pt>
                <c:pt idx="158">
                  <c:v>42233</c:v>
                </c:pt>
                <c:pt idx="159">
                  <c:v>42234</c:v>
                </c:pt>
                <c:pt idx="160">
                  <c:v>42235</c:v>
                </c:pt>
                <c:pt idx="161">
                  <c:v>42236</c:v>
                </c:pt>
                <c:pt idx="162">
                  <c:v>42237</c:v>
                </c:pt>
                <c:pt idx="163">
                  <c:v>42240</c:v>
                </c:pt>
                <c:pt idx="164">
                  <c:v>42241</c:v>
                </c:pt>
                <c:pt idx="165">
                  <c:v>42242</c:v>
                </c:pt>
                <c:pt idx="166">
                  <c:v>42243</c:v>
                </c:pt>
                <c:pt idx="167">
                  <c:v>42244</c:v>
                </c:pt>
                <c:pt idx="168">
                  <c:v>42247</c:v>
                </c:pt>
                <c:pt idx="169">
                  <c:v>42248</c:v>
                </c:pt>
                <c:pt idx="170">
                  <c:v>42249</c:v>
                </c:pt>
                <c:pt idx="171">
                  <c:v>42250</c:v>
                </c:pt>
                <c:pt idx="172">
                  <c:v>42251</c:v>
                </c:pt>
                <c:pt idx="173">
                  <c:v>42255</c:v>
                </c:pt>
                <c:pt idx="174">
                  <c:v>42256</c:v>
                </c:pt>
                <c:pt idx="175">
                  <c:v>42257</c:v>
                </c:pt>
                <c:pt idx="176">
                  <c:v>42258</c:v>
                </c:pt>
                <c:pt idx="177">
                  <c:v>42261</c:v>
                </c:pt>
                <c:pt idx="178">
                  <c:v>42262</c:v>
                </c:pt>
                <c:pt idx="179">
                  <c:v>42263</c:v>
                </c:pt>
                <c:pt idx="180">
                  <c:v>42264</c:v>
                </c:pt>
                <c:pt idx="181">
                  <c:v>42265</c:v>
                </c:pt>
                <c:pt idx="182">
                  <c:v>42268</c:v>
                </c:pt>
                <c:pt idx="183">
                  <c:v>42269</c:v>
                </c:pt>
                <c:pt idx="184">
                  <c:v>42270</c:v>
                </c:pt>
                <c:pt idx="185">
                  <c:v>42271</c:v>
                </c:pt>
                <c:pt idx="186">
                  <c:v>42272</c:v>
                </c:pt>
                <c:pt idx="187">
                  <c:v>42275</c:v>
                </c:pt>
                <c:pt idx="188">
                  <c:v>42276</c:v>
                </c:pt>
                <c:pt idx="189">
                  <c:v>42277</c:v>
                </c:pt>
                <c:pt idx="190">
                  <c:v>42278</c:v>
                </c:pt>
                <c:pt idx="191">
                  <c:v>42279</c:v>
                </c:pt>
                <c:pt idx="192">
                  <c:v>42282</c:v>
                </c:pt>
                <c:pt idx="193">
                  <c:v>42283</c:v>
                </c:pt>
                <c:pt idx="194">
                  <c:v>42284</c:v>
                </c:pt>
                <c:pt idx="195">
                  <c:v>42285</c:v>
                </c:pt>
                <c:pt idx="196">
                  <c:v>42286</c:v>
                </c:pt>
                <c:pt idx="197">
                  <c:v>42290</c:v>
                </c:pt>
                <c:pt idx="198">
                  <c:v>42291</c:v>
                </c:pt>
                <c:pt idx="199">
                  <c:v>42292</c:v>
                </c:pt>
                <c:pt idx="200">
                  <c:v>42293</c:v>
                </c:pt>
                <c:pt idx="201">
                  <c:v>42296</c:v>
                </c:pt>
                <c:pt idx="202">
                  <c:v>42297</c:v>
                </c:pt>
                <c:pt idx="203">
                  <c:v>42298</c:v>
                </c:pt>
                <c:pt idx="204">
                  <c:v>42299</c:v>
                </c:pt>
                <c:pt idx="205">
                  <c:v>42300</c:v>
                </c:pt>
                <c:pt idx="206">
                  <c:v>42303</c:v>
                </c:pt>
                <c:pt idx="207">
                  <c:v>42304</c:v>
                </c:pt>
                <c:pt idx="208">
                  <c:v>42305</c:v>
                </c:pt>
                <c:pt idx="209">
                  <c:v>42306</c:v>
                </c:pt>
                <c:pt idx="210">
                  <c:v>42307</c:v>
                </c:pt>
                <c:pt idx="211">
                  <c:v>42310</c:v>
                </c:pt>
                <c:pt idx="212">
                  <c:v>42311</c:v>
                </c:pt>
                <c:pt idx="213">
                  <c:v>42312</c:v>
                </c:pt>
                <c:pt idx="214">
                  <c:v>42313</c:v>
                </c:pt>
                <c:pt idx="215">
                  <c:v>42314</c:v>
                </c:pt>
                <c:pt idx="216">
                  <c:v>42317</c:v>
                </c:pt>
                <c:pt idx="217">
                  <c:v>42318</c:v>
                </c:pt>
                <c:pt idx="218">
                  <c:v>42320</c:v>
                </c:pt>
                <c:pt idx="219">
                  <c:v>42321</c:v>
                </c:pt>
                <c:pt idx="220">
                  <c:v>42324</c:v>
                </c:pt>
                <c:pt idx="221">
                  <c:v>42325</c:v>
                </c:pt>
                <c:pt idx="222">
                  <c:v>42326</c:v>
                </c:pt>
                <c:pt idx="223">
                  <c:v>42327</c:v>
                </c:pt>
                <c:pt idx="224">
                  <c:v>42328</c:v>
                </c:pt>
                <c:pt idx="225">
                  <c:v>42331</c:v>
                </c:pt>
                <c:pt idx="226">
                  <c:v>42332</c:v>
                </c:pt>
                <c:pt idx="227">
                  <c:v>42333</c:v>
                </c:pt>
                <c:pt idx="228">
                  <c:v>42335</c:v>
                </c:pt>
                <c:pt idx="229">
                  <c:v>42338</c:v>
                </c:pt>
                <c:pt idx="230">
                  <c:v>42339</c:v>
                </c:pt>
                <c:pt idx="231">
                  <c:v>42340</c:v>
                </c:pt>
                <c:pt idx="232">
                  <c:v>42341</c:v>
                </c:pt>
                <c:pt idx="233">
                  <c:v>42342</c:v>
                </c:pt>
                <c:pt idx="234">
                  <c:v>42345</c:v>
                </c:pt>
                <c:pt idx="235">
                  <c:v>42346</c:v>
                </c:pt>
                <c:pt idx="236">
                  <c:v>42347</c:v>
                </c:pt>
                <c:pt idx="237">
                  <c:v>42348</c:v>
                </c:pt>
                <c:pt idx="238">
                  <c:v>42349</c:v>
                </c:pt>
                <c:pt idx="239">
                  <c:v>42352</c:v>
                </c:pt>
                <c:pt idx="240">
                  <c:v>42353</c:v>
                </c:pt>
                <c:pt idx="241">
                  <c:v>42354</c:v>
                </c:pt>
                <c:pt idx="242">
                  <c:v>42355</c:v>
                </c:pt>
                <c:pt idx="243">
                  <c:v>42356</c:v>
                </c:pt>
                <c:pt idx="244">
                  <c:v>42359</c:v>
                </c:pt>
                <c:pt idx="245">
                  <c:v>42360</c:v>
                </c:pt>
                <c:pt idx="246">
                  <c:v>42361</c:v>
                </c:pt>
                <c:pt idx="247">
                  <c:v>42362</c:v>
                </c:pt>
                <c:pt idx="248">
                  <c:v>42366</c:v>
                </c:pt>
                <c:pt idx="249">
                  <c:v>42367</c:v>
                </c:pt>
                <c:pt idx="250">
                  <c:v>42368</c:v>
                </c:pt>
                <c:pt idx="251">
                  <c:v>42369</c:v>
                </c:pt>
              </c:numCache>
            </c:numRef>
          </c:cat>
          <c:val>
            <c:numRef>
              <c:f>'4208'!$B$13:$IS$13</c:f>
              <c:numCache>
                <c:formatCode>_(* #,##0_);_(* \(#,##0\);_(* "-"??_);_(@_)</c:formatCode>
                <c:ptCount val="25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200001400</c:v>
                </c:pt>
                <c:pt idx="39">
                  <c:v>55000892.520000003</c:v>
                </c:pt>
                <c:pt idx="40">
                  <c:v>0.01</c:v>
                </c:pt>
                <c:pt idx="41">
                  <c:v>0.01</c:v>
                </c:pt>
                <c:pt idx="42">
                  <c:v>0.01</c:v>
                </c:pt>
                <c:pt idx="43">
                  <c:v>0.01</c:v>
                </c:pt>
                <c:pt idx="44">
                  <c:v>0.01</c:v>
                </c:pt>
                <c:pt idx="45">
                  <c:v>0.01</c:v>
                </c:pt>
                <c:pt idx="46">
                  <c:v>0.01</c:v>
                </c:pt>
                <c:pt idx="47">
                  <c:v>0.01</c:v>
                </c:pt>
                <c:pt idx="48">
                  <c:v>0.01</c:v>
                </c:pt>
                <c:pt idx="49">
                  <c:v>0.01</c:v>
                </c:pt>
                <c:pt idx="50">
                  <c:v>0.01</c:v>
                </c:pt>
                <c:pt idx="51">
                  <c:v>0.01</c:v>
                </c:pt>
                <c:pt idx="52">
                  <c:v>0.01</c:v>
                </c:pt>
                <c:pt idx="53">
                  <c:v>0.01</c:v>
                </c:pt>
                <c:pt idx="54">
                  <c:v>0.01</c:v>
                </c:pt>
                <c:pt idx="55">
                  <c:v>0.01</c:v>
                </c:pt>
                <c:pt idx="56">
                  <c:v>0.01</c:v>
                </c:pt>
                <c:pt idx="57">
                  <c:v>0.01</c:v>
                </c:pt>
                <c:pt idx="58">
                  <c:v>0.01</c:v>
                </c:pt>
                <c:pt idx="59">
                  <c:v>0.01</c:v>
                </c:pt>
                <c:pt idx="60">
                  <c:v>0.01</c:v>
                </c:pt>
                <c:pt idx="61">
                  <c:v>0.01</c:v>
                </c:pt>
                <c:pt idx="62">
                  <c:v>0.01</c:v>
                </c:pt>
                <c:pt idx="63">
                  <c:v>0.01</c:v>
                </c:pt>
                <c:pt idx="64">
                  <c:v>0.01</c:v>
                </c:pt>
                <c:pt idx="65">
                  <c:v>0.01</c:v>
                </c:pt>
                <c:pt idx="66">
                  <c:v>0.01</c:v>
                </c:pt>
                <c:pt idx="67">
                  <c:v>0.01</c:v>
                </c:pt>
                <c:pt idx="68">
                  <c:v>0.01</c:v>
                </c:pt>
                <c:pt idx="69">
                  <c:v>0.01</c:v>
                </c:pt>
                <c:pt idx="70">
                  <c:v>0.01</c:v>
                </c:pt>
                <c:pt idx="71">
                  <c:v>0.01</c:v>
                </c:pt>
                <c:pt idx="72">
                  <c:v>0.01</c:v>
                </c:pt>
                <c:pt idx="73">
                  <c:v>0.01</c:v>
                </c:pt>
                <c:pt idx="74">
                  <c:v>0.01</c:v>
                </c:pt>
                <c:pt idx="75">
                  <c:v>0.01</c:v>
                </c:pt>
                <c:pt idx="76">
                  <c:v>0.01</c:v>
                </c:pt>
                <c:pt idx="77">
                  <c:v>0.01</c:v>
                </c:pt>
                <c:pt idx="78">
                  <c:v>0.01</c:v>
                </c:pt>
                <c:pt idx="79">
                  <c:v>0.01</c:v>
                </c:pt>
                <c:pt idx="80">
                  <c:v>0.01</c:v>
                </c:pt>
                <c:pt idx="81">
                  <c:v>0.01</c:v>
                </c:pt>
                <c:pt idx="82">
                  <c:v>0.01</c:v>
                </c:pt>
                <c:pt idx="83">
                  <c:v>0.01</c:v>
                </c:pt>
                <c:pt idx="84">
                  <c:v>0.01</c:v>
                </c:pt>
                <c:pt idx="85">
                  <c:v>0.01</c:v>
                </c:pt>
                <c:pt idx="86">
                  <c:v>0.01</c:v>
                </c:pt>
                <c:pt idx="87">
                  <c:v>0.01</c:v>
                </c:pt>
                <c:pt idx="88">
                  <c:v>0.01</c:v>
                </c:pt>
                <c:pt idx="89">
                  <c:v>0.01</c:v>
                </c:pt>
                <c:pt idx="90">
                  <c:v>0.01</c:v>
                </c:pt>
                <c:pt idx="91">
                  <c:v>0.01</c:v>
                </c:pt>
                <c:pt idx="92">
                  <c:v>0.01</c:v>
                </c:pt>
                <c:pt idx="93">
                  <c:v>0.01</c:v>
                </c:pt>
                <c:pt idx="94">
                  <c:v>0.01</c:v>
                </c:pt>
                <c:pt idx="95">
                  <c:v>0.01</c:v>
                </c:pt>
                <c:pt idx="96">
                  <c:v>0.01</c:v>
                </c:pt>
                <c:pt idx="97">
                  <c:v>0.01</c:v>
                </c:pt>
                <c:pt idx="98">
                  <c:v>0.01</c:v>
                </c:pt>
                <c:pt idx="99">
                  <c:v>0.01</c:v>
                </c:pt>
                <c:pt idx="100">
                  <c:v>0.01</c:v>
                </c:pt>
                <c:pt idx="101">
                  <c:v>0.01</c:v>
                </c:pt>
                <c:pt idx="102">
                  <c:v>0.01</c:v>
                </c:pt>
                <c:pt idx="103">
                  <c:v>0.01</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numCache>
            </c:numRef>
          </c:val>
          <c:smooth val="0"/>
        </c:ser>
        <c:dLbls>
          <c:showLegendKey val="0"/>
          <c:showVal val="0"/>
          <c:showCatName val="0"/>
          <c:showSerName val="0"/>
          <c:showPercent val="0"/>
          <c:showBubbleSize val="0"/>
        </c:dLbls>
        <c:marker val="1"/>
        <c:smooth val="0"/>
        <c:axId val="977531392"/>
        <c:axId val="986607552"/>
      </c:lineChart>
      <c:dateAx>
        <c:axId val="977531392"/>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6607552"/>
        <c:crosses val="autoZero"/>
        <c:auto val="1"/>
        <c:lblOffset val="100"/>
        <c:baseTimeUnit val="days"/>
      </c:dateAx>
      <c:valAx>
        <c:axId val="986607552"/>
        <c:scaling>
          <c:orientation val="minMax"/>
          <c:max val="800000000"/>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7531392"/>
        <c:crosses val="autoZero"/>
        <c:crossBetween val="between"/>
        <c:dispUnits>
          <c:builtInUnit val="millions"/>
          <c:dispUnitsLbl>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Georgia" panose="02040502050405020303" pitchFamily="18" charset="0"/>
                    <a:ea typeface="+mn-ea"/>
                    <a:cs typeface="+mn-cs"/>
                  </a:defRPr>
                </a:pPr>
                <a:endParaRPr lang="en-US"/>
              </a:p>
            </c:txPr>
          </c:dispUnitsLbl>
        </c:dispUnits>
      </c:valAx>
      <c:spPr>
        <a:noFill/>
        <a:ln>
          <a:noFill/>
        </a:ln>
        <a:effectLst/>
      </c:spPr>
    </c:plotArea>
    <c:legend>
      <c:legendPos val="b"/>
      <c:layout>
        <c:manualLayout>
          <c:xMode val="edge"/>
          <c:yMode val="edge"/>
          <c:x val="4.517723163392455E-2"/>
          <c:y val="0.78199052977947414"/>
          <c:w val="0.92517581844530683"/>
          <c:h val="0.1764843664077663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r>
              <a:rPr lang="en-US" sz="1100">
                <a:latin typeface="Georgia" panose="02040502050405020303" pitchFamily="18" charset="0"/>
              </a:rPr>
              <a:t>Due to IB/Affiliates </a:t>
            </a:r>
            <a:r>
              <a:rPr lang="en-US" sz="1100" b="0" i="0" baseline="0">
                <a:effectLst/>
                <a:latin typeface="Georgia" panose="02040502050405020303" pitchFamily="18" charset="0"/>
              </a:rPr>
              <a:t>(From Jan 2008- Dec 2015)</a:t>
            </a:r>
            <a:endParaRPr lang="en-US" sz="1100">
              <a:effectLst/>
              <a:latin typeface="Georgia" panose="02040502050405020303"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endParaRPr lang="en-US" sz="1100">
              <a:latin typeface="Georgia" panose="02040502050405020303" pitchFamily="18" charset="0"/>
            </a:endParaRPr>
          </a:p>
        </c:rich>
      </c:tx>
      <c:layout>
        <c:manualLayout>
          <c:xMode val="edge"/>
          <c:yMode val="edge"/>
          <c:x val="0.28347354134652164"/>
          <c:y val="3.6993442071632757E-2"/>
        </c:manualLayout>
      </c:layout>
      <c:overlay val="0"/>
      <c:spPr>
        <a:noFill/>
        <a:ln>
          <a:noFill/>
        </a:ln>
        <a:effectLst/>
      </c:spPr>
    </c:title>
    <c:autoTitleDeleted val="0"/>
    <c:plotArea>
      <c:layout>
        <c:manualLayout>
          <c:layoutTarget val="inner"/>
          <c:xMode val="edge"/>
          <c:yMode val="edge"/>
          <c:x val="7.8093711658823714E-2"/>
          <c:y val="9.7478401137357826E-2"/>
          <c:w val="0.8876126654380968"/>
          <c:h val="0.66829368985126858"/>
        </c:manualLayout>
      </c:layout>
      <c:lineChart>
        <c:grouping val="standard"/>
        <c:varyColors val="0"/>
        <c:ser>
          <c:idx val="0"/>
          <c:order val="0"/>
          <c:tx>
            <c:strRef>
              <c:f>'Due to IB and Affiliates'!$B$3</c:f>
              <c:strCache>
                <c:ptCount val="1"/>
                <c:pt idx="0">
                  <c:v>DUE TO INTERBRANCH - DEMAND</c:v>
                </c:pt>
              </c:strCache>
            </c:strRef>
          </c:tx>
          <c:spPr>
            <a:ln w="28575" cap="rnd">
              <a:solidFill>
                <a:schemeClr val="accent1"/>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Affiliates'!$C$3:$CT$3</c:f>
              <c:numCache>
                <c:formatCode>General</c:formatCode>
                <c:ptCount val="96"/>
                <c:pt idx="0">
                  <c:v>12200769</c:v>
                </c:pt>
                <c:pt idx="1">
                  <c:v>54897140</c:v>
                </c:pt>
                <c:pt idx="2">
                  <c:v>13388712</c:v>
                </c:pt>
                <c:pt idx="3">
                  <c:v>13651655</c:v>
                </c:pt>
                <c:pt idx="4">
                  <c:v>14335470</c:v>
                </c:pt>
                <c:pt idx="5">
                  <c:v>13261341</c:v>
                </c:pt>
                <c:pt idx="6">
                  <c:v>13550646</c:v>
                </c:pt>
                <c:pt idx="7">
                  <c:v>17300541</c:v>
                </c:pt>
                <c:pt idx="8">
                  <c:v>-170759706</c:v>
                </c:pt>
                <c:pt idx="9">
                  <c:v>13045245</c:v>
                </c:pt>
                <c:pt idx="10">
                  <c:v>15029823</c:v>
                </c:pt>
                <c:pt idx="11">
                  <c:v>2949131</c:v>
                </c:pt>
                <c:pt idx="12">
                  <c:v>13489701</c:v>
                </c:pt>
                <c:pt idx="13">
                  <c:v>13209932</c:v>
                </c:pt>
                <c:pt idx="14">
                  <c:v>62911364</c:v>
                </c:pt>
                <c:pt idx="15">
                  <c:v>16685236</c:v>
                </c:pt>
                <c:pt idx="16">
                  <c:v>14781884</c:v>
                </c:pt>
                <c:pt idx="17">
                  <c:v>13299466</c:v>
                </c:pt>
                <c:pt idx="18">
                  <c:v>13489972</c:v>
                </c:pt>
                <c:pt idx="19">
                  <c:v>12827362</c:v>
                </c:pt>
                <c:pt idx="20">
                  <c:v>4952669</c:v>
                </c:pt>
                <c:pt idx="21">
                  <c:v>14096633</c:v>
                </c:pt>
                <c:pt idx="22">
                  <c:v>13851735</c:v>
                </c:pt>
                <c:pt idx="23">
                  <c:v>12664939</c:v>
                </c:pt>
                <c:pt idx="24" formatCode="_(* #,##0_);_(* \(#,##0\);_(* &quot;-&quot;??_);_(@_)">
                  <c:v>13244087.48</c:v>
                </c:pt>
                <c:pt idx="25" formatCode="_(* #,##0_);_(* \(#,##0\);_(* &quot;-&quot;??_);_(@_)">
                  <c:v>12999027.9</c:v>
                </c:pt>
                <c:pt idx="26" formatCode="_(* #,##0_);_(* \(#,##0\);_(* &quot;-&quot;??_);_(@_)">
                  <c:v>13435897.42</c:v>
                </c:pt>
                <c:pt idx="27" formatCode="_(* #,##0_);_(* \(#,##0\);_(* &quot;-&quot;??_);_(@_)">
                  <c:v>1134827.6399999999</c:v>
                </c:pt>
                <c:pt idx="28" formatCode="_(* #,##0_);_(* \(#,##0\);_(* &quot;-&quot;??_);_(@_)">
                  <c:v>12732422.08</c:v>
                </c:pt>
                <c:pt idx="29" formatCode="_(* #,##0_);_(* \(#,##0\);_(* &quot;-&quot;??_);_(@_)">
                  <c:v>-37995521.530000001</c:v>
                </c:pt>
                <c:pt idx="30" formatCode="_(* #,##0_);_(* \(#,##0\);_(* &quot;-&quot;??_);_(@_)">
                  <c:v>13210806.460000001</c:v>
                </c:pt>
                <c:pt idx="31" formatCode="_(* #,##0_);_(* \(#,##0\);_(* &quot;-&quot;??_);_(@_)">
                  <c:v>12158188.6</c:v>
                </c:pt>
                <c:pt idx="32" formatCode="_(* #,##0_);_(* \(#,##0\);_(* &quot;-&quot;??_);_(@_)">
                  <c:v>11008927.529999999</c:v>
                </c:pt>
                <c:pt idx="33" formatCode="_(* #,##0_);_(* \(#,##0\);_(* &quot;-&quot;??_);_(@_)">
                  <c:v>13845514.949999999</c:v>
                </c:pt>
                <c:pt idx="34" formatCode="_(* #,##0_);_(* \(#,##0\);_(* &quot;-&quot;??_);_(@_)">
                  <c:v>13578314.199999999</c:v>
                </c:pt>
                <c:pt idx="35" formatCode="_(* #,##0_);_(* \(#,##0\);_(* &quot;-&quot;??_);_(@_)">
                  <c:v>13691066.869999999</c:v>
                </c:pt>
                <c:pt idx="36" formatCode="_(* #,##0_);_(* \(#,##0\);_(* &quot;-&quot;??_);_(@_)">
                  <c:v>12560853.359999999</c:v>
                </c:pt>
                <c:pt idx="37" formatCode="_(* #,##0_);_(* \(#,##0\);_(* &quot;-&quot;??_);_(@_)">
                  <c:v>13700135.23</c:v>
                </c:pt>
                <c:pt idx="38" formatCode="_(* #,##0_);_(* \(#,##0\);_(* &quot;-&quot;??_);_(@_)">
                  <c:v>12920170.99</c:v>
                </c:pt>
                <c:pt idx="39" formatCode="_(* #,##0_);_(* \(#,##0\);_(* &quot;-&quot;??_);_(@_)">
                  <c:v>12858038.869999999</c:v>
                </c:pt>
                <c:pt idx="40" formatCode="_(* #,##0_);_(* \(#,##0\);_(* &quot;-&quot;??_);_(@_)">
                  <c:v>-1225136591.03</c:v>
                </c:pt>
                <c:pt idx="41" formatCode="_(* #,##0_);_(* \(#,##0\);_(* &quot;-&quot;??_);_(@_)">
                  <c:v>12999450.789999999</c:v>
                </c:pt>
                <c:pt idx="42" formatCode="_(* #,##0_);_(* \(#,##0\);_(* &quot;-&quot;??_);_(@_)">
                  <c:v>11830997.529999999</c:v>
                </c:pt>
                <c:pt idx="43" formatCode="_(* #,##0_);_(* \(#,##0\);_(* &quot;-&quot;??_);_(@_)">
                  <c:v>11505580.560000001</c:v>
                </c:pt>
                <c:pt idx="44" formatCode="_(* #,##0_);_(* \(#,##0\);_(* &quot;-&quot;??_);_(@_)">
                  <c:v>12549019.66</c:v>
                </c:pt>
                <c:pt idx="45" formatCode="_(* #,##0_);_(* \(#,##0\);_(* &quot;-&quot;??_);_(@_)">
                  <c:v>13594646.82</c:v>
                </c:pt>
                <c:pt idx="46" formatCode="_(* #,##0_);_(* \(#,##0\);_(* &quot;-&quot;??_);_(@_)">
                  <c:v>12902471.49</c:v>
                </c:pt>
                <c:pt idx="47" formatCode="_(* #,##0_);_(* \(#,##0\);_(* &quot;-&quot;??_);_(@_)">
                  <c:v>13594197.66</c:v>
                </c:pt>
                <c:pt idx="48" formatCode="_(* #,##0_);_(* \(#,##0\);_(* &quot;-&quot;??_);_(@_)">
                  <c:v>14310438.640000001</c:v>
                </c:pt>
                <c:pt idx="49" formatCode="_(* #,##0_);_(* \(#,##0\);_(* &quot;-&quot;??_);_(@_)">
                  <c:v>13987023.18</c:v>
                </c:pt>
                <c:pt idx="50" formatCode="_(* #,##0_);_(* \(#,##0\);_(* &quot;-&quot;??_);_(@_)">
                  <c:v>13081073.52</c:v>
                </c:pt>
                <c:pt idx="51" formatCode="_(* #,##0_);_(* \(#,##0\);_(* &quot;-&quot;??_);_(@_)">
                  <c:v>-80064820.510000005</c:v>
                </c:pt>
                <c:pt idx="52" formatCode="_(* #,##0_);_(* \(#,##0\);_(* &quot;-&quot;??_);_(@_)">
                  <c:v>12855121.039999999</c:v>
                </c:pt>
                <c:pt idx="53" formatCode="_(* #,##0_);_(* \(#,##0\);_(* &quot;-&quot;??_);_(@_)">
                  <c:v>12985794.689999999</c:v>
                </c:pt>
                <c:pt idx="54" formatCode="_(* #,##0_);_(* \(#,##0\);_(* &quot;-&quot;??_);_(@_)">
                  <c:v>12865180.869999999</c:v>
                </c:pt>
                <c:pt idx="55" formatCode="_(* #,##0_);_(* \(#,##0\);_(* &quot;-&quot;??_);_(@_)">
                  <c:v>-1544745.52</c:v>
                </c:pt>
                <c:pt idx="56" formatCode="_(* #,##0_);_(* \(#,##0\);_(* &quot;-&quot;??_);_(@_)">
                  <c:v>5660422.0499999998</c:v>
                </c:pt>
                <c:pt idx="57" formatCode="_(* #,##0_);_(* \(#,##0\);_(* &quot;-&quot;??_);_(@_)">
                  <c:v>2863029.69</c:v>
                </c:pt>
                <c:pt idx="58" formatCode="_(* #,##0_);_(* \(#,##0\);_(* &quot;-&quot;??_);_(@_)">
                  <c:v>12796911.9</c:v>
                </c:pt>
                <c:pt idx="59" formatCode="_(* #,##0_);_(* \(#,##0\);_(* &quot;-&quot;??_);_(@_)">
                  <c:v>12372962.779999999</c:v>
                </c:pt>
                <c:pt idx="60" formatCode="_(* #,##0_);_(* \(#,##0\);_(* &quot;-&quot;??_);_(@_)">
                  <c:v>13722476.470000001</c:v>
                </c:pt>
                <c:pt idx="61" formatCode="_(* #,##0_);_(* \(#,##0\);_(* &quot;-&quot;??_);_(@_)">
                  <c:v>5974011.5099999998</c:v>
                </c:pt>
                <c:pt idx="62" formatCode="_(* #,##0_);_(* \(#,##0\);_(* &quot;-&quot;??_);_(@_)">
                  <c:v>166872350.81</c:v>
                </c:pt>
                <c:pt idx="63" formatCode="_(* #,##0_);_(* \(#,##0\);_(* &quot;-&quot;??_);_(@_)">
                  <c:v>12806061.699999999</c:v>
                </c:pt>
                <c:pt idx="64" formatCode="_(* #,##0_);_(* \(#,##0\);_(* &quot;-&quot;??_);_(@_)">
                  <c:v>13482768.859999999</c:v>
                </c:pt>
                <c:pt idx="65" formatCode="_(* #,##0_);_(* \(#,##0\);_(* &quot;-&quot;??_);_(@_)">
                  <c:v>13823027.92</c:v>
                </c:pt>
                <c:pt idx="66" formatCode="_(* #,##0_);_(* \(#,##0\);_(* &quot;-&quot;??_);_(@_)">
                  <c:v>13457522.99</c:v>
                </c:pt>
                <c:pt idx="67" formatCode="_(* #,##0_);_(* \(#,##0\);_(* &quot;-&quot;??_);_(@_)">
                  <c:v>14563931.66</c:v>
                </c:pt>
                <c:pt idx="68" formatCode="_(* #,##0_);_(* \(#,##0\);_(* &quot;-&quot;??_);_(@_)">
                  <c:v>14485969.359999999</c:v>
                </c:pt>
                <c:pt idx="69" formatCode="_(* #,##0_);_(* \(#,##0\);_(* &quot;-&quot;??_);_(@_)">
                  <c:v>15085202.369999999</c:v>
                </c:pt>
                <c:pt idx="70" formatCode="_(* #,##0_);_(* \(#,##0\);_(* &quot;-&quot;??_);_(@_)">
                  <c:v>14075653.59</c:v>
                </c:pt>
                <c:pt idx="71" formatCode="_(* #,##0_);_(* \(#,##0\);_(* &quot;-&quot;??_);_(@_)">
                  <c:v>13421525.970000001</c:v>
                </c:pt>
                <c:pt idx="72" formatCode="_(* #,##0_);_(* \(#,##0\);_(* &quot;-&quot;??_);_(@_)">
                  <c:v>16171792.52</c:v>
                </c:pt>
                <c:pt idx="73" formatCode="_(* #,##0_);_(* \(#,##0\);_(* &quot;-&quot;??_);_(@_)">
                  <c:v>12868235.91</c:v>
                </c:pt>
                <c:pt idx="74" formatCode="_(* #,##0_);_(* \(#,##0\);_(* &quot;-&quot;??_);_(@_)">
                  <c:v>13234475.49</c:v>
                </c:pt>
                <c:pt idx="75" formatCode="_(* #,##0_);_(* \(#,##0\);_(* &quot;-&quot;??_);_(@_)">
                  <c:v>11999128.52</c:v>
                </c:pt>
                <c:pt idx="76" formatCode="_(* #,##0_);_(* \(#,##0\);_(* &quot;-&quot;??_);_(@_)">
                  <c:v>13774220.029999999</c:v>
                </c:pt>
                <c:pt idx="77" formatCode="_(* #,##0_);_(* \(#,##0\);_(* &quot;-&quot;??_);_(@_)">
                  <c:v>13136733.75</c:v>
                </c:pt>
                <c:pt idx="78" formatCode="_(* #,##0_);_(* \(#,##0\);_(* &quot;-&quot;??_);_(@_)">
                  <c:v>13854104.33</c:v>
                </c:pt>
                <c:pt idx="79" formatCode="_(* #,##0_);_(* \(#,##0\);_(* &quot;-&quot;??_);_(@_)">
                  <c:v>14058399.470000001</c:v>
                </c:pt>
                <c:pt idx="80" formatCode="_(* #,##0_);_(* \(#,##0\);_(* &quot;-&quot;??_);_(@_)">
                  <c:v>13196919.26</c:v>
                </c:pt>
                <c:pt idx="81" formatCode="_(* #,##0_);_(* \(#,##0\);_(* &quot;-&quot;??_);_(@_)">
                  <c:v>1278388.18</c:v>
                </c:pt>
                <c:pt idx="82" formatCode="_(* #,##0_);_(* \(#,##0\);_(* &quot;-&quot;??_);_(@_)">
                  <c:v>12667279.41</c:v>
                </c:pt>
                <c:pt idx="83" formatCode="_(* #,##0_);_(* \(#,##0\);_(* &quot;-&quot;??_);_(@_)">
                  <c:v>129606850.52</c:v>
                </c:pt>
                <c:pt idx="84" formatCode="_(* #,##0_);_(* \(#,##0\);_(* &quot;-&quot;??_);_(@_)">
                  <c:v>14190290.630000001</c:v>
                </c:pt>
                <c:pt idx="85" formatCode="_(* #,##0_);_(* \(#,##0\);_(* &quot;-&quot;??_);_(@_)">
                  <c:v>15451838.880000001</c:v>
                </c:pt>
                <c:pt idx="86" formatCode="_(* #,##0_);_(* \(#,##0\);_(* &quot;-&quot;??_);_(@_)">
                  <c:v>12627601.09</c:v>
                </c:pt>
                <c:pt idx="87" formatCode="_(* #,##0_);_(* \(#,##0\);_(* &quot;-&quot;??_);_(@_)">
                  <c:v>13241488.43</c:v>
                </c:pt>
                <c:pt idx="88" formatCode="_(* #,##0_);_(* \(#,##0\);_(* &quot;-&quot;??_);_(@_)">
                  <c:v>13024187.810000001</c:v>
                </c:pt>
                <c:pt idx="89" formatCode="_(* #,##0_);_(* \(#,##0\);_(* &quot;-&quot;??_);_(@_)">
                  <c:v>12865615.41</c:v>
                </c:pt>
                <c:pt idx="90" formatCode="_(* #,##0_);_(* \(#,##0\);_(* &quot;-&quot;??_);_(@_)">
                  <c:v>12573516.32</c:v>
                </c:pt>
                <c:pt idx="91" formatCode="_(* #,##0_);_(* \(#,##0\);_(* &quot;-&quot;??_);_(@_)">
                  <c:v>12738111.26</c:v>
                </c:pt>
                <c:pt idx="92" formatCode="_(* #,##0_);_(* \(#,##0\);_(* &quot;-&quot;??_);_(@_)">
                  <c:v>14033716.369999999</c:v>
                </c:pt>
                <c:pt idx="93" formatCode="_(* #,##0_);_(* \(#,##0\);_(* &quot;-&quot;??_);_(@_)">
                  <c:v>12819735.08</c:v>
                </c:pt>
                <c:pt idx="94" formatCode="_(* #,##0_);_(* \(#,##0\);_(* &quot;-&quot;??_);_(@_)">
                  <c:v>13519323.68</c:v>
                </c:pt>
                <c:pt idx="95" formatCode="_(* #,##0_);_(* \(#,##0\);_(* &quot;-&quot;??_);_(@_)">
                  <c:v>63450873.630000003</c:v>
                </c:pt>
              </c:numCache>
            </c:numRef>
          </c:val>
          <c:smooth val="0"/>
        </c:ser>
        <c:ser>
          <c:idx val="1"/>
          <c:order val="1"/>
          <c:tx>
            <c:strRef>
              <c:f>'Due to IB and Affiliates'!$B$4</c:f>
              <c:strCache>
                <c:ptCount val="1"/>
                <c:pt idx="0">
                  <c:v>DUE TO INTERBRANCH - INVESTMEN</c:v>
                </c:pt>
              </c:strCache>
            </c:strRef>
          </c:tx>
          <c:spPr>
            <a:ln w="28575" cap="rnd">
              <a:solidFill>
                <a:schemeClr val="accent2"/>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Affiliates'!$C$4:$CT$4</c:f>
              <c:numCache>
                <c:formatCode>General</c:formatCode>
                <c:ptCount val="96"/>
                <c:pt idx="0">
                  <c:v>970398855</c:v>
                </c:pt>
                <c:pt idx="1">
                  <c:v>282770001</c:v>
                </c:pt>
                <c:pt idx="2">
                  <c:v>502391567</c:v>
                </c:pt>
                <c:pt idx="3">
                  <c:v>340034723</c:v>
                </c:pt>
                <c:pt idx="4">
                  <c:v>247833006</c:v>
                </c:pt>
                <c:pt idx="5">
                  <c:v>670437499</c:v>
                </c:pt>
                <c:pt idx="6">
                  <c:v>762034948</c:v>
                </c:pt>
                <c:pt idx="7">
                  <c:v>386597848</c:v>
                </c:pt>
                <c:pt idx="8">
                  <c:v>74032917</c:v>
                </c:pt>
                <c:pt idx="9">
                  <c:v>184812366</c:v>
                </c:pt>
                <c:pt idx="10">
                  <c:v>504497477</c:v>
                </c:pt>
                <c:pt idx="11">
                  <c:v>49496113</c:v>
                </c:pt>
                <c:pt idx="12">
                  <c:v>195804871</c:v>
                </c:pt>
                <c:pt idx="13">
                  <c:v>151417018</c:v>
                </c:pt>
                <c:pt idx="14">
                  <c:v>143123234</c:v>
                </c:pt>
                <c:pt idx="15">
                  <c:v>587962252</c:v>
                </c:pt>
                <c:pt idx="16">
                  <c:v>10442943945</c:v>
                </c:pt>
                <c:pt idx="17">
                  <c:v>1058833647</c:v>
                </c:pt>
                <c:pt idx="18">
                  <c:v>380869503</c:v>
                </c:pt>
                <c:pt idx="19">
                  <c:v>483238770</c:v>
                </c:pt>
                <c:pt idx="20" formatCode="_(* #,##0.0_);_(* \(#,##0.0\);_(* &quot;-&quot;??_);_(@_)">
                  <c:v>99473961</c:v>
                </c:pt>
                <c:pt idx="21">
                  <c:v>469240179</c:v>
                </c:pt>
                <c:pt idx="22">
                  <c:v>435244048</c:v>
                </c:pt>
                <c:pt idx="23">
                  <c:v>300059792</c:v>
                </c:pt>
                <c:pt idx="24" formatCode="_(* #,##0_);_(* \(#,##0\);_(* &quot;-&quot;??_);_(@_)">
                  <c:v>467159084.44</c:v>
                </c:pt>
                <c:pt idx="25" formatCode="_(* #,##0_);_(* \(#,##0\);_(* &quot;-&quot;??_);_(@_)">
                  <c:v>507551843</c:v>
                </c:pt>
                <c:pt idx="26" formatCode="_(* #,##0_);_(* \(#,##0\);_(* &quot;-&quot;??_);_(@_)">
                  <c:v>859042239.07000005</c:v>
                </c:pt>
                <c:pt idx="27" formatCode="_(* #,##0_);_(* \(#,##0\);_(* &quot;-&quot;??_);_(@_)">
                  <c:v>585653476.47000003</c:v>
                </c:pt>
                <c:pt idx="28" formatCode="_(* #,##0_);_(* \(#,##0\);_(* &quot;-&quot;??_);_(@_)">
                  <c:v>704086834.95000005</c:v>
                </c:pt>
                <c:pt idx="29" formatCode="_(* #,##0_);_(* \(#,##0\);_(* &quot;-&quot;??_);_(@_)">
                  <c:v>1052777046.51</c:v>
                </c:pt>
                <c:pt idx="30" formatCode="_(* #,##0_);_(* \(#,##0\);_(* &quot;-&quot;??_);_(@_)">
                  <c:v>883285416.20000005</c:v>
                </c:pt>
                <c:pt idx="31" formatCode="_(* #,##0_);_(* \(#,##0\);_(* &quot;-&quot;??_);_(@_)">
                  <c:v>605045639.58000004</c:v>
                </c:pt>
                <c:pt idx="32" formatCode="_(* #,##0_);_(* \(#,##0\);_(* &quot;-&quot;??_);_(@_)">
                  <c:v>1129618412.3900001</c:v>
                </c:pt>
                <c:pt idx="33" formatCode="_(* #,##0_);_(* \(#,##0\);_(* &quot;-&quot;??_);_(@_)">
                  <c:v>594088500.40999997</c:v>
                </c:pt>
                <c:pt idx="34" formatCode="_(* #,##0_);_(* \(#,##0\);_(* &quot;-&quot;??_);_(@_)">
                  <c:v>603423474.62</c:v>
                </c:pt>
                <c:pt idx="35" formatCode="_(* #,##0_);_(* \(#,##0\);_(* &quot;-&quot;??_);_(@_)">
                  <c:v>566847861.07000005</c:v>
                </c:pt>
                <c:pt idx="36" formatCode="_(* #,##0_);_(* \(#,##0\);_(* &quot;-&quot;??_);_(@_)">
                  <c:v>795949700.48000002</c:v>
                </c:pt>
                <c:pt idx="37" formatCode="_(* #,##0_);_(* \(#,##0\);_(* &quot;-&quot;??_);_(@_)">
                  <c:v>680543981.74000001</c:v>
                </c:pt>
                <c:pt idx="38" formatCode="_(* #,##0_);_(* \(#,##0\);_(* &quot;-&quot;??_);_(@_)">
                  <c:v>428935299.76999998</c:v>
                </c:pt>
                <c:pt idx="39" formatCode="_(* #,##0_);_(* \(#,##0\);_(* &quot;-&quot;??_);_(@_)">
                  <c:v>1053620104.52</c:v>
                </c:pt>
                <c:pt idx="40" formatCode="_(* #,##0_);_(* \(#,##0\);_(* &quot;-&quot;??_);_(@_)">
                  <c:v>258800379.66</c:v>
                </c:pt>
                <c:pt idx="41" formatCode="_(* #,##0_);_(* \(#,##0\);_(* &quot;-&quot;??_);_(@_)">
                  <c:v>1036696388.97</c:v>
                </c:pt>
                <c:pt idx="42" formatCode="_(* #,##0_);_(* \(#,##0\);_(* &quot;-&quot;??_);_(@_)">
                  <c:v>689663830.15999997</c:v>
                </c:pt>
                <c:pt idx="43" formatCode="_(* #,##0_);_(* \(#,##0\);_(* &quot;-&quot;??_);_(@_)">
                  <c:v>154983254.16999999</c:v>
                </c:pt>
                <c:pt idx="44" formatCode="_(* #,##0_);_(* \(#,##0\);_(* &quot;-&quot;??_);_(@_)">
                  <c:v>638445370</c:v>
                </c:pt>
                <c:pt idx="45" formatCode="_(* #,##0_);_(* \(#,##0\);_(* &quot;-&quot;??_);_(@_)">
                  <c:v>905702615.94000006</c:v>
                </c:pt>
                <c:pt idx="46" formatCode="_(* #,##0_);_(* \(#,##0\);_(* &quot;-&quot;??_);_(@_)">
                  <c:v>1212783444.21</c:v>
                </c:pt>
                <c:pt idx="47" formatCode="_(* #,##0_);_(* \(#,##0\);_(* &quot;-&quot;??_);_(@_)">
                  <c:v>882178782.58000004</c:v>
                </c:pt>
                <c:pt idx="48" formatCode="_(* #,##0_);_(* \(#,##0\);_(* &quot;-&quot;??_);_(@_)">
                  <c:v>886275750.35000002</c:v>
                </c:pt>
                <c:pt idx="49" formatCode="_(* #,##0_);_(* \(#,##0\);_(* &quot;-&quot;??_);_(@_)">
                  <c:v>397366058.93000001</c:v>
                </c:pt>
                <c:pt idx="50" formatCode="_(* #,##0_);_(* \(#,##0\);_(* &quot;-&quot;??_);_(@_)">
                  <c:v>726718555.50999999</c:v>
                </c:pt>
                <c:pt idx="51" formatCode="_(* #,##0_);_(* \(#,##0\);_(* &quot;-&quot;??_);_(@_)">
                  <c:v>43763382367.629997</c:v>
                </c:pt>
                <c:pt idx="52" formatCode="_(* #,##0_);_(* \(#,##0\);_(* &quot;-&quot;??_);_(@_)">
                  <c:v>657740172.30999994</c:v>
                </c:pt>
                <c:pt idx="53" formatCode="_(* #,##0_);_(* \(#,##0\);_(* &quot;-&quot;??_);_(@_)">
                  <c:v>829247130.78999996</c:v>
                </c:pt>
                <c:pt idx="54" formatCode="_(* #,##0_);_(* \(#,##0\);_(* &quot;-&quot;??_);_(@_)">
                  <c:v>918574491.65999997</c:v>
                </c:pt>
                <c:pt idx="55" formatCode="_(* #,##0_);_(* \(#,##0\);_(* &quot;-&quot;??_);_(@_)">
                  <c:v>1759453478.52</c:v>
                </c:pt>
                <c:pt idx="56" formatCode="_(* #,##0_);_(* \(#,##0\);_(* &quot;-&quot;??_);_(@_)">
                  <c:v>3133990383.8499999</c:v>
                </c:pt>
                <c:pt idx="57" formatCode="_(* #,##0_);_(* \(#,##0\);_(* &quot;-&quot;??_);_(@_)">
                  <c:v>2200234274.3899999</c:v>
                </c:pt>
                <c:pt idx="58" formatCode="_(* #,##0_);_(* \(#,##0\);_(* &quot;-&quot;??_);_(@_)">
                  <c:v>926521400.39999998</c:v>
                </c:pt>
                <c:pt idx="59" formatCode="_(* #,##0_);_(* \(#,##0\);_(* &quot;-&quot;??_);_(@_)">
                  <c:v>7136374541.4200001</c:v>
                </c:pt>
                <c:pt idx="60" formatCode="_(* #,##0_);_(* \(#,##0\);_(* &quot;-&quot;??_);_(@_)">
                  <c:v>7372501097.0799999</c:v>
                </c:pt>
                <c:pt idx="61" formatCode="_(* #,##0_);_(* \(#,##0\);_(* &quot;-&quot;??_);_(@_)">
                  <c:v>6601353802.7799997</c:v>
                </c:pt>
                <c:pt idx="62" formatCode="_(* #,##0_);_(* \(#,##0\);_(* &quot;-&quot;??_);_(@_)">
                  <c:v>664824977.50999999</c:v>
                </c:pt>
                <c:pt idx="63" formatCode="_(* #,##0_);_(* \(#,##0\);_(* &quot;-&quot;??_);_(@_)">
                  <c:v>25182369171.75</c:v>
                </c:pt>
                <c:pt idx="64" formatCode="_(* #,##0_);_(* \(#,##0\);_(* &quot;-&quot;??_);_(@_)">
                  <c:v>564639754.75999999</c:v>
                </c:pt>
                <c:pt idx="65" formatCode="_(* #,##0_);_(* \(#,##0\);_(* &quot;-&quot;??_);_(@_)">
                  <c:v>2024857691.1199999</c:v>
                </c:pt>
                <c:pt idx="66" formatCode="_(* #,##0_);_(* \(#,##0\);_(* &quot;-&quot;??_);_(@_)">
                  <c:v>955847760.5</c:v>
                </c:pt>
                <c:pt idx="67" formatCode="_(* #,##0_);_(* \(#,##0\);_(* &quot;-&quot;??_);_(@_)">
                  <c:v>1349564515.04</c:v>
                </c:pt>
                <c:pt idx="68" formatCode="_(* #,##0_);_(* \(#,##0\);_(* &quot;-&quot;??_);_(@_)">
                  <c:v>3995869897.1900001</c:v>
                </c:pt>
                <c:pt idx="69" formatCode="_(* #,##0_);_(* \(#,##0\);_(* &quot;-&quot;??_);_(@_)">
                  <c:v>4939009280.1000004</c:v>
                </c:pt>
                <c:pt idx="70" formatCode="_(* #,##0_);_(* \(#,##0\);_(* &quot;-&quot;??_);_(@_)">
                  <c:v>3529944681.1500001</c:v>
                </c:pt>
                <c:pt idx="71" formatCode="_(* #,##0_);_(* \(#,##0\);_(* &quot;-&quot;??_);_(@_)">
                  <c:v>6661911526.4200001</c:v>
                </c:pt>
                <c:pt idx="72" formatCode="_(* #,##0_);_(* \(#,##0\);_(* &quot;-&quot;??_);_(@_)">
                  <c:v>6632929862.46</c:v>
                </c:pt>
                <c:pt idx="73" formatCode="_(* #,##0_);_(* \(#,##0\);_(* &quot;-&quot;??_);_(@_)">
                  <c:v>4796274359.5100002</c:v>
                </c:pt>
                <c:pt idx="74" formatCode="_(* #,##0_);_(* \(#,##0\);_(* &quot;-&quot;??_);_(@_)">
                  <c:v>2780899920.54</c:v>
                </c:pt>
                <c:pt idx="75" formatCode="_(* #,##0_);_(* \(#,##0\);_(* &quot;-&quot;??_);_(@_)">
                  <c:v>6859603842.3999996</c:v>
                </c:pt>
                <c:pt idx="76" formatCode="_(* #,##0_);_(* \(#,##0\);_(* &quot;-&quot;??_);_(@_)">
                  <c:v>4464878075.1800003</c:v>
                </c:pt>
                <c:pt idx="77" formatCode="_(* #,##0_);_(* \(#,##0\);_(* &quot;-&quot;??_);_(@_)">
                  <c:v>9023552785.4200001</c:v>
                </c:pt>
                <c:pt idx="78" formatCode="_(* #,##0_);_(* \(#,##0\);_(* &quot;-&quot;??_);_(@_)">
                  <c:v>3395435217.75</c:v>
                </c:pt>
                <c:pt idx="79" formatCode="_(* #,##0_);_(* \(#,##0\);_(* &quot;-&quot;??_);_(@_)">
                  <c:v>7190930510.3800001</c:v>
                </c:pt>
                <c:pt idx="80" formatCode="_(* #,##0_);_(* \(#,##0\);_(* &quot;-&quot;??_);_(@_)">
                  <c:v>7260263417.6700001</c:v>
                </c:pt>
                <c:pt idx="81" formatCode="_(* #,##0_);_(* \(#,##0\);_(* &quot;-&quot;??_);_(@_)">
                  <c:v>12949725264.360001</c:v>
                </c:pt>
                <c:pt idx="82" formatCode="_(* #,##0_);_(* \(#,##0\);_(* &quot;-&quot;??_);_(@_)">
                  <c:v>14761492369.030001</c:v>
                </c:pt>
                <c:pt idx="83" formatCode="_(* #,##0_);_(* \(#,##0\);_(* &quot;-&quot;??_);_(@_)">
                  <c:v>8715720504.6000004</c:v>
                </c:pt>
                <c:pt idx="84" formatCode="_(* #,##0_);_(* \(#,##0\);_(* &quot;-&quot;??_);_(@_)">
                  <c:v>8467333116.1199999</c:v>
                </c:pt>
                <c:pt idx="85" formatCode="_(* #,##0_);_(* \(#,##0\);_(* &quot;-&quot;??_);_(@_)">
                  <c:v>8532172456.6999998</c:v>
                </c:pt>
                <c:pt idx="86" formatCode="_(* #,##0_);_(* \(#,##0\);_(* &quot;-&quot;??_);_(@_)">
                  <c:v>10295983525.91</c:v>
                </c:pt>
                <c:pt idx="87" formatCode="_(* #,##0_);_(* \(#,##0\);_(* &quot;-&quot;??_);_(@_)">
                  <c:v>7562881895.5</c:v>
                </c:pt>
                <c:pt idx="88" formatCode="_(* #,##0_);_(* \(#,##0\);_(* &quot;-&quot;??_);_(@_)">
                  <c:v>5861193909.1899996</c:v>
                </c:pt>
                <c:pt idx="89" formatCode="_(* #,##0_);_(* \(#,##0\);_(* &quot;-&quot;??_);_(@_)">
                  <c:v>9925467121.9799995</c:v>
                </c:pt>
                <c:pt idx="90" formatCode="_(* #,##0_);_(* \(#,##0\);_(* &quot;-&quot;??_);_(@_)">
                  <c:v>7663920645.21</c:v>
                </c:pt>
                <c:pt idx="91" formatCode="_(* #,##0_);_(* \(#,##0\);_(* &quot;-&quot;??_);_(@_)">
                  <c:v>24035601496.02</c:v>
                </c:pt>
                <c:pt idx="92" formatCode="_(* #,##0_);_(* \(#,##0\);_(* &quot;-&quot;??_);_(@_)">
                  <c:v>11365744797.049999</c:v>
                </c:pt>
                <c:pt idx="93" formatCode="_(* #,##0_);_(* \(#,##0\);_(* &quot;-&quot;??_);_(@_)">
                  <c:v>6994832896.8599997</c:v>
                </c:pt>
                <c:pt idx="94" formatCode="_(* #,##0_);_(* \(#,##0\);_(* &quot;-&quot;??_);_(@_)">
                  <c:v>10349585006.68</c:v>
                </c:pt>
                <c:pt idx="95" formatCode="_(* #,##0_);_(* \(#,##0\);_(* &quot;-&quot;??_);_(@_)">
                  <c:v>10668006621.23</c:v>
                </c:pt>
              </c:numCache>
            </c:numRef>
          </c:val>
          <c:smooth val="0"/>
        </c:ser>
        <c:ser>
          <c:idx val="3"/>
          <c:order val="2"/>
          <c:tx>
            <c:strRef>
              <c:f>'Due to IB and Affiliates'!$B$6</c:f>
              <c:strCache>
                <c:ptCount val="1"/>
                <c:pt idx="0">
                  <c:v>DUE TO AFFILIATE DDA US</c:v>
                </c:pt>
              </c:strCache>
            </c:strRef>
          </c:tx>
          <c:spPr>
            <a:ln w="28575" cap="rnd">
              <a:solidFill>
                <a:schemeClr val="accent4"/>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Affiliates'!$C$6:$CT$6</c:f>
              <c:numCache>
                <c:formatCode>General</c:formatCode>
                <c:ptCount val="96"/>
                <c:pt idx="0">
                  <c:v>50000</c:v>
                </c:pt>
                <c:pt idx="1">
                  <c:v>50000</c:v>
                </c:pt>
                <c:pt idx="2">
                  <c:v>50000</c:v>
                </c:pt>
                <c:pt idx="3">
                  <c:v>50000</c:v>
                </c:pt>
                <c:pt idx="4">
                  <c:v>50000</c:v>
                </c:pt>
                <c:pt idx="5">
                  <c:v>50000</c:v>
                </c:pt>
                <c:pt idx="6">
                  <c:v>50000</c:v>
                </c:pt>
                <c:pt idx="7">
                  <c:v>50000</c:v>
                </c:pt>
                <c:pt idx="8">
                  <c:v>50000</c:v>
                </c:pt>
                <c:pt idx="9">
                  <c:v>50000</c:v>
                </c:pt>
                <c:pt idx="10">
                  <c:v>50000</c:v>
                </c:pt>
                <c:pt idx="11">
                  <c:v>50000</c:v>
                </c:pt>
                <c:pt idx="12">
                  <c:v>50000</c:v>
                </c:pt>
                <c:pt idx="13">
                  <c:v>50000</c:v>
                </c:pt>
                <c:pt idx="14">
                  <c:v>50000</c:v>
                </c:pt>
                <c:pt idx="15">
                  <c:v>50000</c:v>
                </c:pt>
                <c:pt idx="16">
                  <c:v>50000</c:v>
                </c:pt>
                <c:pt idx="17">
                  <c:v>50000</c:v>
                </c:pt>
                <c:pt idx="18">
                  <c:v>50000</c:v>
                </c:pt>
                <c:pt idx="19">
                  <c:v>50000</c:v>
                </c:pt>
                <c:pt idx="20">
                  <c:v>50000</c:v>
                </c:pt>
                <c:pt idx="21">
                  <c:v>50000</c:v>
                </c:pt>
                <c:pt idx="22">
                  <c:v>50000</c:v>
                </c:pt>
                <c:pt idx="23">
                  <c:v>50000</c:v>
                </c:pt>
                <c:pt idx="24" formatCode="_(* #,##0_);_(* \(#,##0\);_(* &quot;-&quot;??_);_(@_)">
                  <c:v>50000</c:v>
                </c:pt>
                <c:pt idx="25" formatCode="_(* #,##0_);_(* \(#,##0\);_(* &quot;-&quot;??_);_(@_)">
                  <c:v>50000</c:v>
                </c:pt>
                <c:pt idx="26" formatCode="_(* #,##0_);_(* \(#,##0\);_(* &quot;-&quot;??_);_(@_)">
                  <c:v>50000</c:v>
                </c:pt>
                <c:pt idx="27" formatCode="_(* #,##0_);_(* \(#,##0\);_(* &quot;-&quot;??_);_(@_)">
                  <c:v>50000</c:v>
                </c:pt>
                <c:pt idx="28" formatCode="_(* #,##0_);_(* \(#,##0\);_(* &quot;-&quot;??_);_(@_)">
                  <c:v>50000</c:v>
                </c:pt>
                <c:pt idx="29" formatCode="_(* #,##0_);_(* \(#,##0\);_(* &quot;-&quot;??_);_(@_)">
                  <c:v>50000</c:v>
                </c:pt>
                <c:pt idx="30" formatCode="_(* #,##0_);_(* \(#,##0\);_(* &quot;-&quot;??_);_(@_)">
                  <c:v>50000</c:v>
                </c:pt>
                <c:pt idx="31" formatCode="_(* #,##0_);_(* \(#,##0\);_(* &quot;-&quot;??_);_(@_)">
                  <c:v>50000</c:v>
                </c:pt>
                <c:pt idx="32" formatCode="_(* #,##0_);_(* \(#,##0\);_(* &quot;-&quot;??_);_(@_)">
                  <c:v>50000</c:v>
                </c:pt>
                <c:pt idx="33" formatCode="_(* #,##0_);_(* \(#,##0\);_(* &quot;-&quot;??_);_(@_)">
                  <c:v>50000</c:v>
                </c:pt>
                <c:pt idx="34" formatCode="_(* #,##0_);_(* \(#,##0\);_(* &quot;-&quot;??_);_(@_)">
                  <c:v>50000</c:v>
                </c:pt>
                <c:pt idx="35" formatCode="_(* #,##0_);_(* \(#,##0\);_(* &quot;-&quot;??_);_(@_)">
                  <c:v>50000</c:v>
                </c:pt>
                <c:pt idx="36" formatCode="_(* #,##0_);_(* \(#,##0\);_(* &quot;-&quot;??_);_(@_)">
                  <c:v>50000</c:v>
                </c:pt>
                <c:pt idx="37" formatCode="_(* #,##0_);_(* \(#,##0\);_(* &quot;-&quot;??_);_(@_)">
                  <c:v>50000</c:v>
                </c:pt>
                <c:pt idx="38" formatCode="_(* #,##0_);_(* \(#,##0\);_(* &quot;-&quot;??_);_(@_)">
                  <c:v>50000</c:v>
                </c:pt>
                <c:pt idx="39" formatCode="_(* #,##0_);_(* \(#,##0\);_(* &quot;-&quot;??_);_(@_)">
                  <c:v>50000</c:v>
                </c:pt>
                <c:pt idx="40" formatCode="_(* #,##0_);_(* \(#,##0\);_(* &quot;-&quot;??_);_(@_)">
                  <c:v>50000</c:v>
                </c:pt>
                <c:pt idx="41" formatCode="_(* #,##0_);_(* \(#,##0\);_(* &quot;-&quot;??_);_(@_)">
                  <c:v>50000</c:v>
                </c:pt>
                <c:pt idx="42" formatCode="_(* #,##0_);_(* \(#,##0\);_(* &quot;-&quot;??_);_(@_)">
                  <c:v>50000</c:v>
                </c:pt>
                <c:pt idx="43" formatCode="_(* #,##0_);_(* \(#,##0\);_(* &quot;-&quot;??_);_(@_)">
                  <c:v>50000</c:v>
                </c:pt>
                <c:pt idx="44" formatCode="_(* #,##0_);_(* \(#,##0\);_(* &quot;-&quot;??_);_(@_)">
                  <c:v>50000</c:v>
                </c:pt>
                <c:pt idx="45" formatCode="_(* #,##0_);_(* \(#,##0\);_(* &quot;-&quot;??_);_(@_)">
                  <c:v>50000</c:v>
                </c:pt>
                <c:pt idx="46" formatCode="_(* #,##0_);_(* \(#,##0\);_(* &quot;-&quot;??_);_(@_)">
                  <c:v>50000</c:v>
                </c:pt>
                <c:pt idx="47" formatCode="_(* #,##0_);_(* \(#,##0\);_(* &quot;-&quot;??_);_(@_)">
                  <c:v>50000</c:v>
                </c:pt>
                <c:pt idx="48" formatCode="_(* #,##0_);_(* \(#,##0\);_(* &quot;-&quot;??_);_(@_)">
                  <c:v>50000</c:v>
                </c:pt>
                <c:pt idx="49" formatCode="_(* #,##0_);_(* \(#,##0\);_(* &quot;-&quot;??_);_(@_)">
                  <c:v>50000</c:v>
                </c:pt>
                <c:pt idx="50" formatCode="_(* #,##0_);_(* \(#,##0\);_(* &quot;-&quot;??_);_(@_)">
                  <c:v>50000</c:v>
                </c:pt>
                <c:pt idx="51" formatCode="_(* #,##0_);_(* \(#,##0\);_(* &quot;-&quot;??_);_(@_)">
                  <c:v>50000</c:v>
                </c:pt>
                <c:pt idx="52" formatCode="_(* #,##0_);_(* \(#,##0\);_(* &quot;-&quot;??_);_(@_)">
                  <c:v>50000</c:v>
                </c:pt>
                <c:pt idx="53" formatCode="_(* #,##0_);_(* \(#,##0\);_(* &quot;-&quot;??_);_(@_)">
                  <c:v>50000</c:v>
                </c:pt>
                <c:pt idx="54" formatCode="_(* #,##0_);_(* \(#,##0\);_(* &quot;-&quot;??_);_(@_)">
                  <c:v>50000</c:v>
                </c:pt>
                <c:pt idx="55" formatCode="_(* #,##0_);_(* \(#,##0\);_(* &quot;-&quot;??_);_(@_)">
                  <c:v>50000</c:v>
                </c:pt>
                <c:pt idx="56" formatCode="_(* #,##0_);_(* \(#,##0\);_(* &quot;-&quot;??_);_(@_)">
                  <c:v>50000</c:v>
                </c:pt>
                <c:pt idx="57" formatCode="_(* #,##0_);_(* \(#,##0\);_(* &quot;-&quot;??_);_(@_)">
                  <c:v>50000</c:v>
                </c:pt>
                <c:pt idx="58" formatCode="_(* #,##0_);_(* \(#,##0\);_(* &quot;-&quot;??_);_(@_)">
                  <c:v>50000</c:v>
                </c:pt>
                <c:pt idx="59" formatCode="_(* #,##0_);_(* \(#,##0\);_(* &quot;-&quot;??_);_(@_)">
                  <c:v>50000</c:v>
                </c:pt>
                <c:pt idx="60" formatCode="_(* #,##0_);_(* \(#,##0\);_(* &quot;-&quot;??_);_(@_)">
                  <c:v>50000</c:v>
                </c:pt>
                <c:pt idx="61" formatCode="_(* #,##0_);_(* \(#,##0\);_(* &quot;-&quot;??_);_(@_)">
                  <c:v>50000</c:v>
                </c:pt>
                <c:pt idx="62" formatCode="_(* #,##0_);_(* \(#,##0\);_(* &quot;-&quot;??_);_(@_)">
                  <c:v>50000</c:v>
                </c:pt>
                <c:pt idx="63" formatCode="_(* #,##0_);_(* \(#,##0\);_(* &quot;-&quot;??_);_(@_)">
                  <c:v>50000</c:v>
                </c:pt>
                <c:pt idx="64" formatCode="_(* #,##0_);_(* \(#,##0\);_(* &quot;-&quot;??_);_(@_)">
                  <c:v>50000</c:v>
                </c:pt>
                <c:pt idx="65" formatCode="_(* #,##0_);_(* \(#,##0\);_(* &quot;-&quot;??_);_(@_)">
                  <c:v>50000</c:v>
                </c:pt>
                <c:pt idx="66" formatCode="_(* #,##0_);_(* \(#,##0\);_(* &quot;-&quot;??_);_(@_)">
                  <c:v>50000</c:v>
                </c:pt>
                <c:pt idx="67" formatCode="_(* #,##0_);_(* \(#,##0\);_(* &quot;-&quot;??_);_(@_)">
                  <c:v>50000</c:v>
                </c:pt>
                <c:pt idx="68" formatCode="_(* #,##0_);_(* \(#,##0\);_(* &quot;-&quot;??_);_(@_)">
                  <c:v>50000</c:v>
                </c:pt>
                <c:pt idx="69" formatCode="_(* #,##0_);_(* \(#,##0\);_(* &quot;-&quot;??_);_(@_)">
                  <c:v>50000</c:v>
                </c:pt>
                <c:pt idx="70" formatCode="_(* #,##0_);_(* \(#,##0\);_(* &quot;-&quot;??_);_(@_)">
                  <c:v>50000</c:v>
                </c:pt>
                <c:pt idx="71" formatCode="_(* #,##0_);_(* \(#,##0\);_(* &quot;-&quot;??_);_(@_)">
                  <c:v>50000</c:v>
                </c:pt>
                <c:pt idx="72" formatCode="_(* #,##0_);_(* \(#,##0\);_(* &quot;-&quot;??_);_(@_)">
                  <c:v>50000</c:v>
                </c:pt>
                <c:pt idx="73" formatCode="_(* #,##0_);_(* \(#,##0\);_(* &quot;-&quot;??_);_(@_)">
                  <c:v>50000</c:v>
                </c:pt>
                <c:pt idx="74" formatCode="_(* #,##0_);_(* \(#,##0\);_(* &quot;-&quot;??_);_(@_)">
                  <c:v>50000</c:v>
                </c:pt>
                <c:pt idx="75" formatCode="_(* #,##0_);_(* \(#,##0\);_(* &quot;-&quot;??_);_(@_)">
                  <c:v>50000</c:v>
                </c:pt>
                <c:pt idx="76" formatCode="_(* #,##0_);_(* \(#,##0\);_(* &quot;-&quot;??_);_(@_)">
                  <c:v>50000</c:v>
                </c:pt>
                <c:pt idx="77" formatCode="_(* #,##0_);_(* \(#,##0\);_(* &quot;-&quot;??_);_(@_)">
                  <c:v>50000</c:v>
                </c:pt>
                <c:pt idx="78" formatCode="_(* #,##0_);_(* \(#,##0\);_(* &quot;-&quot;??_);_(@_)">
                  <c:v>50000</c:v>
                </c:pt>
                <c:pt idx="79" formatCode="_(* #,##0_);_(* \(#,##0\);_(* &quot;-&quot;??_);_(@_)">
                  <c:v>50030</c:v>
                </c:pt>
                <c:pt idx="80" formatCode="_(* #,##0_);_(* \(#,##0\);_(* &quot;-&quot;??_);_(@_)">
                  <c:v>55030</c:v>
                </c:pt>
                <c:pt idx="81" formatCode="_(* #,##0_);_(* \(#,##0\);_(* &quot;-&quot;??_);_(@_)">
                  <c:v>65035.4</c:v>
                </c:pt>
                <c:pt idx="82" formatCode="_(* #,##0_);_(* \(#,##0\);_(* &quot;-&quot;??_);_(@_)">
                  <c:v>65020.9</c:v>
                </c:pt>
                <c:pt idx="83" formatCode="_(* #,##0_);_(* \(#,##0\);_(* &quot;-&quot;??_);_(@_)">
                  <c:v>65020.9</c:v>
                </c:pt>
                <c:pt idx="84" formatCode="_(* #,##0_);_(* \(#,##0\);_(* &quot;-&quot;??_);_(@_)">
                  <c:v>65000.9</c:v>
                </c:pt>
                <c:pt idx="85" formatCode="_(* #,##0_);_(* \(#,##0\);_(* &quot;-&quot;??_);_(@_)">
                  <c:v>65000.9</c:v>
                </c:pt>
                <c:pt idx="86" formatCode="_(* #,##0_);_(* \(#,##0\);_(* &quot;-&quot;??_);_(@_)">
                  <c:v>64980.9</c:v>
                </c:pt>
                <c:pt idx="87" formatCode="_(* #,##0_);_(* \(#,##0\);_(* &quot;-&quot;??_);_(@_)">
                  <c:v>64980.9</c:v>
                </c:pt>
                <c:pt idx="88" formatCode="_(* #,##0_);_(* \(#,##0\);_(* &quot;-&quot;??_);_(@_)">
                  <c:v>110211.1</c:v>
                </c:pt>
                <c:pt idx="89" formatCode="_(* #,##0_);_(* \(#,##0\);_(* &quot;-&quot;??_);_(@_)">
                  <c:v>60062.74</c:v>
                </c:pt>
                <c:pt idx="90" formatCode="_(* #,##0_);_(* \(#,##0\);_(* &quot;-&quot;??_);_(@_)">
                  <c:v>60040.92</c:v>
                </c:pt>
                <c:pt idx="91" formatCode="_(* #,##0_);_(* \(#,##0\);_(* &quot;-&quot;??_);_(@_)">
                  <c:v>60062</c:v>
                </c:pt>
                <c:pt idx="92" formatCode="_(* #,##0_);_(* \(#,##0\);_(* &quot;-&quot;??_);_(@_)">
                  <c:v>63703.08</c:v>
                </c:pt>
                <c:pt idx="93" formatCode="_(* #,##0_);_(* \(#,##0\);_(* &quot;-&quot;??_);_(@_)">
                  <c:v>64621.38</c:v>
                </c:pt>
                <c:pt idx="94" formatCode="_(* #,##0_);_(* \(#,##0\);_(* &quot;-&quot;??_);_(@_)">
                  <c:v>64652.18</c:v>
                </c:pt>
                <c:pt idx="95" formatCode="_(* #,##0_);_(* \(#,##0\);_(* &quot;-&quot;??_);_(@_)">
                  <c:v>250780.23</c:v>
                </c:pt>
              </c:numCache>
            </c:numRef>
          </c:val>
          <c:smooth val="0"/>
        </c:ser>
        <c:ser>
          <c:idx val="4"/>
          <c:order val="3"/>
          <c:tx>
            <c:strRef>
              <c:f>'Due to IB and Affiliates'!$B$7</c:f>
              <c:strCache>
                <c:ptCount val="1"/>
                <c:pt idx="0">
                  <c:v>DUE TO AFFILIATE DDA NUS</c:v>
                </c:pt>
              </c:strCache>
            </c:strRef>
          </c:tx>
          <c:spPr>
            <a:ln w="28575" cap="rnd">
              <a:solidFill>
                <a:schemeClr val="accent5"/>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Affiliates'!$C$7:$CT$7</c:f>
              <c:numCache>
                <c:formatCode>General</c:formatCode>
                <c:ptCount val="96"/>
                <c:pt idx="0">
                  <c:v>434758</c:v>
                </c:pt>
                <c:pt idx="1">
                  <c:v>649262</c:v>
                </c:pt>
                <c:pt idx="2">
                  <c:v>644292</c:v>
                </c:pt>
                <c:pt idx="3">
                  <c:v>540959</c:v>
                </c:pt>
                <c:pt idx="4">
                  <c:v>598544</c:v>
                </c:pt>
                <c:pt idx="5">
                  <c:v>691357</c:v>
                </c:pt>
                <c:pt idx="6">
                  <c:v>566707</c:v>
                </c:pt>
                <c:pt idx="7">
                  <c:v>548526</c:v>
                </c:pt>
                <c:pt idx="8">
                  <c:v>584987</c:v>
                </c:pt>
                <c:pt idx="9">
                  <c:v>670945</c:v>
                </c:pt>
                <c:pt idx="10">
                  <c:v>484071</c:v>
                </c:pt>
                <c:pt idx="11">
                  <c:v>684838</c:v>
                </c:pt>
                <c:pt idx="12">
                  <c:v>537614</c:v>
                </c:pt>
                <c:pt idx="13">
                  <c:v>599894</c:v>
                </c:pt>
                <c:pt idx="14">
                  <c:v>3281751</c:v>
                </c:pt>
                <c:pt idx="15">
                  <c:v>5738203</c:v>
                </c:pt>
                <c:pt idx="16">
                  <c:v>5496909</c:v>
                </c:pt>
                <c:pt idx="17">
                  <c:v>2098371</c:v>
                </c:pt>
                <c:pt idx="18">
                  <c:v>4047243</c:v>
                </c:pt>
                <c:pt idx="19">
                  <c:v>10166845</c:v>
                </c:pt>
                <c:pt idx="20">
                  <c:v>41268637</c:v>
                </c:pt>
                <c:pt idx="21">
                  <c:v>27616885</c:v>
                </c:pt>
                <c:pt idx="22">
                  <c:v>3949470</c:v>
                </c:pt>
                <c:pt idx="23">
                  <c:v>5741803</c:v>
                </c:pt>
                <c:pt idx="24" formatCode="_(* #,##0_);_(* \(#,##0\);_(* &quot;-&quot;??_);_(@_)">
                  <c:v>7618091.4900000002</c:v>
                </c:pt>
                <c:pt idx="25" formatCode="_(* #,##0_);_(* \(#,##0\);_(* &quot;-&quot;??_);_(@_)">
                  <c:v>4800834.62</c:v>
                </c:pt>
                <c:pt idx="26" formatCode="_(* #,##0_);_(* \(#,##0\);_(* &quot;-&quot;??_);_(@_)">
                  <c:v>1098906.1000000001</c:v>
                </c:pt>
                <c:pt idx="27" formatCode="_(* #,##0_);_(* \(#,##0\);_(* &quot;-&quot;??_);_(@_)">
                  <c:v>12473384.289999999</c:v>
                </c:pt>
                <c:pt idx="28" formatCode="_(* #,##0_);_(* \(#,##0\);_(* &quot;-&quot;??_);_(@_)">
                  <c:v>5393137.7000000002</c:v>
                </c:pt>
                <c:pt idx="29" formatCode="_(* #,##0_);_(* \(#,##0\);_(* &quot;-&quot;??_);_(@_)">
                  <c:v>7723310.5199999996</c:v>
                </c:pt>
                <c:pt idx="30" formatCode="_(* #,##0_);_(* \(#,##0\);_(* &quot;-&quot;??_);_(@_)">
                  <c:v>5805178.7199999997</c:v>
                </c:pt>
                <c:pt idx="31" formatCode="_(* #,##0_);_(* \(#,##0\);_(* &quot;-&quot;??_);_(@_)">
                  <c:v>3981130.47</c:v>
                </c:pt>
                <c:pt idx="32" formatCode="_(* #,##0_);_(* \(#,##0\);_(* &quot;-&quot;??_);_(@_)">
                  <c:v>11286123.880000001</c:v>
                </c:pt>
                <c:pt idx="33" formatCode="_(* #,##0_);_(* \(#,##0\);_(* &quot;-&quot;??_);_(@_)">
                  <c:v>6194590.5099999998</c:v>
                </c:pt>
                <c:pt idx="34" formatCode="_(* #,##0_);_(* \(#,##0\);_(* &quot;-&quot;??_);_(@_)">
                  <c:v>3556221.33</c:v>
                </c:pt>
                <c:pt idx="35" formatCode="_(* #,##0_);_(* \(#,##0\);_(* &quot;-&quot;??_);_(@_)">
                  <c:v>11098001.609999999</c:v>
                </c:pt>
                <c:pt idx="36" formatCode="_(* #,##0_);_(* \(#,##0\);_(* &quot;-&quot;??_);_(@_)">
                  <c:v>10128220.15</c:v>
                </c:pt>
                <c:pt idx="37" formatCode="_(* #,##0_);_(* \(#,##0\);_(* &quot;-&quot;??_);_(@_)">
                  <c:v>14535890.960000001</c:v>
                </c:pt>
                <c:pt idx="38" formatCode="_(* #,##0_);_(* \(#,##0\);_(* &quot;-&quot;??_);_(@_)">
                  <c:v>6100026.1799999997</c:v>
                </c:pt>
                <c:pt idx="39" formatCode="_(* #,##0_);_(* \(#,##0\);_(* &quot;-&quot;??_);_(@_)">
                  <c:v>10701122.43</c:v>
                </c:pt>
                <c:pt idx="40" formatCode="_(* #,##0_);_(* \(#,##0\);_(* &quot;-&quot;??_);_(@_)">
                  <c:v>131149419.31</c:v>
                </c:pt>
                <c:pt idx="41" formatCode="_(* #,##0_);_(* \(#,##0\);_(* &quot;-&quot;??_);_(@_)">
                  <c:v>11655193.859999999</c:v>
                </c:pt>
                <c:pt idx="42" formatCode="_(* #,##0_);_(* \(#,##0\);_(* &quot;-&quot;??_);_(@_)">
                  <c:v>106390416.52</c:v>
                </c:pt>
                <c:pt idx="43" formatCode="_(* #,##0_);_(* \(#,##0\);_(* &quot;-&quot;??_);_(@_)">
                  <c:v>4993461.37</c:v>
                </c:pt>
                <c:pt idx="44" formatCode="_(* #,##0_);_(* \(#,##0\);_(* &quot;-&quot;??_);_(@_)">
                  <c:v>114996676.58</c:v>
                </c:pt>
                <c:pt idx="45" formatCode="_(* #,##0_);_(* \(#,##0\);_(* &quot;-&quot;??_);_(@_)">
                  <c:v>12831249.5</c:v>
                </c:pt>
                <c:pt idx="46" formatCode="_(* #,##0_);_(* \(#,##0\);_(* &quot;-&quot;??_);_(@_)">
                  <c:v>12202426.99</c:v>
                </c:pt>
                <c:pt idx="47" formatCode="_(* #,##0_);_(* \(#,##0\);_(* &quot;-&quot;??_);_(@_)">
                  <c:v>79525360.760000005</c:v>
                </c:pt>
                <c:pt idx="48" formatCode="_(* #,##0_);_(* \(#,##0\);_(* &quot;-&quot;??_);_(@_)">
                  <c:v>3565066.9</c:v>
                </c:pt>
                <c:pt idx="49" formatCode="_(* #,##0_);_(* \(#,##0\);_(* &quot;-&quot;??_);_(@_)">
                  <c:v>4864373.6399999997</c:v>
                </c:pt>
                <c:pt idx="50" formatCode="_(* #,##0_);_(* \(#,##0\);_(* &quot;-&quot;??_);_(@_)">
                  <c:v>10782641.32</c:v>
                </c:pt>
                <c:pt idx="51" formatCode="_(* #,##0_);_(* \(#,##0\);_(* &quot;-&quot;??_);_(@_)">
                  <c:v>6748462.7999999998</c:v>
                </c:pt>
                <c:pt idx="52" formatCode="_(* #,##0_);_(* \(#,##0\);_(* &quot;-&quot;??_);_(@_)">
                  <c:v>2924328.32</c:v>
                </c:pt>
                <c:pt idx="53" formatCode="_(* #,##0_);_(* \(#,##0\);_(* &quot;-&quot;??_);_(@_)">
                  <c:v>4397229.5199999996</c:v>
                </c:pt>
                <c:pt idx="54" formatCode="_(* #,##0_);_(* \(#,##0\);_(* &quot;-&quot;??_);_(@_)">
                  <c:v>15655517.710000001</c:v>
                </c:pt>
                <c:pt idx="55" formatCode="_(* #,##0_);_(* \(#,##0\);_(* &quot;-&quot;??_);_(@_)">
                  <c:v>8812181.5</c:v>
                </c:pt>
                <c:pt idx="56" formatCode="_(* #,##0_);_(* \(#,##0\);_(* &quot;-&quot;??_);_(@_)">
                  <c:v>16128525.310000001</c:v>
                </c:pt>
                <c:pt idx="57" formatCode="_(* #,##0_);_(* \(#,##0\);_(* &quot;-&quot;??_);_(@_)">
                  <c:v>18871007.190000001</c:v>
                </c:pt>
                <c:pt idx="58" formatCode="_(* #,##0_);_(* \(#,##0\);_(* &quot;-&quot;??_);_(@_)">
                  <c:v>36937978.880000003</c:v>
                </c:pt>
                <c:pt idx="59" formatCode="_(* #,##0_);_(* \(#,##0\);_(* &quot;-&quot;??_);_(@_)">
                  <c:v>49020119.490000002</c:v>
                </c:pt>
                <c:pt idx="60" formatCode="_(* #,##0_);_(* \(#,##0\);_(* &quot;-&quot;??_);_(@_)">
                  <c:v>21904064.300000001</c:v>
                </c:pt>
                <c:pt idx="61" formatCode="_(* #,##0_);_(* \(#,##0\);_(* &quot;-&quot;??_);_(@_)">
                  <c:v>1513433.01</c:v>
                </c:pt>
                <c:pt idx="62" formatCode="_(* #,##0_);_(* \(#,##0\);_(* &quot;-&quot;??_);_(@_)">
                  <c:v>12050786.32</c:v>
                </c:pt>
                <c:pt idx="63" formatCode="_(* #,##0_);_(* \(#,##0\);_(* &quot;-&quot;??_);_(@_)">
                  <c:v>51158632.710000001</c:v>
                </c:pt>
                <c:pt idx="64" formatCode="_(* #,##0_);_(* \(#,##0\);_(* &quot;-&quot;??_);_(@_)">
                  <c:v>26942353.77</c:v>
                </c:pt>
                <c:pt idx="65" formatCode="_(* #,##0_);_(* \(#,##0\);_(* &quot;-&quot;??_);_(@_)">
                  <c:v>8246059.8300000001</c:v>
                </c:pt>
                <c:pt idx="66" formatCode="_(* #,##0_);_(* \(#,##0\);_(* &quot;-&quot;??_);_(@_)">
                  <c:v>4444512.6900000004</c:v>
                </c:pt>
                <c:pt idx="67" formatCode="_(* #,##0_);_(* \(#,##0\);_(* &quot;-&quot;??_);_(@_)">
                  <c:v>17435144.350000001</c:v>
                </c:pt>
                <c:pt idx="68" formatCode="_(* #,##0_);_(* \(#,##0\);_(* &quot;-&quot;??_);_(@_)">
                  <c:v>17724576.32</c:v>
                </c:pt>
                <c:pt idx="69" formatCode="_(* #,##0_);_(* \(#,##0\);_(* &quot;-&quot;??_);_(@_)">
                  <c:v>11892295.460000001</c:v>
                </c:pt>
                <c:pt idx="70" formatCode="_(* #,##0_);_(* \(#,##0\);_(* &quot;-&quot;??_);_(@_)">
                  <c:v>18147716.23</c:v>
                </c:pt>
                <c:pt idx="71" formatCode="_(* #,##0_);_(* \(#,##0\);_(* &quot;-&quot;??_);_(@_)">
                  <c:v>17015059.489999998</c:v>
                </c:pt>
                <c:pt idx="72" formatCode="_(* #,##0_);_(* \(#,##0\);_(* &quot;-&quot;??_);_(@_)">
                  <c:v>2145297.9300000002</c:v>
                </c:pt>
                <c:pt idx="73" formatCode="_(* #,##0_);_(* \(#,##0\);_(* &quot;-&quot;??_);_(@_)">
                  <c:v>1396770.19</c:v>
                </c:pt>
                <c:pt idx="74" formatCode="_(* #,##0_);_(* \(#,##0\);_(* &quot;-&quot;??_);_(@_)">
                  <c:v>1557279.22</c:v>
                </c:pt>
                <c:pt idx="75" formatCode="_(* #,##0_);_(* \(#,##0\);_(* &quot;-&quot;??_);_(@_)">
                  <c:v>61898939.640000001</c:v>
                </c:pt>
                <c:pt idx="76" formatCode="_(* #,##0_);_(* \(#,##0\);_(* &quot;-&quot;??_);_(@_)">
                  <c:v>8087075.7999999998</c:v>
                </c:pt>
                <c:pt idx="77" formatCode="_(* #,##0_);_(* \(#,##0\);_(* &quot;-&quot;??_);_(@_)">
                  <c:v>2789105.89</c:v>
                </c:pt>
                <c:pt idx="78" formatCode="_(* #,##0_);_(* \(#,##0\);_(* &quot;-&quot;??_);_(@_)">
                  <c:v>-1408478.91</c:v>
                </c:pt>
                <c:pt idx="79" formatCode="_(* #,##0_);_(* \(#,##0\);_(* &quot;-&quot;??_);_(@_)">
                  <c:v>22687196.75</c:v>
                </c:pt>
                <c:pt idx="80" formatCode="_(* #,##0_);_(* \(#,##0\);_(* &quot;-&quot;??_);_(@_)">
                  <c:v>3209299.05</c:v>
                </c:pt>
                <c:pt idx="81" formatCode="_(* #,##0_);_(* \(#,##0\);_(* &quot;-&quot;??_);_(@_)">
                  <c:v>1512695.77</c:v>
                </c:pt>
                <c:pt idx="82" formatCode="_(* #,##0_);_(* \(#,##0\);_(* &quot;-&quot;??_);_(@_)">
                  <c:v>22906548.190000001</c:v>
                </c:pt>
                <c:pt idx="83" formatCode="_(* #,##0_);_(* \(#,##0\);_(* &quot;-&quot;??_);_(@_)">
                  <c:v>1969956.91</c:v>
                </c:pt>
                <c:pt idx="84" formatCode="_(* #,##0_);_(* \(#,##0\);_(* &quot;-&quot;??_);_(@_)">
                  <c:v>1549055.13</c:v>
                </c:pt>
                <c:pt idx="85" formatCode="_(* #,##0_);_(* \(#,##0\);_(* &quot;-&quot;??_);_(@_)">
                  <c:v>1534832.19</c:v>
                </c:pt>
                <c:pt idx="86" formatCode="_(* #,##0_);_(* \(#,##0\);_(* &quot;-&quot;??_);_(@_)">
                  <c:v>23485605.57</c:v>
                </c:pt>
                <c:pt idx="87" formatCode="_(* #,##0_);_(* \(#,##0\);_(* &quot;-&quot;??_);_(@_)">
                  <c:v>15929037.26</c:v>
                </c:pt>
                <c:pt idx="88" formatCode="_(* #,##0_);_(* \(#,##0\);_(* &quot;-&quot;??_);_(@_)">
                  <c:v>16298684.66</c:v>
                </c:pt>
                <c:pt idx="89" formatCode="_(* #,##0_);_(* \(#,##0\);_(* &quot;-&quot;??_);_(@_)">
                  <c:v>2493311.12</c:v>
                </c:pt>
                <c:pt idx="90" formatCode="_(* #,##0_);_(* \(#,##0\);_(* &quot;-&quot;??_);_(@_)">
                  <c:v>22600373.329999998</c:v>
                </c:pt>
                <c:pt idx="91" formatCode="_(* #,##0_);_(* \(#,##0\);_(* &quot;-&quot;??_);_(@_)">
                  <c:v>14126762.41</c:v>
                </c:pt>
                <c:pt idx="92" formatCode="_(* #,##0_);_(* \(#,##0\);_(* &quot;-&quot;??_);_(@_)">
                  <c:v>10453425.82</c:v>
                </c:pt>
                <c:pt idx="93" formatCode="_(* #,##0_);_(* \(#,##0\);_(* &quot;-&quot;??_);_(@_)">
                  <c:v>27732506.84</c:v>
                </c:pt>
                <c:pt idx="94" formatCode="_(* #,##0_);_(* \(#,##0\);_(* &quot;-&quot;??_);_(@_)">
                  <c:v>5090513.82</c:v>
                </c:pt>
                <c:pt idx="95" formatCode="_(* #,##0_);_(* \(#,##0\);_(* &quot;-&quot;??_);_(@_)">
                  <c:v>119951.45</c:v>
                </c:pt>
              </c:numCache>
            </c:numRef>
          </c:val>
          <c:smooth val="0"/>
        </c:ser>
        <c:ser>
          <c:idx val="5"/>
          <c:order val="4"/>
          <c:tx>
            <c:strRef>
              <c:f>'Due to IB and Affiliates'!$B$8</c:f>
              <c:strCache>
                <c:ptCount val="1"/>
                <c:pt idx="0">
                  <c:v>DUE TO AFFILIATE INV US</c:v>
                </c:pt>
              </c:strCache>
            </c:strRef>
          </c:tx>
          <c:spPr>
            <a:ln w="28575" cap="rnd">
              <a:solidFill>
                <a:schemeClr val="accent6"/>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Affiliates'!$C$8:$CT$8</c:f>
              <c:numCache>
                <c:formatCode>General</c:formatCode>
                <c:ptCount val="96"/>
                <c:pt idx="0">
                  <c:v>179712</c:v>
                </c:pt>
                <c:pt idx="1">
                  <c:v>180050</c:v>
                </c:pt>
                <c:pt idx="2">
                  <c:v>190438</c:v>
                </c:pt>
                <c:pt idx="3">
                  <c:v>200893</c:v>
                </c:pt>
                <c:pt idx="4">
                  <c:v>201130</c:v>
                </c:pt>
                <c:pt idx="5">
                  <c:v>201364</c:v>
                </c:pt>
                <c:pt idx="6">
                  <c:v>101489</c:v>
                </c:pt>
                <c:pt idx="7">
                  <c:v>104972</c:v>
                </c:pt>
                <c:pt idx="8">
                  <c:v>105061</c:v>
                </c:pt>
                <c:pt idx="9">
                  <c:v>105062</c:v>
                </c:pt>
                <c:pt idx="10">
                  <c:v>105073</c:v>
                </c:pt>
                <c:pt idx="11">
                  <c:v>105100</c:v>
                </c:pt>
                <c:pt idx="12">
                  <c:v>105108</c:v>
                </c:pt>
                <c:pt idx="13">
                  <c:v>105115</c:v>
                </c:pt>
                <c:pt idx="14">
                  <c:v>105124</c:v>
                </c:pt>
                <c:pt idx="15">
                  <c:v>105133</c:v>
                </c:pt>
                <c:pt idx="16">
                  <c:v>105146</c:v>
                </c:pt>
                <c:pt idx="17">
                  <c:v>105163</c:v>
                </c:pt>
                <c:pt idx="18">
                  <c:v>105174</c:v>
                </c:pt>
                <c:pt idx="19">
                  <c:v>105184</c:v>
                </c:pt>
                <c:pt idx="20">
                  <c:v>105193</c:v>
                </c:pt>
                <c:pt idx="21">
                  <c:v>105203</c:v>
                </c:pt>
                <c:pt idx="22">
                  <c:v>105873</c:v>
                </c:pt>
                <c:pt idx="23">
                  <c:v>105883</c:v>
                </c:pt>
                <c:pt idx="24" formatCode="_(* #,##0_);_(* \(#,##0\);_(* &quot;-&quot;??_);_(@_)">
                  <c:v>105892.73</c:v>
                </c:pt>
                <c:pt idx="25" formatCode="_(* #,##0_);_(* \(#,##0\);_(* &quot;-&quot;??_);_(@_)">
                  <c:v>105901.73</c:v>
                </c:pt>
                <c:pt idx="26" formatCode="_(* #,##0_);_(* \(#,##0\);_(* &quot;-&quot;??_);_(@_)">
                  <c:v>105911.69</c:v>
                </c:pt>
                <c:pt idx="27" formatCode="_(* #,##0_);_(* \(#,##0\);_(* &quot;-&quot;??_);_(@_)">
                  <c:v>105921.33</c:v>
                </c:pt>
                <c:pt idx="28" formatCode="_(* #,##0_);_(* \(#,##0\);_(* &quot;-&quot;??_);_(@_)">
                  <c:v>105931.31</c:v>
                </c:pt>
                <c:pt idx="29" formatCode="_(* #,##0_);_(* \(#,##0\);_(* &quot;-&quot;??_);_(@_)">
                  <c:v>105940.95</c:v>
                </c:pt>
                <c:pt idx="30" formatCode="_(* #,##0_);_(* \(#,##0\);_(* &quot;-&quot;??_);_(@_)">
                  <c:v>105950.92</c:v>
                </c:pt>
                <c:pt idx="31" formatCode="_(* #,##0_);_(* \(#,##0\);_(* &quot;-&quot;??_);_(@_)">
                  <c:v>105960.88</c:v>
                </c:pt>
                <c:pt idx="32" formatCode="_(* #,##0_);_(* \(#,##0\);_(* &quot;-&quot;??_);_(@_)">
                  <c:v>105970.53</c:v>
                </c:pt>
                <c:pt idx="33" formatCode="_(* #,##0_);_(* \(#,##0\);_(* &quot;-&quot;??_);_(@_)">
                  <c:v>105980.51</c:v>
                </c:pt>
                <c:pt idx="34" formatCode="_(* #,##0_);_(* \(#,##0\);_(* &quot;-&quot;??_);_(@_)">
                  <c:v>105990.17</c:v>
                </c:pt>
                <c:pt idx="35" formatCode="_(* #,##0_);_(* \(#,##0\);_(* &quot;-&quot;??_);_(@_)">
                  <c:v>106000.13</c:v>
                </c:pt>
                <c:pt idx="36" formatCode="_(* #,##0_);_(* \(#,##0\);_(* &quot;-&quot;??_);_(@_)">
                  <c:v>106010.11</c:v>
                </c:pt>
                <c:pt idx="37" formatCode="_(* #,##0_);_(* \(#,##0\);_(* &quot;-&quot;??_);_(@_)">
                  <c:v>106019.12</c:v>
                </c:pt>
                <c:pt idx="38" formatCode="_(* #,##0_);_(* \(#,##0\);_(* &quot;-&quot;??_);_(@_)">
                  <c:v>196574.82</c:v>
                </c:pt>
                <c:pt idx="39" formatCode="_(* #,##0_);_(* \(#,##0\);_(* &quot;-&quot;??_);_(@_)">
                  <c:v>196592.83</c:v>
                </c:pt>
                <c:pt idx="40" formatCode="_(* #,##0_);_(* \(#,##0\);_(* &quot;-&quot;??_);_(@_)">
                  <c:v>196611.45</c:v>
                </c:pt>
                <c:pt idx="41" formatCode="_(* #,##0_);_(* \(#,##0\);_(* &quot;-&quot;??_);_(@_)">
                  <c:v>128623.65</c:v>
                </c:pt>
                <c:pt idx="42" formatCode="_(* #,##0_);_(* \(#,##0\);_(* &quot;-&quot;??_);_(@_)">
                  <c:v>128635.83</c:v>
                </c:pt>
                <c:pt idx="43" formatCode="_(* #,##0_);_(* \(#,##0\);_(* &quot;-&quot;??_);_(@_)">
                  <c:v>95486.01</c:v>
                </c:pt>
                <c:pt idx="44" formatCode="_(* #,##0_);_(* \(#,##0\);_(* &quot;-&quot;??_);_(@_)">
                  <c:v>95494.76</c:v>
                </c:pt>
                <c:pt idx="45" formatCode="_(* #,##0_);_(* \(#,##0\);_(* &quot;-&quot;??_);_(@_)">
                  <c:v>95503.8</c:v>
                </c:pt>
                <c:pt idx="46" formatCode="_(* #,##0_);_(* \(#,##0\);_(* &quot;-&quot;??_);_(@_)">
                  <c:v>75528.69</c:v>
                </c:pt>
                <c:pt idx="47" formatCode="_(* #,##0_);_(* \(#,##0\);_(* &quot;-&quot;??_);_(@_)">
                  <c:v>75535.839999999997</c:v>
                </c:pt>
                <c:pt idx="48" formatCode="_(* #,##0_);_(* \(#,##0\);_(* &quot;-&quot;??_);_(@_)">
                  <c:v>75542.990000000005</c:v>
                </c:pt>
                <c:pt idx="49" formatCode="_(* #,##0_);_(* \(#,##0\);_(* &quot;-&quot;??_);_(@_)">
                  <c:v>75549.679999999993</c:v>
                </c:pt>
                <c:pt idx="50" formatCode="_(* #,##0_);_(* \(#,##0\);_(* &quot;-&quot;??_);_(@_)">
                  <c:v>175561.73</c:v>
                </c:pt>
                <c:pt idx="51" formatCode="_(* #,##0_);_(* \(#,##0\);_(* &quot;-&quot;??_);_(@_)">
                  <c:v>175577.82</c:v>
                </c:pt>
                <c:pt idx="52" formatCode="_(* #,##0_);_(* \(#,##0\);_(* &quot;-&quot;??_);_(@_)">
                  <c:v>202400.66</c:v>
                </c:pt>
                <c:pt idx="53" formatCode="_(* #,##0_);_(* \(#,##0\);_(* &quot;-&quot;??_);_(@_)">
                  <c:v>276261.62</c:v>
                </c:pt>
                <c:pt idx="54" formatCode="_(* #,##0_);_(* \(#,##0\);_(* &quot;-&quot;??_);_(@_)">
                  <c:v>44335.23</c:v>
                </c:pt>
                <c:pt idx="55" formatCode="_(* #,##0_);_(* \(#,##0\);_(* &quot;-&quot;??_);_(@_)">
                  <c:v>44339.43</c:v>
                </c:pt>
                <c:pt idx="56" formatCode="_(* #,##0_);_(* \(#,##0\);_(* &quot;-&quot;??_);_(@_)">
                  <c:v>54222.63</c:v>
                </c:pt>
                <c:pt idx="57" formatCode="_(* #,##0_);_(* \(#,##0\);_(* &quot;-&quot;??_);_(@_)">
                  <c:v>54227.77</c:v>
                </c:pt>
                <c:pt idx="58" formatCode="_(* #,##0_);_(* \(#,##0\);_(* &quot;-&quot;??_);_(@_)">
                  <c:v>264184.62</c:v>
                </c:pt>
                <c:pt idx="59" formatCode="_(* #,##0_);_(* \(#,##0\);_(* &quot;-&quot;??_);_(@_)">
                  <c:v>264209.64</c:v>
                </c:pt>
                <c:pt idx="60" formatCode="_(* #,##0_);_(* \(#,##0\);_(* &quot;-&quot;??_);_(@_)">
                  <c:v>264234.65999999997</c:v>
                </c:pt>
                <c:pt idx="61" formatCode="_(* #,##0_);_(* \(#,##0\);_(* &quot;-&quot;??_);_(@_)">
                  <c:v>302756.95</c:v>
                </c:pt>
                <c:pt idx="62" formatCode="_(* #,##0_);_(* \(#,##0\);_(* &quot;-&quot;??_);_(@_)">
                  <c:v>391459.35</c:v>
                </c:pt>
                <c:pt idx="63" formatCode="_(* #,##0_);_(* \(#,##0\);_(* &quot;-&quot;??_);_(@_)">
                  <c:v>391495.22</c:v>
                </c:pt>
                <c:pt idx="64" formatCode="_(* #,##0_);_(* \(#,##0\);_(* &quot;-&quot;??_);_(@_)">
                  <c:v>120165.25</c:v>
                </c:pt>
                <c:pt idx="65" formatCode="_(* #,##0_);_(* \(#,##0\);_(* &quot;-&quot;??_);_(@_)">
                  <c:v>120176.26</c:v>
                </c:pt>
                <c:pt idx="66" formatCode="_(* #,##0_);_(* \(#,##0\);_(* &quot;-&quot;??_);_(@_)">
                  <c:v>120187.64</c:v>
                </c:pt>
                <c:pt idx="67" formatCode="_(* #,##0_);_(* \(#,##0\);_(* &quot;-&quot;??_);_(@_)">
                  <c:v>120199.02</c:v>
                </c:pt>
                <c:pt idx="68" formatCode="_(* #,##0_);_(* \(#,##0\);_(* &quot;-&quot;??_);_(@_)">
                  <c:v>120210.11</c:v>
                </c:pt>
                <c:pt idx="69" formatCode="_(* #,##0_);_(* \(#,##0\);_(* &quot;-&quot;??_);_(@_)">
                  <c:v>120221.49</c:v>
                </c:pt>
                <c:pt idx="70" formatCode="_(* #,##0_);_(* \(#,##0\);_(* &quot;-&quot;??_);_(@_)">
                  <c:v>138221.1</c:v>
                </c:pt>
                <c:pt idx="71" formatCode="_(* #,##0_);_(* \(#,##0\);_(* &quot;-&quot;??_);_(@_)">
                  <c:v>140967.28</c:v>
                </c:pt>
                <c:pt idx="72" formatCode="_(* #,##0_);_(* \(#,##0\);_(* &quot;-&quot;??_);_(@_)">
                  <c:v>166559.37</c:v>
                </c:pt>
                <c:pt idx="73" formatCode="_(* #,##0_);_(* \(#,##0\);_(* &quot;-&quot;??_);_(@_)">
                  <c:v>167232.82</c:v>
                </c:pt>
                <c:pt idx="74" formatCode="_(* #,##0_);_(* \(#,##0\);_(* &quot;-&quot;??_);_(@_)">
                  <c:v>169207.35</c:v>
                </c:pt>
                <c:pt idx="75" formatCode="_(* #,##0_);_(* \(#,##0\);_(* &quot;-&quot;??_);_(@_)">
                  <c:v>173253.14</c:v>
                </c:pt>
                <c:pt idx="76" formatCode="_(* #,##0_);_(* \(#,##0\);_(* &quot;-&quot;??_);_(@_)">
                  <c:v>173269.55</c:v>
                </c:pt>
                <c:pt idx="77" formatCode="_(* #,##0_);_(* \(#,##0\);_(* &quot;-&quot;??_);_(@_)">
                  <c:v>173285.43</c:v>
                </c:pt>
                <c:pt idx="78" formatCode="_(* #,##0_);_(* \(#,##0\);_(* &quot;-&quot;??_);_(@_)">
                  <c:v>173301.84</c:v>
                </c:pt>
                <c:pt idx="79" formatCode="_(* #,##0_);_(* \(#,##0\);_(* &quot;-&quot;??_);_(@_)">
                  <c:v>173318.26</c:v>
                </c:pt>
                <c:pt idx="80" formatCode="_(* #,##0_);_(* \(#,##0\);_(* &quot;-&quot;??_);_(@_)">
                  <c:v>173334.15</c:v>
                </c:pt>
                <c:pt idx="81" formatCode="_(* #,##0_);_(* \(#,##0\);_(* &quot;-&quot;??_);_(@_)">
                  <c:v>173350.57</c:v>
                </c:pt>
                <c:pt idx="82" formatCode="_(* #,##0_);_(* \(#,##0\);_(* &quot;-&quot;??_);_(@_)">
                  <c:v>173366.46</c:v>
                </c:pt>
                <c:pt idx="83" formatCode="_(* #,##0_);_(* \(#,##0\);_(* &quot;-&quot;??_);_(@_)">
                  <c:v>173382.88</c:v>
                </c:pt>
                <c:pt idx="84" formatCode="_(* #,##0_);_(* \(#,##0\);_(* &quot;-&quot;??_);_(@_)">
                  <c:v>173399.31</c:v>
                </c:pt>
                <c:pt idx="85" formatCode="_(* #,##0_);_(* \(#,##0\);_(* &quot;-&quot;??_);_(@_)">
                  <c:v>173414.15</c:v>
                </c:pt>
                <c:pt idx="86" formatCode="_(* #,##0_);_(* \(#,##0\);_(* &quot;-&quot;??_);_(@_)">
                  <c:v>173430.58</c:v>
                </c:pt>
                <c:pt idx="87" formatCode="_(* #,##0_);_(* \(#,##0\);_(* &quot;-&quot;??_);_(@_)">
                  <c:v>177913.29</c:v>
                </c:pt>
                <c:pt idx="88" formatCode="_(* #,##0_);_(* \(#,##0\);_(* &quot;-&quot;??_);_(@_)">
                  <c:v>177930.14</c:v>
                </c:pt>
                <c:pt idx="89" formatCode="_(* #,##0_);_(* \(#,##0\);_(* &quot;-&quot;??_);_(@_)">
                  <c:v>177946.45</c:v>
                </c:pt>
                <c:pt idx="90" formatCode="_(* #,##0_);_(* \(#,##0\);_(* &quot;-&quot;??_);_(@_)">
                  <c:v>176046.07</c:v>
                </c:pt>
                <c:pt idx="91" formatCode="_(* #,##0_);_(* \(#,##0\);_(* &quot;-&quot;??_);_(@_)">
                  <c:v>176062.75</c:v>
                </c:pt>
                <c:pt idx="92" formatCode="_(* #,##0_);_(* \(#,##0\);_(* &quot;-&quot;??_);_(@_)">
                  <c:v>175418.84</c:v>
                </c:pt>
                <c:pt idx="93" formatCode="_(* #,##0_);_(* \(#,##0\);_(* &quot;-&quot;??_);_(@_)">
                  <c:v>175435.46</c:v>
                </c:pt>
                <c:pt idx="94" formatCode="_(* #,##0_);_(* \(#,##0\);_(* &quot;-&quot;??_);_(@_)">
                  <c:v>175451.54</c:v>
                </c:pt>
                <c:pt idx="95" formatCode="_(* #,##0_);_(* \(#,##0\);_(* &quot;-&quot;??_);_(@_)">
                  <c:v>175468.93</c:v>
                </c:pt>
              </c:numCache>
            </c:numRef>
          </c:val>
          <c:smooth val="0"/>
        </c:ser>
        <c:ser>
          <c:idx val="6"/>
          <c:order val="5"/>
          <c:tx>
            <c:strRef>
              <c:f>'Due to IB and Affiliates'!$B$9</c:f>
              <c:strCache>
                <c:ptCount val="1"/>
                <c:pt idx="0">
                  <c:v>DUE TO AFFILIATE INV NUS</c:v>
                </c:pt>
              </c:strCache>
            </c:strRef>
          </c:tx>
          <c:spPr>
            <a:ln w="28575" cap="rnd">
              <a:solidFill>
                <a:schemeClr val="accent1">
                  <a:lumMod val="60000"/>
                </a:schemeClr>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Affiliates'!$C$9:$CT$9</c:f>
              <c:numCache>
                <c:formatCode>General</c:formatCode>
                <c:ptCount val="96"/>
                <c:pt idx="0">
                  <c:v>79026132</c:v>
                </c:pt>
                <c:pt idx="1">
                  <c:v>335864072</c:v>
                </c:pt>
                <c:pt idx="2">
                  <c:v>518463471</c:v>
                </c:pt>
                <c:pt idx="3">
                  <c:v>484632520</c:v>
                </c:pt>
                <c:pt idx="4">
                  <c:v>250373795</c:v>
                </c:pt>
                <c:pt idx="5">
                  <c:v>464553184</c:v>
                </c:pt>
                <c:pt idx="6">
                  <c:v>485642299</c:v>
                </c:pt>
                <c:pt idx="7">
                  <c:v>284874773</c:v>
                </c:pt>
                <c:pt idx="8">
                  <c:v>490777187</c:v>
                </c:pt>
                <c:pt idx="9">
                  <c:v>254750468</c:v>
                </c:pt>
                <c:pt idx="10">
                  <c:v>837842397</c:v>
                </c:pt>
                <c:pt idx="11">
                  <c:v>362392915</c:v>
                </c:pt>
                <c:pt idx="12">
                  <c:v>150816249</c:v>
                </c:pt>
                <c:pt idx="13">
                  <c:v>269962963</c:v>
                </c:pt>
                <c:pt idx="14">
                  <c:v>152035138</c:v>
                </c:pt>
                <c:pt idx="15">
                  <c:v>198557169</c:v>
                </c:pt>
                <c:pt idx="16">
                  <c:v>130849426</c:v>
                </c:pt>
                <c:pt idx="17">
                  <c:v>825423958</c:v>
                </c:pt>
                <c:pt idx="18">
                  <c:v>273007820</c:v>
                </c:pt>
                <c:pt idx="19">
                  <c:v>301307246</c:v>
                </c:pt>
                <c:pt idx="20">
                  <c:v>190136376</c:v>
                </c:pt>
                <c:pt idx="21">
                  <c:v>210951486</c:v>
                </c:pt>
                <c:pt idx="22">
                  <c:v>624005664</c:v>
                </c:pt>
                <c:pt idx="23">
                  <c:v>641706476</c:v>
                </c:pt>
                <c:pt idx="24" formatCode="_(* #,##0_);_(* \(#,##0\);_(* &quot;-&quot;??_);_(@_)">
                  <c:v>349583003.30000001</c:v>
                </c:pt>
                <c:pt idx="25" formatCode="_(* #,##0_);_(* \(#,##0\);_(* &quot;-&quot;??_);_(@_)">
                  <c:v>279024130.06999999</c:v>
                </c:pt>
                <c:pt idx="26" formatCode="_(* #,##0_);_(* \(#,##0\);_(* &quot;-&quot;??_);_(@_)">
                  <c:v>312505453.52999997</c:v>
                </c:pt>
                <c:pt idx="27" formatCode="_(* #,##0_);_(* \(#,##0\);_(* &quot;-&quot;??_);_(@_)">
                  <c:v>408025408.70999998</c:v>
                </c:pt>
                <c:pt idx="28" formatCode="_(* #,##0_);_(* \(#,##0\);_(* &quot;-&quot;??_);_(@_)">
                  <c:v>416767352.67000002</c:v>
                </c:pt>
                <c:pt idx="29" formatCode="_(* #,##0_);_(* \(#,##0\);_(* &quot;-&quot;??_);_(@_)">
                  <c:v>378080994.06999999</c:v>
                </c:pt>
                <c:pt idx="30" formatCode="_(* #,##0_);_(* \(#,##0\);_(* &quot;-&quot;??_);_(@_)">
                  <c:v>241471817.41</c:v>
                </c:pt>
                <c:pt idx="31" formatCode="_(* #,##0_);_(* \(#,##0\);_(* &quot;-&quot;??_);_(@_)">
                  <c:v>464378245.5</c:v>
                </c:pt>
                <c:pt idx="32" formatCode="_(* #,##0_);_(* \(#,##0\);_(* &quot;-&quot;??_);_(@_)">
                  <c:v>290981582.13999999</c:v>
                </c:pt>
                <c:pt idx="33" formatCode="_(* #,##0_);_(* \(#,##0\);_(* &quot;-&quot;??_);_(@_)">
                  <c:v>448781847.63999999</c:v>
                </c:pt>
                <c:pt idx="34" formatCode="_(* #,##0_);_(* \(#,##0\);_(* &quot;-&quot;??_);_(@_)">
                  <c:v>413188126.54000002</c:v>
                </c:pt>
                <c:pt idx="35" formatCode="_(* #,##0_);_(* \(#,##0\);_(* &quot;-&quot;??_);_(@_)">
                  <c:v>424487849.30000001</c:v>
                </c:pt>
                <c:pt idx="36" formatCode="_(* #,##0_);_(* \(#,##0\);_(* &quot;-&quot;??_);_(@_)">
                  <c:v>776299894.77999997</c:v>
                </c:pt>
                <c:pt idx="37" formatCode="_(* #,##0_);_(* \(#,##0\);_(* &quot;-&quot;??_);_(@_)">
                  <c:v>650751641.78999996</c:v>
                </c:pt>
                <c:pt idx="38" formatCode="_(* #,##0_);_(* \(#,##0\);_(* &quot;-&quot;??_);_(@_)">
                  <c:v>654436748.96000004</c:v>
                </c:pt>
                <c:pt idx="39" formatCode="_(* #,##0_);_(* \(#,##0\);_(* &quot;-&quot;??_);_(@_)">
                  <c:v>652322354.33000004</c:v>
                </c:pt>
                <c:pt idx="40" formatCode="_(* #,##0_);_(* \(#,##0\);_(* &quot;-&quot;??_);_(@_)">
                  <c:v>681946177.13</c:v>
                </c:pt>
                <c:pt idx="41" formatCode="_(* #,##0_);_(* \(#,##0\);_(* &quot;-&quot;??_);_(@_)">
                  <c:v>1845610423.1500001</c:v>
                </c:pt>
                <c:pt idx="42" formatCode="_(* #,##0_);_(* \(#,##0\);_(* &quot;-&quot;??_);_(@_)">
                  <c:v>612027247.38999999</c:v>
                </c:pt>
                <c:pt idx="43" formatCode="_(* #,##0_);_(* \(#,##0\);_(* &quot;-&quot;??_);_(@_)">
                  <c:v>415046748.11000001</c:v>
                </c:pt>
                <c:pt idx="44" formatCode="_(* #,##0_);_(* \(#,##0\);_(* &quot;-&quot;??_);_(@_)">
                  <c:v>611863803.83000004</c:v>
                </c:pt>
                <c:pt idx="45" formatCode="_(* #,##0_);_(* \(#,##0\);_(* &quot;-&quot;??_);_(@_)">
                  <c:v>1116121307.8099999</c:v>
                </c:pt>
                <c:pt idx="46" formatCode="_(* #,##0_);_(* \(#,##0\);_(* &quot;-&quot;??_);_(@_)">
                  <c:v>653292276.80999994</c:v>
                </c:pt>
                <c:pt idx="47" formatCode="_(* #,##0_);_(* \(#,##0\);_(* &quot;-&quot;??_);_(@_)">
                  <c:v>640103849.02999997</c:v>
                </c:pt>
                <c:pt idx="48" formatCode="_(* #,##0_);_(* \(#,##0\);_(* &quot;-&quot;??_);_(@_)">
                  <c:v>525518383.45999998</c:v>
                </c:pt>
                <c:pt idx="49" formatCode="_(* #,##0_);_(* \(#,##0\);_(* &quot;-&quot;??_);_(@_)">
                  <c:v>701808362.69000006</c:v>
                </c:pt>
                <c:pt idx="50" formatCode="_(* #,##0_);_(* \(#,##0\);_(* &quot;-&quot;??_);_(@_)">
                  <c:v>726744930.65999997</c:v>
                </c:pt>
                <c:pt idx="51" formatCode="_(* #,##0_);_(* \(#,##0\);_(* &quot;-&quot;??_);_(@_)">
                  <c:v>326008748.58999997</c:v>
                </c:pt>
                <c:pt idx="52" formatCode="_(* #,##0_);_(* \(#,##0\);_(* &quot;-&quot;??_);_(@_)">
                  <c:v>739469015.42999995</c:v>
                </c:pt>
                <c:pt idx="53" formatCode="_(* #,##0_);_(* \(#,##0\);_(* &quot;-&quot;??_);_(@_)">
                  <c:v>649371450.69000006</c:v>
                </c:pt>
                <c:pt idx="54" formatCode="_(* #,##0_);_(* \(#,##0\);_(* &quot;-&quot;??_);_(@_)">
                  <c:v>380650482.88</c:v>
                </c:pt>
                <c:pt idx="55" formatCode="_(* #,##0_);_(* \(#,##0\);_(* &quot;-&quot;??_);_(@_)">
                  <c:v>470011503.25999999</c:v>
                </c:pt>
                <c:pt idx="56" formatCode="_(* #,##0_);_(* \(#,##0\);_(* &quot;-&quot;??_);_(@_)">
                  <c:v>584495174.89999998</c:v>
                </c:pt>
                <c:pt idx="57" formatCode="_(* #,##0_);_(* \(#,##0\);_(* &quot;-&quot;??_);_(@_)">
                  <c:v>487286357.97000003</c:v>
                </c:pt>
                <c:pt idx="58" formatCode="_(* #,##0_);_(* \(#,##0\);_(* &quot;-&quot;??_);_(@_)">
                  <c:v>781685053.73000002</c:v>
                </c:pt>
                <c:pt idx="59" formatCode="_(* #,##0_);_(* \(#,##0\);_(* &quot;-&quot;??_);_(@_)">
                  <c:v>352903185.22000003</c:v>
                </c:pt>
                <c:pt idx="60" formatCode="_(* #,##0_);_(* \(#,##0\);_(* &quot;-&quot;??_);_(@_)">
                  <c:v>586254571.49000001</c:v>
                </c:pt>
                <c:pt idx="61" formatCode="_(* #,##0_);_(* \(#,##0\);_(* &quot;-&quot;??_);_(@_)">
                  <c:v>402245056.50999999</c:v>
                </c:pt>
                <c:pt idx="62" formatCode="_(* #,##0_);_(* \(#,##0\);_(* &quot;-&quot;??_);_(@_)">
                  <c:v>799451895.91999996</c:v>
                </c:pt>
                <c:pt idx="63" formatCode="_(* #,##0_);_(* \(#,##0\);_(* &quot;-&quot;??_);_(@_)">
                  <c:v>488835975.60000002</c:v>
                </c:pt>
                <c:pt idx="64" formatCode="_(* #,##0_);_(* \(#,##0\);_(* &quot;-&quot;??_);_(@_)">
                  <c:v>364590700.70999998</c:v>
                </c:pt>
                <c:pt idx="65" formatCode="_(* #,##0_);_(* \(#,##0\);_(* &quot;-&quot;??_);_(@_)">
                  <c:v>515444640.24000001</c:v>
                </c:pt>
                <c:pt idx="66" formatCode="_(* #,##0_);_(* \(#,##0\);_(* &quot;-&quot;??_);_(@_)">
                  <c:v>374188134.69</c:v>
                </c:pt>
                <c:pt idx="67" formatCode="_(* #,##0_);_(* \(#,##0\);_(* &quot;-&quot;??_);_(@_)">
                  <c:v>502764297.25</c:v>
                </c:pt>
                <c:pt idx="68" formatCode="_(* #,##0_);_(* \(#,##0\);_(* &quot;-&quot;??_);_(@_)">
                  <c:v>559339961.22000003</c:v>
                </c:pt>
                <c:pt idx="69" formatCode="_(* #,##0_);_(* \(#,##0\);_(* &quot;-&quot;??_);_(@_)">
                  <c:v>422971788.31999999</c:v>
                </c:pt>
                <c:pt idx="70" formatCode="_(* #,##0_);_(* \(#,##0\);_(* &quot;-&quot;??_);_(@_)">
                  <c:v>550310675.40999997</c:v>
                </c:pt>
                <c:pt idx="71" formatCode="_(* #,##0_);_(* \(#,##0\);_(* &quot;-&quot;??_);_(@_)">
                  <c:v>706783857.70000005</c:v>
                </c:pt>
                <c:pt idx="72" formatCode="_(* #,##0_);_(* \(#,##0\);_(* &quot;-&quot;??_);_(@_)">
                  <c:v>596960004.63999999</c:v>
                </c:pt>
                <c:pt idx="73" formatCode="_(* #,##0_);_(* \(#,##0\);_(* &quot;-&quot;??_);_(@_)">
                  <c:v>609853203.63</c:v>
                </c:pt>
                <c:pt idx="74" formatCode="_(* #,##0_);_(* \(#,##0\);_(* &quot;-&quot;??_);_(@_)">
                  <c:v>832701394.16999996</c:v>
                </c:pt>
                <c:pt idx="75" formatCode="_(* #,##0_);_(* \(#,##0\);_(* &quot;-&quot;??_);_(@_)">
                  <c:v>865436571.69000006</c:v>
                </c:pt>
                <c:pt idx="76" formatCode="_(* #,##0_);_(* \(#,##0\);_(* &quot;-&quot;??_);_(@_)">
                  <c:v>826041752.61000001</c:v>
                </c:pt>
                <c:pt idx="77" formatCode="_(* #,##0_);_(* \(#,##0\);_(* &quot;-&quot;??_);_(@_)">
                  <c:v>778172854.72000003</c:v>
                </c:pt>
                <c:pt idx="78" formatCode="_(* #,##0_);_(* \(#,##0\);_(* &quot;-&quot;??_);_(@_)">
                  <c:v>854931098.09000003</c:v>
                </c:pt>
                <c:pt idx="79" formatCode="_(* #,##0_);_(* \(#,##0\);_(* &quot;-&quot;??_);_(@_)">
                  <c:v>833199964.03999996</c:v>
                </c:pt>
                <c:pt idx="80" formatCode="_(* #,##0_);_(* \(#,##0\);_(* &quot;-&quot;??_);_(@_)">
                  <c:v>1676628301.3699999</c:v>
                </c:pt>
                <c:pt idx="81" formatCode="_(* #,##0_);_(* \(#,##0\);_(* &quot;-&quot;??_);_(@_)">
                  <c:v>680189206.11000001</c:v>
                </c:pt>
                <c:pt idx="82" formatCode="_(* #,##0_);_(* \(#,##0\);_(* &quot;-&quot;??_);_(@_)">
                  <c:v>1867509424.5899999</c:v>
                </c:pt>
                <c:pt idx="83" formatCode="_(* #,##0_);_(* \(#,##0\);_(* &quot;-&quot;??_);_(@_)">
                  <c:v>1046548729.3200001</c:v>
                </c:pt>
                <c:pt idx="84" formatCode="_(* #,##0_);_(* \(#,##0\);_(* &quot;-&quot;??_);_(@_)">
                  <c:v>4155620373.98</c:v>
                </c:pt>
                <c:pt idx="85" formatCode="_(* #,##0_);_(* \(#,##0\);_(* &quot;-&quot;??_);_(@_)">
                  <c:v>4321183874.0900002</c:v>
                </c:pt>
                <c:pt idx="86" formatCode="_(* #,##0_);_(* \(#,##0\);_(* &quot;-&quot;??_);_(@_)">
                  <c:v>2063709380.75</c:v>
                </c:pt>
                <c:pt idx="87" formatCode="_(* #,##0_);_(* \(#,##0\);_(* &quot;-&quot;??_);_(@_)">
                  <c:v>669374405.14999998</c:v>
                </c:pt>
                <c:pt idx="88" formatCode="_(* #,##0_);_(* \(#,##0\);_(* &quot;-&quot;??_);_(@_)">
                  <c:v>1655551413.5999999</c:v>
                </c:pt>
                <c:pt idx="89" formatCode="_(* #,##0_);_(* \(#,##0\);_(* &quot;-&quot;??_);_(@_)">
                  <c:v>3788148030.5</c:v>
                </c:pt>
                <c:pt idx="90" formatCode="_(* #,##0_);_(* \(#,##0\);_(* &quot;-&quot;??_);_(@_)">
                  <c:v>1144405310.1600001</c:v>
                </c:pt>
                <c:pt idx="91" formatCode="_(* #,##0_);_(* \(#,##0\);_(* &quot;-&quot;??_);_(@_)">
                  <c:v>1573882398.6500001</c:v>
                </c:pt>
                <c:pt idx="92" formatCode="_(* #,##0_);_(* \(#,##0\);_(* &quot;-&quot;??_);_(@_)">
                  <c:v>3422430470.48</c:v>
                </c:pt>
                <c:pt idx="93" formatCode="_(* #,##0_);_(* \(#,##0\);_(* &quot;-&quot;??_);_(@_)">
                  <c:v>1423273798.1600001</c:v>
                </c:pt>
                <c:pt idx="94" formatCode="_(* #,##0_);_(* \(#,##0\);_(* &quot;-&quot;??_);_(@_)">
                  <c:v>1881647366.22</c:v>
                </c:pt>
                <c:pt idx="95" formatCode="_(* #,##0_);_(* \(#,##0\);_(* &quot;-&quot;??_);_(@_)">
                  <c:v>4182687104.7399998</c:v>
                </c:pt>
              </c:numCache>
            </c:numRef>
          </c:val>
          <c:smooth val="0"/>
        </c:ser>
        <c:ser>
          <c:idx val="7"/>
          <c:order val="6"/>
          <c:tx>
            <c:strRef>
              <c:f>'Due to IB and Affiliates'!$B$10</c:f>
              <c:strCache>
                <c:ptCount val="1"/>
                <c:pt idx="0">
                  <c:v>DUE TO  AFFILIATE-CALL LOAN</c:v>
                </c:pt>
              </c:strCache>
            </c:strRef>
          </c:tx>
          <c:spPr>
            <a:ln w="28575" cap="rnd">
              <a:solidFill>
                <a:schemeClr val="accent2">
                  <a:lumMod val="60000"/>
                </a:schemeClr>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Affiliates'!$C$10:$CT$10</c:f>
              <c:numCache>
                <c:formatCode>General</c:formatCode>
                <c:ptCount val="96"/>
                <c:pt idx="0">
                  <c:v>28997440</c:v>
                </c:pt>
                <c:pt idx="1">
                  <c:v>31360953</c:v>
                </c:pt>
                <c:pt idx="2">
                  <c:v>1517710920</c:v>
                </c:pt>
                <c:pt idx="3">
                  <c:v>14710671</c:v>
                </c:pt>
                <c:pt idx="4">
                  <c:v>11414392</c:v>
                </c:pt>
                <c:pt idx="5">
                  <c:v>7719285</c:v>
                </c:pt>
                <c:pt idx="6">
                  <c:v>17622792</c:v>
                </c:pt>
                <c:pt idx="7">
                  <c:v>23376326</c:v>
                </c:pt>
                <c:pt idx="8">
                  <c:v>5015453154</c:v>
                </c:pt>
                <c:pt idx="9">
                  <c:v>22483958</c:v>
                </c:pt>
                <c:pt idx="10">
                  <c:v>54442515</c:v>
                </c:pt>
                <c:pt idx="11">
                  <c:v>18675376</c:v>
                </c:pt>
                <c:pt idx="12">
                  <c:v>57659263</c:v>
                </c:pt>
                <c:pt idx="13">
                  <c:v>17338477</c:v>
                </c:pt>
                <c:pt idx="14">
                  <c:v>26483172</c:v>
                </c:pt>
                <c:pt idx="15">
                  <c:v>26883821</c:v>
                </c:pt>
                <c:pt idx="16">
                  <c:v>64480026</c:v>
                </c:pt>
                <c:pt idx="17">
                  <c:v>45483801</c:v>
                </c:pt>
                <c:pt idx="18">
                  <c:v>48483871</c:v>
                </c:pt>
                <c:pt idx="19">
                  <c:v>186583052</c:v>
                </c:pt>
                <c:pt idx="20">
                  <c:v>291483771</c:v>
                </c:pt>
                <c:pt idx="21">
                  <c:v>127983621</c:v>
                </c:pt>
                <c:pt idx="22">
                  <c:v>133983831</c:v>
                </c:pt>
                <c:pt idx="23">
                  <c:v>79241545</c:v>
                </c:pt>
                <c:pt idx="24" formatCode="_(* #,##0_);_(* \(#,##0\);_(* &quot;-&quot;??_);_(@_)">
                  <c:v>69155353.370000005</c:v>
                </c:pt>
                <c:pt idx="25" formatCode="_(* #,##0_);_(* \(#,##0\);_(* &quot;-&quot;??_);_(@_)">
                  <c:v>175959883.22999999</c:v>
                </c:pt>
                <c:pt idx="26" formatCode="_(* #,##0_);_(* \(#,##0\);_(* &quot;-&quot;??_);_(@_)">
                  <c:v>245955701.72</c:v>
                </c:pt>
                <c:pt idx="27" formatCode="_(* #,##0_);_(* \(#,##0\);_(* &quot;-&quot;??_);_(@_)">
                  <c:v>205956298.94</c:v>
                </c:pt>
                <c:pt idx="28" formatCode="_(* #,##0_);_(* \(#,##0\);_(* &quot;-&quot;??_);_(@_)">
                  <c:v>31483870.030000001</c:v>
                </c:pt>
                <c:pt idx="29" formatCode="_(* #,##0_);_(* \(#,##0\);_(* &quot;-&quot;??_);_(@_)">
                  <c:v>87482713.079999998</c:v>
                </c:pt>
                <c:pt idx="30" formatCode="_(* #,##0_);_(* \(#,##0\);_(* &quot;-&quot;??_);_(@_)">
                  <c:v>271000000</c:v>
                </c:pt>
                <c:pt idx="31" formatCode="_(* #,##0_);_(* \(#,##0\);_(* &quot;-&quot;??_);_(@_)">
                  <c:v>175000000</c:v>
                </c:pt>
                <c:pt idx="32" formatCode="_(* #,##0_);_(* \(#,##0\);_(* &quot;-&quot;??_);_(@_)">
                  <c:v>155000000</c:v>
                </c:pt>
                <c:pt idx="33" formatCode="_(* #,##0_);_(* \(#,##0\);_(* &quot;-&quot;??_);_(@_)">
                  <c:v>101000000</c:v>
                </c:pt>
                <c:pt idx="34" formatCode="_(* #,##0_);_(* \(#,##0\);_(* &quot;-&quot;??_);_(@_)">
                  <c:v>93584775.370000005</c:v>
                </c:pt>
                <c:pt idx="35" formatCode="_(* #,##0_);_(* \(#,##0\);_(* &quot;-&quot;??_);_(@_)">
                  <c:v>116000000</c:v>
                </c:pt>
                <c:pt idx="36" formatCode="_(* #,##0_);_(* \(#,##0\);_(* &quot;-&quot;??_);_(@_)">
                  <c:v>93000000</c:v>
                </c:pt>
                <c:pt idx="37" formatCode="_(* #,##0_);_(* \(#,##0\);_(* &quot;-&quot;??_);_(@_)">
                  <c:v>70000000</c:v>
                </c:pt>
                <c:pt idx="38" formatCode="_(* #,##0_);_(* \(#,##0\);_(* &quot;-&quot;??_);_(@_)">
                  <c:v>175000000</c:v>
                </c:pt>
                <c:pt idx="39" formatCode="_(* #,##0_);_(* \(#,##0\);_(* &quot;-&quot;??_);_(@_)">
                  <c:v>153000000</c:v>
                </c:pt>
                <c:pt idx="40" formatCode="_(* #,##0_);_(* \(#,##0\);_(* &quot;-&quot;??_);_(@_)">
                  <c:v>124748378.94</c:v>
                </c:pt>
                <c:pt idx="41" formatCode="_(* #,##0_);_(* \(#,##0\);_(* &quot;-&quot;??_);_(@_)">
                  <c:v>107840644.51000001</c:v>
                </c:pt>
                <c:pt idx="42" formatCode="_(* #,##0_);_(* \(#,##0\);_(* &quot;-&quot;??_);_(@_)">
                  <c:v>278172704.22000003</c:v>
                </c:pt>
                <c:pt idx="43" formatCode="_(* #,##0_);_(* \(#,##0\);_(* &quot;-&quot;??_);_(@_)">
                  <c:v>312847835.67000002</c:v>
                </c:pt>
                <c:pt idx="44" formatCode="_(* #,##0_);_(* \(#,##0\);_(* &quot;-&quot;??_);_(@_)">
                  <c:v>185803889.83000001</c:v>
                </c:pt>
                <c:pt idx="45" formatCode="_(* #,##0_);_(* \(#,##0\);_(* &quot;-&quot;??_);_(@_)">
                  <c:v>163155594.58000001</c:v>
                </c:pt>
                <c:pt idx="46" formatCode="_(* #,##0_);_(* \(#,##0\);_(* &quot;-&quot;??_);_(@_)">
                  <c:v>728555523.91999996</c:v>
                </c:pt>
                <c:pt idx="47" formatCode="_(* #,##0_);_(* \(#,##0\);_(* &quot;-&quot;??_);_(@_)">
                  <c:v>173467853.34999999</c:v>
                </c:pt>
                <c:pt idx="48" formatCode="_(* #,##0_);_(* \(#,##0\);_(* &quot;-&quot;??_);_(@_)">
                  <c:v>180872848.21000001</c:v>
                </c:pt>
                <c:pt idx="49" formatCode="_(* #,##0_);_(* \(#,##0\);_(* &quot;-&quot;??_);_(@_)">
                  <c:v>209197488.88</c:v>
                </c:pt>
                <c:pt idx="50" formatCode="_(* #,##0_);_(* \(#,##0\);_(* &quot;-&quot;??_);_(@_)">
                  <c:v>303356111.14999998</c:v>
                </c:pt>
                <c:pt idx="51" formatCode="_(* #,##0_);_(* \(#,##0\);_(* &quot;-&quot;??_);_(@_)">
                  <c:v>308010190.16000003</c:v>
                </c:pt>
                <c:pt idx="52" formatCode="_(* #,##0_);_(* \(#,##0\);_(* &quot;-&quot;??_);_(@_)">
                  <c:v>284262925.18000001</c:v>
                </c:pt>
                <c:pt idx="53" formatCode="_(* #,##0_);_(* \(#,##0\);_(* &quot;-&quot;??_);_(@_)">
                  <c:v>228482084.88</c:v>
                </c:pt>
                <c:pt idx="54" formatCode="_(* #,##0_);_(* \(#,##0\);_(* &quot;-&quot;??_);_(@_)">
                  <c:v>120149692.61</c:v>
                </c:pt>
                <c:pt idx="55" formatCode="_(* #,##0_);_(* \(#,##0\);_(* &quot;-&quot;??_);_(@_)">
                  <c:v>111075161.23</c:v>
                </c:pt>
                <c:pt idx="56" formatCode="_(* #,##0_);_(* \(#,##0\);_(* &quot;-&quot;??_);_(@_)">
                  <c:v>471477637.82999998</c:v>
                </c:pt>
                <c:pt idx="57" formatCode="_(* #,##0_);_(* \(#,##0\);_(* &quot;-&quot;??_);_(@_)">
                  <c:v>75957259.459999993</c:v>
                </c:pt>
                <c:pt idx="58" formatCode="_(* #,##0_);_(* \(#,##0\);_(* &quot;-&quot;??_);_(@_)">
                  <c:v>40150322.810000002</c:v>
                </c:pt>
                <c:pt idx="59" formatCode="_(* #,##0_);_(* \(#,##0\);_(* &quot;-&quot;??_);_(@_)">
                  <c:v>70124868.590000004</c:v>
                </c:pt>
                <c:pt idx="60" formatCode="_(* #,##0_);_(* \(#,##0\);_(* &quot;-&quot;??_);_(@_)">
                  <c:v>70199388.969999999</c:v>
                </c:pt>
                <c:pt idx="61" formatCode="_(* #,##0_);_(* \(#,##0\);_(* &quot;-&quot;??_);_(@_)">
                  <c:v>54109166.310000002</c:v>
                </c:pt>
                <c:pt idx="62" formatCode="_(* #,##0_);_(* \(#,##0\);_(* &quot;-&quot;??_);_(@_)">
                  <c:v>30000000</c:v>
                </c:pt>
                <c:pt idx="63" formatCode="_(* #,##0_);_(* \(#,##0\);_(* &quot;-&quot;??_);_(@_)">
                  <c:v>30000000</c:v>
                </c:pt>
                <c:pt idx="64" formatCode="_(* #,##0_);_(* \(#,##0\);_(* &quot;-&quot;??_);_(@_)">
                  <c:v>30000000</c:v>
                </c:pt>
                <c:pt idx="65" formatCode="_(* #,##0_);_(* \(#,##0\);_(* &quot;-&quot;??_);_(@_)">
                  <c:v>0</c:v>
                </c:pt>
                <c:pt idx="66" formatCode="_(* #,##0_);_(* \(#,##0\);_(* &quot;-&quot;??_);_(@_)">
                  <c:v>0</c:v>
                </c:pt>
                <c:pt idx="67" formatCode="_(* #,##0_);_(* \(#,##0\);_(* &quot;-&quot;??_);_(@_)">
                  <c:v>0</c:v>
                </c:pt>
                <c:pt idx="68" formatCode="_(* #,##0_);_(* \(#,##0\);_(* &quot;-&quot;??_);_(@_)">
                  <c:v>0</c:v>
                </c:pt>
                <c:pt idx="69" formatCode="_(* #,##0_);_(* \(#,##0\);_(* &quot;-&quot;??_);_(@_)">
                  <c:v>0</c:v>
                </c:pt>
                <c:pt idx="70" formatCode="_(* #,##0_);_(* \(#,##0\);_(* &quot;-&quot;??_);_(@_)">
                  <c:v>0</c:v>
                </c:pt>
                <c:pt idx="71" formatCode="_(* #,##0_);_(* \(#,##0\);_(* &quot;-&quot;??_);_(@_)">
                  <c:v>0</c:v>
                </c:pt>
                <c:pt idx="72" formatCode="_(* #,##0_);_(* \(#,##0\);_(* &quot;-&quot;??_);_(@_)">
                  <c:v>8249191.5800000001</c:v>
                </c:pt>
                <c:pt idx="73" formatCode="_(* #,##0_);_(* \(#,##0\);_(* &quot;-&quot;??_);_(@_)">
                  <c:v>95092512.730000004</c:v>
                </c:pt>
                <c:pt idx="74" formatCode="_(* #,##0_);_(* \(#,##0\);_(* &quot;-&quot;??_);_(@_)">
                  <c:v>0</c:v>
                </c:pt>
                <c:pt idx="75" formatCode="_(* #,##0_);_(* \(#,##0\);_(* &quot;-&quot;??_);_(@_)">
                  <c:v>0</c:v>
                </c:pt>
                <c:pt idx="76" formatCode="_(* #,##0_);_(* \(#,##0\);_(* &quot;-&quot;??_);_(@_)">
                  <c:v>0</c:v>
                </c:pt>
                <c:pt idx="77" formatCode="_(* #,##0_);_(* \(#,##0\);_(* &quot;-&quot;??_);_(@_)">
                  <c:v>0</c:v>
                </c:pt>
                <c:pt idx="78" formatCode="_(* #,##0_);_(* \(#,##0\);_(* &quot;-&quot;??_);_(@_)">
                  <c:v>0</c:v>
                </c:pt>
                <c:pt idx="79" formatCode="_(* #,##0_);_(* \(#,##0\);_(* &quot;-&quot;??_);_(@_)">
                  <c:v>0</c:v>
                </c:pt>
                <c:pt idx="80" formatCode="_(* #,##0_);_(* \(#,##0\);_(* &quot;-&quot;??_);_(@_)">
                  <c:v>0</c:v>
                </c:pt>
                <c:pt idx="81" formatCode="_(* #,##0_);_(* \(#,##0\);_(* &quot;-&quot;??_);_(@_)">
                  <c:v>88702.81</c:v>
                </c:pt>
                <c:pt idx="82" formatCode="_(* #,##0_);_(* \(#,##0\);_(* &quot;-&quot;??_);_(@_)">
                  <c:v>0</c:v>
                </c:pt>
                <c:pt idx="83" formatCode="_(* #,##0_);_(* \(#,##0\);_(* &quot;-&quot;??_);_(@_)">
                  <c:v>0</c:v>
                </c:pt>
                <c:pt idx="84" formatCode="_(* #,##0_);_(* \(#,##0\);_(* &quot;-&quot;??_);_(@_)">
                  <c:v>0</c:v>
                </c:pt>
                <c:pt idx="85" formatCode="_(* #,##0_);_(* \(#,##0\);_(* &quot;-&quot;??_);_(@_)">
                  <c:v>32500000</c:v>
                </c:pt>
                <c:pt idx="86" formatCode="_(* #,##0_);_(* \(#,##0\);_(* &quot;-&quot;??_);_(@_)">
                  <c:v>0</c:v>
                </c:pt>
                <c:pt idx="87" formatCode="_(* #,##0_);_(* \(#,##0\);_(* &quot;-&quot;??_);_(@_)">
                  <c:v>0</c:v>
                </c:pt>
                <c:pt idx="88" formatCode="_(* #,##0_);_(* \(#,##0\);_(* &quot;-&quot;??_);_(@_)">
                  <c:v>0</c:v>
                </c:pt>
                <c:pt idx="89" formatCode="_(* #,##0_);_(* \(#,##0\);_(* &quot;-&quot;??_);_(@_)">
                  <c:v>0</c:v>
                </c:pt>
                <c:pt idx="90" formatCode="_(* #,##0_);_(* \(#,##0\);_(* &quot;-&quot;??_);_(@_)">
                  <c:v>0</c:v>
                </c:pt>
                <c:pt idx="91" formatCode="_(* #,##0_);_(* \(#,##0\);_(* &quot;-&quot;??_);_(@_)">
                  <c:v>0</c:v>
                </c:pt>
                <c:pt idx="92" formatCode="_(* #,##0_);_(* \(#,##0\);_(* &quot;-&quot;??_);_(@_)">
                  <c:v>0</c:v>
                </c:pt>
                <c:pt idx="93" formatCode="_(* #,##0_);_(* \(#,##0\);_(* &quot;-&quot;??_);_(@_)">
                  <c:v>0</c:v>
                </c:pt>
                <c:pt idx="94" formatCode="_(* #,##0_);_(* \(#,##0\);_(* &quot;-&quot;??_);_(@_)">
                  <c:v>0</c:v>
                </c:pt>
                <c:pt idx="95" formatCode="_(* #,##0_);_(* \(#,##0\);_(* &quot;-&quot;??_);_(@_)">
                  <c:v>0</c:v>
                </c:pt>
              </c:numCache>
            </c:numRef>
          </c:val>
          <c:smooth val="0"/>
        </c:ser>
        <c:dLbls>
          <c:showLegendKey val="0"/>
          <c:showVal val="0"/>
          <c:showCatName val="0"/>
          <c:showSerName val="0"/>
          <c:showPercent val="0"/>
          <c:showBubbleSize val="0"/>
        </c:dLbls>
        <c:marker val="1"/>
        <c:smooth val="0"/>
        <c:axId val="944774656"/>
        <c:axId val="976057408"/>
      </c:lineChart>
      <c:dateAx>
        <c:axId val="944774656"/>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76057408"/>
        <c:crosses val="autoZero"/>
        <c:auto val="1"/>
        <c:lblOffset val="100"/>
        <c:baseTimeUnit val="months"/>
      </c:dateAx>
      <c:valAx>
        <c:axId val="97605740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44774656"/>
        <c:crosses val="autoZero"/>
        <c:crossBetween val="between"/>
        <c:dispUnits>
          <c:builtInUnit val="billions"/>
          <c:dispUnitsLbl>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w="25400">
          <a:noFill/>
        </a:ln>
        <a:effectLst/>
      </c:spPr>
    </c:plotArea>
    <c:legend>
      <c:legendPos val="b"/>
      <c:layout>
        <c:manualLayout>
          <c:xMode val="edge"/>
          <c:yMode val="edge"/>
          <c:x val="0"/>
          <c:y val="0.82193378171478571"/>
          <c:w val="0.96750353321219451"/>
          <c:h val="0.146803915135608"/>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r>
              <a:rPr lang="en-US" altLang="zh-CN" sz="1100" b="0" i="0" baseline="0">
                <a:effectLst/>
                <a:latin typeface="Georgia" panose="02040502050405020303" pitchFamily="18" charset="0"/>
              </a:rPr>
              <a:t>Due to IB - Demand &amp; Investment </a:t>
            </a:r>
            <a:r>
              <a:rPr lang="en-US" sz="1100" b="0" i="0" baseline="0">
                <a:effectLst/>
                <a:latin typeface="Georgia" panose="02040502050405020303" pitchFamily="18" charset="0"/>
              </a:rPr>
              <a:t>(From Jan 2008</a:t>
            </a:r>
            <a:r>
              <a:rPr lang="en-US" altLang="zh-CN" sz="1100" b="0" i="0" baseline="0">
                <a:effectLst/>
                <a:latin typeface="Georgia" panose="02040502050405020303" pitchFamily="18" charset="0"/>
              </a:rPr>
              <a:t>- </a:t>
            </a:r>
            <a:r>
              <a:rPr lang="en-US" sz="1100" b="0" i="0" baseline="0">
                <a:effectLst/>
                <a:latin typeface="Georgia" panose="02040502050405020303" pitchFamily="18" charset="0"/>
              </a:rPr>
              <a:t>Nov 2015)</a:t>
            </a:r>
            <a:endParaRPr lang="en-US" sz="1100">
              <a:effectLst/>
              <a:latin typeface="Georgia" panose="02040502050405020303"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endParaRPr lang="en-US" sz="1100">
              <a:latin typeface="Georgia" panose="02040502050405020303" pitchFamily="18" charset="0"/>
            </a:endParaRPr>
          </a:p>
        </c:rich>
      </c:tx>
      <c:layout>
        <c:manualLayout>
          <c:xMode val="edge"/>
          <c:yMode val="edge"/>
          <c:x val="0.20441365502389128"/>
          <c:y val="9.5736681563453167E-4"/>
        </c:manualLayout>
      </c:layout>
      <c:overlay val="0"/>
      <c:spPr>
        <a:noFill/>
        <a:ln>
          <a:noFill/>
        </a:ln>
        <a:effectLst/>
      </c:spPr>
    </c:title>
    <c:autoTitleDeleted val="0"/>
    <c:plotArea>
      <c:layout>
        <c:manualLayout>
          <c:layoutTarget val="inner"/>
          <c:xMode val="edge"/>
          <c:yMode val="edge"/>
          <c:x val="0.10459629760369615"/>
          <c:y val="0.11831175382545821"/>
          <c:w val="0.87863029586992381"/>
          <c:h val="0.64746044124676105"/>
        </c:manualLayout>
      </c:layout>
      <c:lineChart>
        <c:grouping val="standard"/>
        <c:varyColors val="0"/>
        <c:ser>
          <c:idx val="0"/>
          <c:order val="0"/>
          <c:tx>
            <c:strRef>
              <c:f>'Due to IB and Affiliates'!$B$3</c:f>
              <c:strCache>
                <c:ptCount val="1"/>
                <c:pt idx="0">
                  <c:v>DUE TO INTERBRANCH - DEMAND</c:v>
                </c:pt>
              </c:strCache>
            </c:strRef>
          </c:tx>
          <c:spPr>
            <a:ln w="28575" cap="rnd">
              <a:solidFill>
                <a:srgbClr val="00B0F0"/>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Affiliates'!$C$3:$CT$3</c:f>
              <c:numCache>
                <c:formatCode>General</c:formatCode>
                <c:ptCount val="96"/>
                <c:pt idx="0">
                  <c:v>12200769</c:v>
                </c:pt>
                <c:pt idx="1">
                  <c:v>54897140</c:v>
                </c:pt>
                <c:pt idx="2">
                  <c:v>13388712</c:v>
                </c:pt>
                <c:pt idx="3">
                  <c:v>13651655</c:v>
                </c:pt>
                <c:pt idx="4">
                  <c:v>14335470</c:v>
                </c:pt>
                <c:pt idx="5">
                  <c:v>13261341</c:v>
                </c:pt>
                <c:pt idx="6">
                  <c:v>13550646</c:v>
                </c:pt>
                <c:pt idx="7">
                  <c:v>17300541</c:v>
                </c:pt>
                <c:pt idx="8">
                  <c:v>-170759706</c:v>
                </c:pt>
                <c:pt idx="9">
                  <c:v>13045245</c:v>
                </c:pt>
                <c:pt idx="10">
                  <c:v>15029823</c:v>
                </c:pt>
                <c:pt idx="11">
                  <c:v>2949131</c:v>
                </c:pt>
                <c:pt idx="12">
                  <c:v>13489701</c:v>
                </c:pt>
                <c:pt idx="13">
                  <c:v>13209932</c:v>
                </c:pt>
                <c:pt idx="14">
                  <c:v>62911364</c:v>
                </c:pt>
                <c:pt idx="15">
                  <c:v>16685236</c:v>
                </c:pt>
                <c:pt idx="16">
                  <c:v>14781884</c:v>
                </c:pt>
                <c:pt idx="17">
                  <c:v>13299466</c:v>
                </c:pt>
                <c:pt idx="18">
                  <c:v>13489972</c:v>
                </c:pt>
                <c:pt idx="19">
                  <c:v>12827362</c:v>
                </c:pt>
                <c:pt idx="20">
                  <c:v>4952669</c:v>
                </c:pt>
                <c:pt idx="21">
                  <c:v>14096633</c:v>
                </c:pt>
                <c:pt idx="22">
                  <c:v>13851735</c:v>
                </c:pt>
                <c:pt idx="23">
                  <c:v>12664939</c:v>
                </c:pt>
                <c:pt idx="24" formatCode="_(* #,##0_);_(* \(#,##0\);_(* &quot;-&quot;??_);_(@_)">
                  <c:v>13244087.48</c:v>
                </c:pt>
                <c:pt idx="25" formatCode="_(* #,##0_);_(* \(#,##0\);_(* &quot;-&quot;??_);_(@_)">
                  <c:v>12999027.9</c:v>
                </c:pt>
                <c:pt idx="26" formatCode="_(* #,##0_);_(* \(#,##0\);_(* &quot;-&quot;??_);_(@_)">
                  <c:v>13435897.42</c:v>
                </c:pt>
                <c:pt idx="27" formatCode="_(* #,##0_);_(* \(#,##0\);_(* &quot;-&quot;??_);_(@_)">
                  <c:v>1134827.6399999999</c:v>
                </c:pt>
                <c:pt idx="28" formatCode="_(* #,##0_);_(* \(#,##0\);_(* &quot;-&quot;??_);_(@_)">
                  <c:v>12732422.08</c:v>
                </c:pt>
                <c:pt idx="29" formatCode="_(* #,##0_);_(* \(#,##0\);_(* &quot;-&quot;??_);_(@_)">
                  <c:v>-37995521.530000001</c:v>
                </c:pt>
                <c:pt idx="30" formatCode="_(* #,##0_);_(* \(#,##0\);_(* &quot;-&quot;??_);_(@_)">
                  <c:v>13210806.460000001</c:v>
                </c:pt>
                <c:pt idx="31" formatCode="_(* #,##0_);_(* \(#,##0\);_(* &quot;-&quot;??_);_(@_)">
                  <c:v>12158188.6</c:v>
                </c:pt>
                <c:pt idx="32" formatCode="_(* #,##0_);_(* \(#,##0\);_(* &quot;-&quot;??_);_(@_)">
                  <c:v>11008927.529999999</c:v>
                </c:pt>
                <c:pt idx="33" formatCode="_(* #,##0_);_(* \(#,##0\);_(* &quot;-&quot;??_);_(@_)">
                  <c:v>13845514.949999999</c:v>
                </c:pt>
                <c:pt idx="34" formatCode="_(* #,##0_);_(* \(#,##0\);_(* &quot;-&quot;??_);_(@_)">
                  <c:v>13578314.199999999</c:v>
                </c:pt>
                <c:pt idx="35" formatCode="_(* #,##0_);_(* \(#,##0\);_(* &quot;-&quot;??_);_(@_)">
                  <c:v>13691066.869999999</c:v>
                </c:pt>
                <c:pt idx="36" formatCode="_(* #,##0_);_(* \(#,##0\);_(* &quot;-&quot;??_);_(@_)">
                  <c:v>12560853.359999999</c:v>
                </c:pt>
                <c:pt idx="37" formatCode="_(* #,##0_);_(* \(#,##0\);_(* &quot;-&quot;??_);_(@_)">
                  <c:v>13700135.23</c:v>
                </c:pt>
                <c:pt idx="38" formatCode="_(* #,##0_);_(* \(#,##0\);_(* &quot;-&quot;??_);_(@_)">
                  <c:v>12920170.99</c:v>
                </c:pt>
                <c:pt idx="39" formatCode="_(* #,##0_);_(* \(#,##0\);_(* &quot;-&quot;??_);_(@_)">
                  <c:v>12858038.869999999</c:v>
                </c:pt>
                <c:pt idx="40" formatCode="_(* #,##0_);_(* \(#,##0\);_(* &quot;-&quot;??_);_(@_)">
                  <c:v>-1225136591.03</c:v>
                </c:pt>
                <c:pt idx="41" formatCode="_(* #,##0_);_(* \(#,##0\);_(* &quot;-&quot;??_);_(@_)">
                  <c:v>12999450.789999999</c:v>
                </c:pt>
                <c:pt idx="42" formatCode="_(* #,##0_);_(* \(#,##0\);_(* &quot;-&quot;??_);_(@_)">
                  <c:v>11830997.529999999</c:v>
                </c:pt>
                <c:pt idx="43" formatCode="_(* #,##0_);_(* \(#,##0\);_(* &quot;-&quot;??_);_(@_)">
                  <c:v>11505580.560000001</c:v>
                </c:pt>
                <c:pt idx="44" formatCode="_(* #,##0_);_(* \(#,##0\);_(* &quot;-&quot;??_);_(@_)">
                  <c:v>12549019.66</c:v>
                </c:pt>
                <c:pt idx="45" formatCode="_(* #,##0_);_(* \(#,##0\);_(* &quot;-&quot;??_);_(@_)">
                  <c:v>13594646.82</c:v>
                </c:pt>
                <c:pt idx="46" formatCode="_(* #,##0_);_(* \(#,##0\);_(* &quot;-&quot;??_);_(@_)">
                  <c:v>12902471.49</c:v>
                </c:pt>
                <c:pt idx="47" formatCode="_(* #,##0_);_(* \(#,##0\);_(* &quot;-&quot;??_);_(@_)">
                  <c:v>13594197.66</c:v>
                </c:pt>
                <c:pt idx="48" formatCode="_(* #,##0_);_(* \(#,##0\);_(* &quot;-&quot;??_);_(@_)">
                  <c:v>14310438.640000001</c:v>
                </c:pt>
                <c:pt idx="49" formatCode="_(* #,##0_);_(* \(#,##0\);_(* &quot;-&quot;??_);_(@_)">
                  <c:v>13987023.18</c:v>
                </c:pt>
                <c:pt idx="50" formatCode="_(* #,##0_);_(* \(#,##0\);_(* &quot;-&quot;??_);_(@_)">
                  <c:v>13081073.52</c:v>
                </c:pt>
                <c:pt idx="51" formatCode="_(* #,##0_);_(* \(#,##0\);_(* &quot;-&quot;??_);_(@_)">
                  <c:v>-80064820.510000005</c:v>
                </c:pt>
                <c:pt idx="52" formatCode="_(* #,##0_);_(* \(#,##0\);_(* &quot;-&quot;??_);_(@_)">
                  <c:v>12855121.039999999</c:v>
                </c:pt>
                <c:pt idx="53" formatCode="_(* #,##0_);_(* \(#,##0\);_(* &quot;-&quot;??_);_(@_)">
                  <c:v>12985794.689999999</c:v>
                </c:pt>
                <c:pt idx="54" formatCode="_(* #,##0_);_(* \(#,##0\);_(* &quot;-&quot;??_);_(@_)">
                  <c:v>12865180.869999999</c:v>
                </c:pt>
                <c:pt idx="55" formatCode="_(* #,##0_);_(* \(#,##0\);_(* &quot;-&quot;??_);_(@_)">
                  <c:v>-1544745.52</c:v>
                </c:pt>
                <c:pt idx="56" formatCode="_(* #,##0_);_(* \(#,##0\);_(* &quot;-&quot;??_);_(@_)">
                  <c:v>5660422.0499999998</c:v>
                </c:pt>
                <c:pt idx="57" formatCode="_(* #,##0_);_(* \(#,##0\);_(* &quot;-&quot;??_);_(@_)">
                  <c:v>2863029.69</c:v>
                </c:pt>
                <c:pt idx="58" formatCode="_(* #,##0_);_(* \(#,##0\);_(* &quot;-&quot;??_);_(@_)">
                  <c:v>12796911.9</c:v>
                </c:pt>
                <c:pt idx="59" formatCode="_(* #,##0_);_(* \(#,##0\);_(* &quot;-&quot;??_);_(@_)">
                  <c:v>12372962.779999999</c:v>
                </c:pt>
                <c:pt idx="60" formatCode="_(* #,##0_);_(* \(#,##0\);_(* &quot;-&quot;??_);_(@_)">
                  <c:v>13722476.470000001</c:v>
                </c:pt>
                <c:pt idx="61" formatCode="_(* #,##0_);_(* \(#,##0\);_(* &quot;-&quot;??_);_(@_)">
                  <c:v>5974011.5099999998</c:v>
                </c:pt>
                <c:pt idx="62" formatCode="_(* #,##0_);_(* \(#,##0\);_(* &quot;-&quot;??_);_(@_)">
                  <c:v>166872350.81</c:v>
                </c:pt>
                <c:pt idx="63" formatCode="_(* #,##0_);_(* \(#,##0\);_(* &quot;-&quot;??_);_(@_)">
                  <c:v>12806061.699999999</c:v>
                </c:pt>
                <c:pt idx="64" formatCode="_(* #,##0_);_(* \(#,##0\);_(* &quot;-&quot;??_);_(@_)">
                  <c:v>13482768.859999999</c:v>
                </c:pt>
                <c:pt idx="65" formatCode="_(* #,##0_);_(* \(#,##0\);_(* &quot;-&quot;??_);_(@_)">
                  <c:v>13823027.92</c:v>
                </c:pt>
                <c:pt idx="66" formatCode="_(* #,##0_);_(* \(#,##0\);_(* &quot;-&quot;??_);_(@_)">
                  <c:v>13457522.99</c:v>
                </c:pt>
                <c:pt idx="67" formatCode="_(* #,##0_);_(* \(#,##0\);_(* &quot;-&quot;??_);_(@_)">
                  <c:v>14563931.66</c:v>
                </c:pt>
                <c:pt idx="68" formatCode="_(* #,##0_);_(* \(#,##0\);_(* &quot;-&quot;??_);_(@_)">
                  <c:v>14485969.359999999</c:v>
                </c:pt>
                <c:pt idx="69" formatCode="_(* #,##0_);_(* \(#,##0\);_(* &quot;-&quot;??_);_(@_)">
                  <c:v>15085202.369999999</c:v>
                </c:pt>
                <c:pt idx="70" formatCode="_(* #,##0_);_(* \(#,##0\);_(* &quot;-&quot;??_);_(@_)">
                  <c:v>14075653.59</c:v>
                </c:pt>
                <c:pt idx="71" formatCode="_(* #,##0_);_(* \(#,##0\);_(* &quot;-&quot;??_);_(@_)">
                  <c:v>13421525.970000001</c:v>
                </c:pt>
                <c:pt idx="72" formatCode="_(* #,##0_);_(* \(#,##0\);_(* &quot;-&quot;??_);_(@_)">
                  <c:v>16171792.52</c:v>
                </c:pt>
                <c:pt idx="73" formatCode="_(* #,##0_);_(* \(#,##0\);_(* &quot;-&quot;??_);_(@_)">
                  <c:v>12868235.91</c:v>
                </c:pt>
                <c:pt idx="74" formatCode="_(* #,##0_);_(* \(#,##0\);_(* &quot;-&quot;??_);_(@_)">
                  <c:v>13234475.49</c:v>
                </c:pt>
                <c:pt idx="75" formatCode="_(* #,##0_);_(* \(#,##0\);_(* &quot;-&quot;??_);_(@_)">
                  <c:v>11999128.52</c:v>
                </c:pt>
                <c:pt idx="76" formatCode="_(* #,##0_);_(* \(#,##0\);_(* &quot;-&quot;??_);_(@_)">
                  <c:v>13774220.029999999</c:v>
                </c:pt>
                <c:pt idx="77" formatCode="_(* #,##0_);_(* \(#,##0\);_(* &quot;-&quot;??_);_(@_)">
                  <c:v>13136733.75</c:v>
                </c:pt>
                <c:pt idx="78" formatCode="_(* #,##0_);_(* \(#,##0\);_(* &quot;-&quot;??_);_(@_)">
                  <c:v>13854104.33</c:v>
                </c:pt>
                <c:pt idx="79" formatCode="_(* #,##0_);_(* \(#,##0\);_(* &quot;-&quot;??_);_(@_)">
                  <c:v>14058399.470000001</c:v>
                </c:pt>
                <c:pt idx="80" formatCode="_(* #,##0_);_(* \(#,##0\);_(* &quot;-&quot;??_);_(@_)">
                  <c:v>13196919.26</c:v>
                </c:pt>
                <c:pt idx="81" formatCode="_(* #,##0_);_(* \(#,##0\);_(* &quot;-&quot;??_);_(@_)">
                  <c:v>1278388.18</c:v>
                </c:pt>
                <c:pt idx="82" formatCode="_(* #,##0_);_(* \(#,##0\);_(* &quot;-&quot;??_);_(@_)">
                  <c:v>12667279.41</c:v>
                </c:pt>
                <c:pt idx="83" formatCode="_(* #,##0_);_(* \(#,##0\);_(* &quot;-&quot;??_);_(@_)">
                  <c:v>129606850.52</c:v>
                </c:pt>
                <c:pt idx="84" formatCode="_(* #,##0_);_(* \(#,##0\);_(* &quot;-&quot;??_);_(@_)">
                  <c:v>14190290.630000001</c:v>
                </c:pt>
                <c:pt idx="85" formatCode="_(* #,##0_);_(* \(#,##0\);_(* &quot;-&quot;??_);_(@_)">
                  <c:v>15451838.880000001</c:v>
                </c:pt>
                <c:pt idx="86" formatCode="_(* #,##0_);_(* \(#,##0\);_(* &quot;-&quot;??_);_(@_)">
                  <c:v>12627601.09</c:v>
                </c:pt>
                <c:pt idx="87" formatCode="_(* #,##0_);_(* \(#,##0\);_(* &quot;-&quot;??_);_(@_)">
                  <c:v>13241488.43</c:v>
                </c:pt>
                <c:pt idx="88" formatCode="_(* #,##0_);_(* \(#,##0\);_(* &quot;-&quot;??_);_(@_)">
                  <c:v>13024187.810000001</c:v>
                </c:pt>
                <c:pt idx="89" formatCode="_(* #,##0_);_(* \(#,##0\);_(* &quot;-&quot;??_);_(@_)">
                  <c:v>12865615.41</c:v>
                </c:pt>
                <c:pt idx="90" formatCode="_(* #,##0_);_(* \(#,##0\);_(* &quot;-&quot;??_);_(@_)">
                  <c:v>12573516.32</c:v>
                </c:pt>
                <c:pt idx="91" formatCode="_(* #,##0_);_(* \(#,##0\);_(* &quot;-&quot;??_);_(@_)">
                  <c:v>12738111.26</c:v>
                </c:pt>
                <c:pt idx="92" formatCode="_(* #,##0_);_(* \(#,##0\);_(* &quot;-&quot;??_);_(@_)">
                  <c:v>14033716.369999999</c:v>
                </c:pt>
                <c:pt idx="93" formatCode="_(* #,##0_);_(* \(#,##0\);_(* &quot;-&quot;??_);_(@_)">
                  <c:v>12819735.08</c:v>
                </c:pt>
                <c:pt idx="94" formatCode="_(* #,##0_);_(* \(#,##0\);_(* &quot;-&quot;??_);_(@_)">
                  <c:v>13519323.68</c:v>
                </c:pt>
                <c:pt idx="95" formatCode="_(* #,##0_);_(* \(#,##0\);_(* &quot;-&quot;??_);_(@_)">
                  <c:v>63450873.630000003</c:v>
                </c:pt>
              </c:numCache>
            </c:numRef>
          </c:val>
          <c:smooth val="0"/>
        </c:ser>
        <c:ser>
          <c:idx val="1"/>
          <c:order val="1"/>
          <c:tx>
            <c:strRef>
              <c:f>'Due to IB and Affiliates'!$B$4</c:f>
              <c:strCache>
                <c:ptCount val="1"/>
                <c:pt idx="0">
                  <c:v>DUE TO INTERBRANCH - INVESTMEN</c:v>
                </c:pt>
              </c:strCache>
            </c:strRef>
          </c:tx>
          <c:spPr>
            <a:ln w="28575" cap="rnd">
              <a:solidFill>
                <a:schemeClr val="accent2"/>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Affiliates'!$C$4:$CT$4</c:f>
              <c:numCache>
                <c:formatCode>General</c:formatCode>
                <c:ptCount val="96"/>
                <c:pt idx="0">
                  <c:v>970398855</c:v>
                </c:pt>
                <c:pt idx="1">
                  <c:v>282770001</c:v>
                </c:pt>
                <c:pt idx="2">
                  <c:v>502391567</c:v>
                </c:pt>
                <c:pt idx="3">
                  <c:v>340034723</c:v>
                </c:pt>
                <c:pt idx="4">
                  <c:v>247833006</c:v>
                </c:pt>
                <c:pt idx="5">
                  <c:v>670437499</c:v>
                </c:pt>
                <c:pt idx="6">
                  <c:v>762034948</c:v>
                </c:pt>
                <c:pt idx="7">
                  <c:v>386597848</c:v>
                </c:pt>
                <c:pt idx="8">
                  <c:v>74032917</c:v>
                </c:pt>
                <c:pt idx="9">
                  <c:v>184812366</c:v>
                </c:pt>
                <c:pt idx="10">
                  <c:v>504497477</c:v>
                </c:pt>
                <c:pt idx="11">
                  <c:v>49496113</c:v>
                </c:pt>
                <c:pt idx="12">
                  <c:v>195804871</c:v>
                </c:pt>
                <c:pt idx="13">
                  <c:v>151417018</c:v>
                </c:pt>
                <c:pt idx="14">
                  <c:v>143123234</c:v>
                </c:pt>
                <c:pt idx="15">
                  <c:v>587962252</c:v>
                </c:pt>
                <c:pt idx="16">
                  <c:v>10442943945</c:v>
                </c:pt>
                <c:pt idx="17">
                  <c:v>1058833647</c:v>
                </c:pt>
                <c:pt idx="18">
                  <c:v>380869503</c:v>
                </c:pt>
                <c:pt idx="19">
                  <c:v>483238770</c:v>
                </c:pt>
                <c:pt idx="20" formatCode="_(* #,##0.0_);_(* \(#,##0.0\);_(* &quot;-&quot;??_);_(@_)">
                  <c:v>99473961</c:v>
                </c:pt>
                <c:pt idx="21">
                  <c:v>469240179</c:v>
                </c:pt>
                <c:pt idx="22">
                  <c:v>435244048</c:v>
                </c:pt>
                <c:pt idx="23">
                  <c:v>300059792</c:v>
                </c:pt>
                <c:pt idx="24" formatCode="_(* #,##0_);_(* \(#,##0\);_(* &quot;-&quot;??_);_(@_)">
                  <c:v>467159084.44</c:v>
                </c:pt>
                <c:pt idx="25" formatCode="_(* #,##0_);_(* \(#,##0\);_(* &quot;-&quot;??_);_(@_)">
                  <c:v>507551843</c:v>
                </c:pt>
                <c:pt idx="26" formatCode="_(* #,##0_);_(* \(#,##0\);_(* &quot;-&quot;??_);_(@_)">
                  <c:v>859042239.07000005</c:v>
                </c:pt>
                <c:pt idx="27" formatCode="_(* #,##0_);_(* \(#,##0\);_(* &quot;-&quot;??_);_(@_)">
                  <c:v>585653476.47000003</c:v>
                </c:pt>
                <c:pt idx="28" formatCode="_(* #,##0_);_(* \(#,##0\);_(* &quot;-&quot;??_);_(@_)">
                  <c:v>704086834.95000005</c:v>
                </c:pt>
                <c:pt idx="29" formatCode="_(* #,##0_);_(* \(#,##0\);_(* &quot;-&quot;??_);_(@_)">
                  <c:v>1052777046.51</c:v>
                </c:pt>
                <c:pt idx="30" formatCode="_(* #,##0_);_(* \(#,##0\);_(* &quot;-&quot;??_);_(@_)">
                  <c:v>883285416.20000005</c:v>
                </c:pt>
                <c:pt idx="31" formatCode="_(* #,##0_);_(* \(#,##0\);_(* &quot;-&quot;??_);_(@_)">
                  <c:v>605045639.58000004</c:v>
                </c:pt>
                <c:pt idx="32" formatCode="_(* #,##0_);_(* \(#,##0\);_(* &quot;-&quot;??_);_(@_)">
                  <c:v>1129618412.3900001</c:v>
                </c:pt>
                <c:pt idx="33" formatCode="_(* #,##0_);_(* \(#,##0\);_(* &quot;-&quot;??_);_(@_)">
                  <c:v>594088500.40999997</c:v>
                </c:pt>
                <c:pt idx="34" formatCode="_(* #,##0_);_(* \(#,##0\);_(* &quot;-&quot;??_);_(@_)">
                  <c:v>603423474.62</c:v>
                </c:pt>
                <c:pt idx="35" formatCode="_(* #,##0_);_(* \(#,##0\);_(* &quot;-&quot;??_);_(@_)">
                  <c:v>566847861.07000005</c:v>
                </c:pt>
                <c:pt idx="36" formatCode="_(* #,##0_);_(* \(#,##0\);_(* &quot;-&quot;??_);_(@_)">
                  <c:v>795949700.48000002</c:v>
                </c:pt>
                <c:pt idx="37" formatCode="_(* #,##0_);_(* \(#,##0\);_(* &quot;-&quot;??_);_(@_)">
                  <c:v>680543981.74000001</c:v>
                </c:pt>
                <c:pt idx="38" formatCode="_(* #,##0_);_(* \(#,##0\);_(* &quot;-&quot;??_);_(@_)">
                  <c:v>428935299.76999998</c:v>
                </c:pt>
                <c:pt idx="39" formatCode="_(* #,##0_);_(* \(#,##0\);_(* &quot;-&quot;??_);_(@_)">
                  <c:v>1053620104.52</c:v>
                </c:pt>
                <c:pt idx="40" formatCode="_(* #,##0_);_(* \(#,##0\);_(* &quot;-&quot;??_);_(@_)">
                  <c:v>258800379.66</c:v>
                </c:pt>
                <c:pt idx="41" formatCode="_(* #,##0_);_(* \(#,##0\);_(* &quot;-&quot;??_);_(@_)">
                  <c:v>1036696388.97</c:v>
                </c:pt>
                <c:pt idx="42" formatCode="_(* #,##0_);_(* \(#,##0\);_(* &quot;-&quot;??_);_(@_)">
                  <c:v>689663830.15999997</c:v>
                </c:pt>
                <c:pt idx="43" formatCode="_(* #,##0_);_(* \(#,##0\);_(* &quot;-&quot;??_);_(@_)">
                  <c:v>154983254.16999999</c:v>
                </c:pt>
                <c:pt idx="44" formatCode="_(* #,##0_);_(* \(#,##0\);_(* &quot;-&quot;??_);_(@_)">
                  <c:v>638445370</c:v>
                </c:pt>
                <c:pt idx="45" formatCode="_(* #,##0_);_(* \(#,##0\);_(* &quot;-&quot;??_);_(@_)">
                  <c:v>905702615.94000006</c:v>
                </c:pt>
                <c:pt idx="46" formatCode="_(* #,##0_);_(* \(#,##0\);_(* &quot;-&quot;??_);_(@_)">
                  <c:v>1212783444.21</c:v>
                </c:pt>
                <c:pt idx="47" formatCode="_(* #,##0_);_(* \(#,##0\);_(* &quot;-&quot;??_);_(@_)">
                  <c:v>882178782.58000004</c:v>
                </c:pt>
                <c:pt idx="48" formatCode="_(* #,##0_);_(* \(#,##0\);_(* &quot;-&quot;??_);_(@_)">
                  <c:v>886275750.35000002</c:v>
                </c:pt>
                <c:pt idx="49" formatCode="_(* #,##0_);_(* \(#,##0\);_(* &quot;-&quot;??_);_(@_)">
                  <c:v>397366058.93000001</c:v>
                </c:pt>
                <c:pt idx="50" formatCode="_(* #,##0_);_(* \(#,##0\);_(* &quot;-&quot;??_);_(@_)">
                  <c:v>726718555.50999999</c:v>
                </c:pt>
                <c:pt idx="51" formatCode="_(* #,##0_);_(* \(#,##0\);_(* &quot;-&quot;??_);_(@_)">
                  <c:v>43763382367.629997</c:v>
                </c:pt>
                <c:pt idx="52" formatCode="_(* #,##0_);_(* \(#,##0\);_(* &quot;-&quot;??_);_(@_)">
                  <c:v>657740172.30999994</c:v>
                </c:pt>
                <c:pt idx="53" formatCode="_(* #,##0_);_(* \(#,##0\);_(* &quot;-&quot;??_);_(@_)">
                  <c:v>829247130.78999996</c:v>
                </c:pt>
                <c:pt idx="54" formatCode="_(* #,##0_);_(* \(#,##0\);_(* &quot;-&quot;??_);_(@_)">
                  <c:v>918574491.65999997</c:v>
                </c:pt>
                <c:pt idx="55" formatCode="_(* #,##0_);_(* \(#,##0\);_(* &quot;-&quot;??_);_(@_)">
                  <c:v>1759453478.52</c:v>
                </c:pt>
                <c:pt idx="56" formatCode="_(* #,##0_);_(* \(#,##0\);_(* &quot;-&quot;??_);_(@_)">
                  <c:v>3133990383.8499999</c:v>
                </c:pt>
                <c:pt idx="57" formatCode="_(* #,##0_);_(* \(#,##0\);_(* &quot;-&quot;??_);_(@_)">
                  <c:v>2200234274.3899999</c:v>
                </c:pt>
                <c:pt idx="58" formatCode="_(* #,##0_);_(* \(#,##0\);_(* &quot;-&quot;??_);_(@_)">
                  <c:v>926521400.39999998</c:v>
                </c:pt>
                <c:pt idx="59" formatCode="_(* #,##0_);_(* \(#,##0\);_(* &quot;-&quot;??_);_(@_)">
                  <c:v>7136374541.4200001</c:v>
                </c:pt>
                <c:pt idx="60" formatCode="_(* #,##0_);_(* \(#,##0\);_(* &quot;-&quot;??_);_(@_)">
                  <c:v>7372501097.0799999</c:v>
                </c:pt>
                <c:pt idx="61" formatCode="_(* #,##0_);_(* \(#,##0\);_(* &quot;-&quot;??_);_(@_)">
                  <c:v>6601353802.7799997</c:v>
                </c:pt>
                <c:pt idx="62" formatCode="_(* #,##0_);_(* \(#,##0\);_(* &quot;-&quot;??_);_(@_)">
                  <c:v>664824977.50999999</c:v>
                </c:pt>
                <c:pt idx="63" formatCode="_(* #,##0_);_(* \(#,##0\);_(* &quot;-&quot;??_);_(@_)">
                  <c:v>25182369171.75</c:v>
                </c:pt>
                <c:pt idx="64" formatCode="_(* #,##0_);_(* \(#,##0\);_(* &quot;-&quot;??_);_(@_)">
                  <c:v>564639754.75999999</c:v>
                </c:pt>
                <c:pt idx="65" formatCode="_(* #,##0_);_(* \(#,##0\);_(* &quot;-&quot;??_);_(@_)">
                  <c:v>2024857691.1199999</c:v>
                </c:pt>
                <c:pt idx="66" formatCode="_(* #,##0_);_(* \(#,##0\);_(* &quot;-&quot;??_);_(@_)">
                  <c:v>955847760.5</c:v>
                </c:pt>
                <c:pt idx="67" formatCode="_(* #,##0_);_(* \(#,##0\);_(* &quot;-&quot;??_);_(@_)">
                  <c:v>1349564515.04</c:v>
                </c:pt>
                <c:pt idx="68" formatCode="_(* #,##0_);_(* \(#,##0\);_(* &quot;-&quot;??_);_(@_)">
                  <c:v>3995869897.1900001</c:v>
                </c:pt>
                <c:pt idx="69" formatCode="_(* #,##0_);_(* \(#,##0\);_(* &quot;-&quot;??_);_(@_)">
                  <c:v>4939009280.1000004</c:v>
                </c:pt>
                <c:pt idx="70" formatCode="_(* #,##0_);_(* \(#,##0\);_(* &quot;-&quot;??_);_(@_)">
                  <c:v>3529944681.1500001</c:v>
                </c:pt>
                <c:pt idx="71" formatCode="_(* #,##0_);_(* \(#,##0\);_(* &quot;-&quot;??_);_(@_)">
                  <c:v>6661911526.4200001</c:v>
                </c:pt>
                <c:pt idx="72" formatCode="_(* #,##0_);_(* \(#,##0\);_(* &quot;-&quot;??_);_(@_)">
                  <c:v>6632929862.46</c:v>
                </c:pt>
                <c:pt idx="73" formatCode="_(* #,##0_);_(* \(#,##0\);_(* &quot;-&quot;??_);_(@_)">
                  <c:v>4796274359.5100002</c:v>
                </c:pt>
                <c:pt idx="74" formatCode="_(* #,##0_);_(* \(#,##0\);_(* &quot;-&quot;??_);_(@_)">
                  <c:v>2780899920.54</c:v>
                </c:pt>
                <c:pt idx="75" formatCode="_(* #,##0_);_(* \(#,##0\);_(* &quot;-&quot;??_);_(@_)">
                  <c:v>6859603842.3999996</c:v>
                </c:pt>
                <c:pt idx="76" formatCode="_(* #,##0_);_(* \(#,##0\);_(* &quot;-&quot;??_);_(@_)">
                  <c:v>4464878075.1800003</c:v>
                </c:pt>
                <c:pt idx="77" formatCode="_(* #,##0_);_(* \(#,##0\);_(* &quot;-&quot;??_);_(@_)">
                  <c:v>9023552785.4200001</c:v>
                </c:pt>
                <c:pt idx="78" formatCode="_(* #,##0_);_(* \(#,##0\);_(* &quot;-&quot;??_);_(@_)">
                  <c:v>3395435217.75</c:v>
                </c:pt>
                <c:pt idx="79" formatCode="_(* #,##0_);_(* \(#,##0\);_(* &quot;-&quot;??_);_(@_)">
                  <c:v>7190930510.3800001</c:v>
                </c:pt>
                <c:pt idx="80" formatCode="_(* #,##0_);_(* \(#,##0\);_(* &quot;-&quot;??_);_(@_)">
                  <c:v>7260263417.6700001</c:v>
                </c:pt>
                <c:pt idx="81" formatCode="_(* #,##0_);_(* \(#,##0\);_(* &quot;-&quot;??_);_(@_)">
                  <c:v>12949725264.360001</c:v>
                </c:pt>
                <c:pt idx="82" formatCode="_(* #,##0_);_(* \(#,##0\);_(* &quot;-&quot;??_);_(@_)">
                  <c:v>14761492369.030001</c:v>
                </c:pt>
                <c:pt idx="83" formatCode="_(* #,##0_);_(* \(#,##0\);_(* &quot;-&quot;??_);_(@_)">
                  <c:v>8715720504.6000004</c:v>
                </c:pt>
                <c:pt idx="84" formatCode="_(* #,##0_);_(* \(#,##0\);_(* &quot;-&quot;??_);_(@_)">
                  <c:v>8467333116.1199999</c:v>
                </c:pt>
                <c:pt idx="85" formatCode="_(* #,##0_);_(* \(#,##0\);_(* &quot;-&quot;??_);_(@_)">
                  <c:v>8532172456.6999998</c:v>
                </c:pt>
                <c:pt idx="86" formatCode="_(* #,##0_);_(* \(#,##0\);_(* &quot;-&quot;??_);_(@_)">
                  <c:v>10295983525.91</c:v>
                </c:pt>
                <c:pt idx="87" formatCode="_(* #,##0_);_(* \(#,##0\);_(* &quot;-&quot;??_);_(@_)">
                  <c:v>7562881895.5</c:v>
                </c:pt>
                <c:pt idx="88" formatCode="_(* #,##0_);_(* \(#,##0\);_(* &quot;-&quot;??_);_(@_)">
                  <c:v>5861193909.1899996</c:v>
                </c:pt>
                <c:pt idx="89" formatCode="_(* #,##0_);_(* \(#,##0\);_(* &quot;-&quot;??_);_(@_)">
                  <c:v>9925467121.9799995</c:v>
                </c:pt>
                <c:pt idx="90" formatCode="_(* #,##0_);_(* \(#,##0\);_(* &quot;-&quot;??_);_(@_)">
                  <c:v>7663920645.21</c:v>
                </c:pt>
                <c:pt idx="91" formatCode="_(* #,##0_);_(* \(#,##0\);_(* &quot;-&quot;??_);_(@_)">
                  <c:v>24035601496.02</c:v>
                </c:pt>
                <c:pt idx="92" formatCode="_(* #,##0_);_(* \(#,##0\);_(* &quot;-&quot;??_);_(@_)">
                  <c:v>11365744797.049999</c:v>
                </c:pt>
                <c:pt idx="93" formatCode="_(* #,##0_);_(* \(#,##0\);_(* &quot;-&quot;??_);_(@_)">
                  <c:v>6994832896.8599997</c:v>
                </c:pt>
                <c:pt idx="94" formatCode="_(* #,##0_);_(* \(#,##0\);_(* &quot;-&quot;??_);_(@_)">
                  <c:v>10349585006.68</c:v>
                </c:pt>
                <c:pt idx="95" formatCode="_(* #,##0_);_(* \(#,##0\);_(* &quot;-&quot;??_);_(@_)">
                  <c:v>10668006621.23</c:v>
                </c:pt>
              </c:numCache>
            </c:numRef>
          </c:val>
          <c:smooth val="0"/>
        </c:ser>
        <c:ser>
          <c:idx val="2"/>
          <c:order val="2"/>
          <c:tx>
            <c:strRef>
              <c:f>'Due to IB and Affiliates'!$B$5</c:f>
              <c:strCache>
                <c:ptCount val="1"/>
                <c:pt idx="0">
                  <c:v>DUE TO INTERBRANCH-CALL LOANS</c:v>
                </c:pt>
              </c:strCache>
            </c:strRef>
          </c:tx>
          <c:spPr>
            <a:ln w="28575" cap="rnd">
              <a:solidFill>
                <a:schemeClr val="accent3"/>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Affiliates'!$C$5:$CT$5</c:f>
            </c:numRef>
          </c:val>
          <c:smooth val="0"/>
        </c:ser>
        <c:ser>
          <c:idx val="3"/>
          <c:order val="3"/>
          <c:tx>
            <c:strRef>
              <c:f>'Due to IB and Affiliates'!$B$6</c:f>
              <c:strCache>
                <c:ptCount val="1"/>
                <c:pt idx="0">
                  <c:v>DUE TO AFFILIATE DDA US</c:v>
                </c:pt>
              </c:strCache>
            </c:strRef>
          </c:tx>
          <c:spPr>
            <a:ln w="28575" cap="rnd">
              <a:solidFill>
                <a:schemeClr val="accent4"/>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Affiliates'!$C$6:$CT$6</c:f>
            </c:numRef>
          </c:val>
          <c:smooth val="0"/>
        </c:ser>
        <c:ser>
          <c:idx val="4"/>
          <c:order val="4"/>
          <c:tx>
            <c:strRef>
              <c:f>'Due to IB and Affiliates'!$B$7</c:f>
              <c:strCache>
                <c:ptCount val="1"/>
                <c:pt idx="0">
                  <c:v>DUE TO AFFILIATE DDA NUS</c:v>
                </c:pt>
              </c:strCache>
            </c:strRef>
          </c:tx>
          <c:spPr>
            <a:ln w="28575" cap="rnd">
              <a:solidFill>
                <a:schemeClr val="accent5"/>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Affiliates'!$C$7:$CT$7</c:f>
            </c:numRef>
          </c:val>
          <c:smooth val="0"/>
        </c:ser>
        <c:ser>
          <c:idx val="5"/>
          <c:order val="5"/>
          <c:tx>
            <c:strRef>
              <c:f>'Due to IB and Affiliates'!$B$8</c:f>
              <c:strCache>
                <c:ptCount val="1"/>
                <c:pt idx="0">
                  <c:v>DUE TO AFFILIATE INV US</c:v>
                </c:pt>
              </c:strCache>
            </c:strRef>
          </c:tx>
          <c:spPr>
            <a:ln w="28575" cap="rnd">
              <a:solidFill>
                <a:schemeClr val="accent6"/>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Affiliates'!$C$8:$CT$8</c:f>
            </c:numRef>
          </c:val>
          <c:smooth val="0"/>
        </c:ser>
        <c:ser>
          <c:idx val="6"/>
          <c:order val="6"/>
          <c:tx>
            <c:strRef>
              <c:f>'Due to IB and Affiliates'!$B$9</c:f>
              <c:strCache>
                <c:ptCount val="1"/>
                <c:pt idx="0">
                  <c:v>DUE TO AFFILIATE INV NUS</c:v>
                </c:pt>
              </c:strCache>
            </c:strRef>
          </c:tx>
          <c:spPr>
            <a:ln w="28575" cap="rnd">
              <a:solidFill>
                <a:schemeClr val="accent1">
                  <a:lumMod val="60000"/>
                </a:schemeClr>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Affiliates'!$C$9:$CT$9</c:f>
            </c:numRef>
          </c:val>
          <c:smooth val="0"/>
        </c:ser>
        <c:ser>
          <c:idx val="7"/>
          <c:order val="7"/>
          <c:tx>
            <c:strRef>
              <c:f>'Due to IB and Affiliates'!$B$10</c:f>
              <c:strCache>
                <c:ptCount val="1"/>
                <c:pt idx="0">
                  <c:v>DUE TO  AFFILIATE-CALL LOAN</c:v>
                </c:pt>
              </c:strCache>
            </c:strRef>
          </c:tx>
          <c:spPr>
            <a:ln w="28575" cap="rnd">
              <a:solidFill>
                <a:schemeClr val="accent2">
                  <a:lumMod val="60000"/>
                </a:schemeClr>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Affiliates'!$C$10:$CT$10</c:f>
            </c:numRef>
          </c:val>
          <c:smooth val="0"/>
        </c:ser>
        <c:dLbls>
          <c:showLegendKey val="0"/>
          <c:showVal val="0"/>
          <c:showCatName val="0"/>
          <c:showSerName val="0"/>
          <c:showPercent val="0"/>
          <c:showBubbleSize val="0"/>
        </c:dLbls>
        <c:marker val="1"/>
        <c:smooth val="0"/>
        <c:axId val="970112000"/>
        <c:axId val="976059712"/>
      </c:lineChart>
      <c:dateAx>
        <c:axId val="97011200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76059712"/>
        <c:crosses val="autoZero"/>
        <c:auto val="1"/>
        <c:lblOffset val="100"/>
        <c:baseTimeUnit val="months"/>
      </c:dateAx>
      <c:valAx>
        <c:axId val="97605971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0112000"/>
        <c:crosses val="autoZero"/>
        <c:crossBetween val="between"/>
        <c:dispUnits>
          <c:builtInUnit val="billions"/>
          <c:dispUnitsLbl>
            <c:layout>
              <c:manualLayout>
                <c:xMode val="edge"/>
                <c:yMode val="edge"/>
                <c:x val="2.1305606030015477E-2"/>
                <c:y val="5.5232057031832059E-2"/>
              </c:manualLayout>
            </c:layout>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sz="800" baseline="0"/>
                    <a:t>Billions</a:t>
                  </a:r>
                  <a:endParaRPr lang="en-US" sz="800"/>
                </a:p>
              </c:rich>
            </c:tx>
            <c:spPr>
              <a:noFill/>
              <a:ln>
                <a:noFill/>
              </a:ln>
              <a:effectLst/>
            </c:spPr>
          </c:dispUnitsLbl>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r>
              <a:rPr lang="en-US" sz="1100">
                <a:latin typeface="Georgia" panose="02040502050405020303" pitchFamily="18" charset="0"/>
              </a:rPr>
              <a:t>Due to IB - Call</a:t>
            </a:r>
            <a:r>
              <a:rPr lang="en-US" sz="1100" baseline="0">
                <a:latin typeface="Georgia" panose="02040502050405020303" pitchFamily="18" charset="0"/>
              </a:rPr>
              <a:t> Loans</a:t>
            </a:r>
            <a:r>
              <a:rPr lang="en-US" sz="1100">
                <a:latin typeface="Georgia" panose="02040502050405020303" pitchFamily="18" charset="0"/>
              </a:rPr>
              <a:t> </a:t>
            </a:r>
            <a:r>
              <a:rPr lang="en-US" sz="1100" b="0" i="0" baseline="0">
                <a:effectLst/>
                <a:latin typeface="Georgia" panose="02040502050405020303" pitchFamily="18" charset="0"/>
              </a:rPr>
              <a:t>(From Jan 2008- Dec 2015)</a:t>
            </a:r>
            <a:endParaRPr lang="en-US" sz="1100">
              <a:effectLst/>
              <a:latin typeface="Georgia" panose="02040502050405020303"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endParaRPr lang="en-US" sz="1100">
              <a:latin typeface="Georgia" panose="02040502050405020303" pitchFamily="18" charset="0"/>
            </a:endParaRPr>
          </a:p>
        </c:rich>
      </c:tx>
      <c:layout>
        <c:manualLayout>
          <c:xMode val="edge"/>
          <c:yMode val="edge"/>
          <c:x val="0.28347354134652164"/>
          <c:y val="3.6993442071632757E-2"/>
        </c:manualLayout>
      </c:layout>
      <c:overlay val="0"/>
      <c:spPr>
        <a:noFill/>
        <a:ln>
          <a:noFill/>
        </a:ln>
        <a:effectLst/>
      </c:spPr>
    </c:title>
    <c:autoTitleDeleted val="0"/>
    <c:plotArea>
      <c:layout>
        <c:manualLayout>
          <c:layoutTarget val="inner"/>
          <c:xMode val="edge"/>
          <c:yMode val="edge"/>
          <c:x val="0.10459629760369615"/>
          <c:y val="0.11831175382545821"/>
          <c:w val="0.87863029586992381"/>
          <c:h val="0.64746044124676105"/>
        </c:manualLayout>
      </c:layout>
      <c:lineChart>
        <c:grouping val="standard"/>
        <c:varyColors val="0"/>
        <c:ser>
          <c:idx val="0"/>
          <c:order val="0"/>
          <c:tx>
            <c:strRef>
              <c:f>'Due to IB and Affiliates'!$B$3</c:f>
              <c:strCache>
                <c:ptCount val="1"/>
                <c:pt idx="0">
                  <c:v>DUE TO INTERBRANCH - DEMAND</c:v>
                </c:pt>
              </c:strCache>
            </c:strRef>
          </c:tx>
          <c:spPr>
            <a:ln w="28575" cap="rnd">
              <a:solidFill>
                <a:schemeClr val="accent1"/>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Affiliates'!$C$3:$CT$3</c:f>
            </c:numRef>
          </c:val>
          <c:smooth val="0"/>
        </c:ser>
        <c:ser>
          <c:idx val="1"/>
          <c:order val="1"/>
          <c:tx>
            <c:strRef>
              <c:f>'Due to IB and Affiliates'!$B$4</c:f>
              <c:strCache>
                <c:ptCount val="1"/>
                <c:pt idx="0">
                  <c:v>DUE TO INTERBRANCH - INVESTMEN</c:v>
                </c:pt>
              </c:strCache>
            </c:strRef>
          </c:tx>
          <c:spPr>
            <a:ln w="28575" cap="rnd">
              <a:solidFill>
                <a:schemeClr val="accent2"/>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Affiliates'!$C$4:$CT$4</c:f>
            </c:numRef>
          </c:val>
          <c:smooth val="0"/>
        </c:ser>
        <c:ser>
          <c:idx val="2"/>
          <c:order val="2"/>
          <c:tx>
            <c:strRef>
              <c:f>'Due to IB and Affiliates'!$B$5</c:f>
              <c:strCache>
                <c:ptCount val="1"/>
                <c:pt idx="0">
                  <c:v>DUE TO INTERBRANCH-CALL LOANS</c:v>
                </c:pt>
              </c:strCache>
            </c:strRef>
          </c:tx>
          <c:spPr>
            <a:ln w="28575" cap="rnd">
              <a:solidFill>
                <a:schemeClr val="accent3"/>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Affiliates'!$C$5:$CT$5</c:f>
              <c:numCache>
                <c:formatCode>General</c:formatCode>
                <c:ptCount val="96"/>
                <c:pt idx="0">
                  <c:v>1487247852</c:v>
                </c:pt>
                <c:pt idx="1">
                  <c:v>4852988203</c:v>
                </c:pt>
                <c:pt idx="2">
                  <c:v>943317709</c:v>
                </c:pt>
                <c:pt idx="3">
                  <c:v>2909283553</c:v>
                </c:pt>
                <c:pt idx="4">
                  <c:v>3910917570</c:v>
                </c:pt>
                <c:pt idx="5">
                  <c:v>4252054566</c:v>
                </c:pt>
                <c:pt idx="6">
                  <c:v>6067907804</c:v>
                </c:pt>
                <c:pt idx="7">
                  <c:v>7479694013</c:v>
                </c:pt>
                <c:pt idx="8">
                  <c:v>8449416260</c:v>
                </c:pt>
                <c:pt idx="9">
                  <c:v>24048020048</c:v>
                </c:pt>
                <c:pt idx="10">
                  <c:v>23128884765</c:v>
                </c:pt>
                <c:pt idx="11">
                  <c:v>11180758403</c:v>
                </c:pt>
                <c:pt idx="12">
                  <c:v>19807905082</c:v>
                </c:pt>
                <c:pt idx="13">
                  <c:v>10343743433</c:v>
                </c:pt>
                <c:pt idx="14">
                  <c:v>15948569659</c:v>
                </c:pt>
                <c:pt idx="15">
                  <c:v>9796200165</c:v>
                </c:pt>
                <c:pt idx="16">
                  <c:v>254271990</c:v>
                </c:pt>
                <c:pt idx="17">
                  <c:v>46119441</c:v>
                </c:pt>
                <c:pt idx="18">
                  <c:v>3102847542</c:v>
                </c:pt>
                <c:pt idx="19">
                  <c:v>731598651</c:v>
                </c:pt>
                <c:pt idx="20">
                  <c:v>1157314037</c:v>
                </c:pt>
                <c:pt idx="21">
                  <c:v>524018330</c:v>
                </c:pt>
                <c:pt idx="22">
                  <c:v>1101196912</c:v>
                </c:pt>
                <c:pt idx="23">
                  <c:v>612874964</c:v>
                </c:pt>
                <c:pt idx="24" formatCode="_(* #,##0_);_(* \(#,##0\);_(* &quot;-&quot;??_);_(@_)">
                  <c:v>4148217187.98</c:v>
                </c:pt>
                <c:pt idx="25" formatCode="_(* #,##0_);_(* \(#,##0\);_(* &quot;-&quot;??_);_(@_)">
                  <c:v>4135905101.73</c:v>
                </c:pt>
                <c:pt idx="26" formatCode="_(* #,##0_);_(* \(#,##0\);_(* &quot;-&quot;??_);_(@_)">
                  <c:v>3285091646.5500002</c:v>
                </c:pt>
                <c:pt idx="27" formatCode="_(* #,##0_);_(* \(#,##0\);_(* &quot;-&quot;??_);_(@_)">
                  <c:v>2797468044.3499999</c:v>
                </c:pt>
                <c:pt idx="28" formatCode="_(* #,##0_);_(* \(#,##0\);_(* &quot;-&quot;??_);_(@_)">
                  <c:v>3296912956.0700002</c:v>
                </c:pt>
                <c:pt idx="29" formatCode="_(* #,##0_);_(* \(#,##0\);_(* &quot;-&quot;??_);_(@_)">
                  <c:v>2277556609.9499998</c:v>
                </c:pt>
                <c:pt idx="30" formatCode="_(* #,##0_);_(* \(#,##0\);_(* &quot;-&quot;??_);_(@_)">
                  <c:v>3723584525.2199998</c:v>
                </c:pt>
                <c:pt idx="31" formatCode="_(* #,##0_);_(* \(#,##0\);_(* &quot;-&quot;??_);_(@_)">
                  <c:v>2074212455.1600001</c:v>
                </c:pt>
                <c:pt idx="32" formatCode="_(* #,##0_);_(* \(#,##0\);_(* &quot;-&quot;??_);_(@_)">
                  <c:v>4239420574.7199998</c:v>
                </c:pt>
                <c:pt idx="33" formatCode="_(* #,##0_);_(* \(#,##0\);_(* &quot;-&quot;??_);_(@_)">
                  <c:v>2492262903.9099998</c:v>
                </c:pt>
                <c:pt idx="34" formatCode="_(* #,##0_);_(* \(#,##0\);_(* &quot;-&quot;??_);_(@_)">
                  <c:v>3060334404.8600001</c:v>
                </c:pt>
                <c:pt idx="35" formatCode="_(* #,##0_);_(* \(#,##0\);_(* &quot;-&quot;??_);_(@_)">
                  <c:v>640804327.88999999</c:v>
                </c:pt>
                <c:pt idx="36" formatCode="_(* #,##0_);_(* \(#,##0\);_(* &quot;-&quot;??_);_(@_)">
                  <c:v>2187400000</c:v>
                </c:pt>
                <c:pt idx="37" formatCode="_(* #,##0_);_(* \(#,##0\);_(* &quot;-&quot;??_);_(@_)">
                  <c:v>165200000</c:v>
                </c:pt>
                <c:pt idx="38" formatCode="_(* #,##0_);_(* \(#,##0\);_(* &quot;-&quot;??_);_(@_)">
                  <c:v>4205090506.0900002</c:v>
                </c:pt>
                <c:pt idx="39" formatCode="_(* #,##0_);_(* \(#,##0\);_(* &quot;-&quot;??_);_(@_)">
                  <c:v>4441788335.5299997</c:v>
                </c:pt>
                <c:pt idx="40" formatCode="_(* #,##0_);_(* \(#,##0\);_(* &quot;-&quot;??_);_(@_)">
                  <c:v>5559506312.5200005</c:v>
                </c:pt>
                <c:pt idx="41" formatCode="_(* #,##0_);_(* \(#,##0\);_(* &quot;-&quot;??_);_(@_)">
                  <c:v>469151623.76999998</c:v>
                </c:pt>
                <c:pt idx="42" formatCode="_(* #,##0_);_(* \(#,##0\);_(* &quot;-&quot;??_);_(@_)">
                  <c:v>5831407421.8400002</c:v>
                </c:pt>
                <c:pt idx="43" formatCode="_(* #,##0_);_(* \(#,##0\);_(* &quot;-&quot;??_);_(@_)">
                  <c:v>8610396623.7800007</c:v>
                </c:pt>
                <c:pt idx="44" formatCode="_(* #,##0_);_(* \(#,##0\);_(* &quot;-&quot;??_);_(@_)">
                  <c:v>6172053821.8900003</c:v>
                </c:pt>
                <c:pt idx="45" formatCode="_(* #,##0_);_(* \(#,##0\);_(* &quot;-&quot;??_);_(@_)">
                  <c:v>10726596579.42</c:v>
                </c:pt>
                <c:pt idx="46" formatCode="_(* #,##0_);_(* \(#,##0\);_(* &quot;-&quot;??_);_(@_)">
                  <c:v>11806376635.34</c:v>
                </c:pt>
                <c:pt idx="47" formatCode="_(* #,##0_);_(* \(#,##0\);_(* &quot;-&quot;??_);_(@_)">
                  <c:v>6741077478.4499998</c:v>
                </c:pt>
                <c:pt idx="48" formatCode="_(* #,##0_);_(* \(#,##0\);_(* &quot;-&quot;??_);_(@_)">
                  <c:v>11993218231.290001</c:v>
                </c:pt>
                <c:pt idx="49" formatCode="_(* #,##0_);_(* \(#,##0\);_(* &quot;-&quot;??_);_(@_)">
                  <c:v>20505571163.049999</c:v>
                </c:pt>
                <c:pt idx="50" formatCode="_(* #,##0_);_(* \(#,##0\);_(* &quot;-&quot;??_);_(@_)">
                  <c:v>30826581998.48</c:v>
                </c:pt>
                <c:pt idx="51" formatCode="_(* #,##0_);_(* \(#,##0\);_(* &quot;-&quot;??_);_(@_)">
                  <c:v>6319747096.8699999</c:v>
                </c:pt>
                <c:pt idx="52" formatCode="_(* #,##0_);_(* \(#,##0\);_(* &quot;-&quot;??_);_(@_)">
                  <c:v>50260021060.739998</c:v>
                </c:pt>
                <c:pt idx="53" formatCode="_(* #,##0_);_(* \(#,##0\);_(* &quot;-&quot;??_);_(@_)">
                  <c:v>47213681723.919998</c:v>
                </c:pt>
                <c:pt idx="54" formatCode="_(* #,##0_);_(* \(#,##0\);_(* &quot;-&quot;??_);_(@_)">
                  <c:v>31449153964.549999</c:v>
                </c:pt>
                <c:pt idx="55" formatCode="_(* #,##0_);_(* \(#,##0\);_(* &quot;-&quot;??_);_(@_)">
                  <c:v>31493883932.34</c:v>
                </c:pt>
                <c:pt idx="56" formatCode="_(* #,##0_);_(* \(#,##0\);_(* &quot;-&quot;??_);_(@_)">
                  <c:v>23839522018.27</c:v>
                </c:pt>
                <c:pt idx="57" formatCode="_(* #,##0_);_(* \(#,##0\);_(* &quot;-&quot;??_);_(@_)">
                  <c:v>9595651479.9699993</c:v>
                </c:pt>
                <c:pt idx="58" formatCode="_(* #,##0_);_(* \(#,##0\);_(* &quot;-&quot;??_);_(@_)">
                  <c:v>8490760475.6599998</c:v>
                </c:pt>
                <c:pt idx="59" formatCode="_(* #,##0_);_(* \(#,##0\);_(* &quot;-&quot;??_);_(@_)">
                  <c:v>81280315.489999995</c:v>
                </c:pt>
                <c:pt idx="60" formatCode="_(* #,##0_);_(* \(#,##0\);_(* &quot;-&quot;??_);_(@_)">
                  <c:v>5527432643.5299997</c:v>
                </c:pt>
                <c:pt idx="61" formatCode="_(* #,##0_);_(* \(#,##0\);_(* &quot;-&quot;??_);_(@_)">
                  <c:v>9012000000</c:v>
                </c:pt>
                <c:pt idx="62" formatCode="_(* #,##0_);_(* \(#,##0\);_(* &quot;-&quot;??_);_(@_)">
                  <c:v>13518051270.49</c:v>
                </c:pt>
                <c:pt idx="63" formatCode="_(* #,##0_);_(* \(#,##0\);_(* &quot;-&quot;??_);_(@_)">
                  <c:v>10000000</c:v>
                </c:pt>
                <c:pt idx="64" formatCode="_(* #,##0_);_(* \(#,##0\);_(* &quot;-&quot;??_);_(@_)">
                  <c:v>17044500000</c:v>
                </c:pt>
                <c:pt idx="65" formatCode="_(* #,##0_);_(* \(#,##0\);_(* &quot;-&quot;??_);_(@_)">
                  <c:v>9057000000</c:v>
                </c:pt>
                <c:pt idx="66" formatCode="_(* #,##0_);_(* \(#,##0\);_(* &quot;-&quot;??_);_(@_)">
                  <c:v>10763000000</c:v>
                </c:pt>
                <c:pt idx="67" formatCode="_(* #,##0_);_(* \(#,##0\);_(* &quot;-&quot;??_);_(@_)">
                  <c:v>10743000000</c:v>
                </c:pt>
                <c:pt idx="68" formatCode="_(* #,##0_);_(* \(#,##0\);_(* &quot;-&quot;??_);_(@_)">
                  <c:v>13926000000</c:v>
                </c:pt>
                <c:pt idx="69" formatCode="_(* #,##0_);_(* \(#,##0\);_(* &quot;-&quot;??_);_(@_)">
                  <c:v>20437322691</c:v>
                </c:pt>
                <c:pt idx="70" formatCode="_(* #,##0_);_(* \(#,##0\);_(* &quot;-&quot;??_);_(@_)">
                  <c:v>13120000000</c:v>
                </c:pt>
                <c:pt idx="71" formatCode="_(* #,##0_);_(* \(#,##0\);_(* &quot;-&quot;??_);_(@_)">
                  <c:v>10500000000</c:v>
                </c:pt>
                <c:pt idx="72" formatCode="_(* #,##0_);_(* \(#,##0\);_(* &quot;-&quot;??_);_(@_)">
                  <c:v>8318000000</c:v>
                </c:pt>
                <c:pt idx="73" formatCode="_(* #,##0_);_(* \(#,##0\);_(* &quot;-&quot;??_);_(@_)">
                  <c:v>20554000000</c:v>
                </c:pt>
                <c:pt idx="74" formatCode="_(* #,##0_);_(* \(#,##0\);_(* &quot;-&quot;??_);_(@_)">
                  <c:v>23260000000</c:v>
                </c:pt>
                <c:pt idx="75" formatCode="_(* #,##0_);_(* \(#,##0\);_(* &quot;-&quot;??_);_(@_)">
                  <c:v>29035000000</c:v>
                </c:pt>
                <c:pt idx="76" formatCode="_(* #,##0_);_(* \(#,##0\);_(* &quot;-&quot;??_);_(@_)">
                  <c:v>36575000000</c:v>
                </c:pt>
                <c:pt idx="77" formatCode="_(* #,##0_);_(* \(#,##0\);_(* &quot;-&quot;??_);_(@_)">
                  <c:v>34390000000</c:v>
                </c:pt>
                <c:pt idx="78" formatCode="_(* #,##0_);_(* \(#,##0\);_(* &quot;-&quot;??_);_(@_)">
                  <c:v>32910000000</c:v>
                </c:pt>
                <c:pt idx="79" formatCode="_(* #,##0_);_(* \(#,##0\);_(* &quot;-&quot;??_);_(@_)">
                  <c:v>29596000000</c:v>
                </c:pt>
                <c:pt idx="80" formatCode="_(* #,##0_);_(* \(#,##0\);_(* &quot;-&quot;??_);_(@_)">
                  <c:v>35510875205</c:v>
                </c:pt>
                <c:pt idx="81" formatCode="_(* #,##0_);_(* \(#,##0\);_(* &quot;-&quot;??_);_(@_)">
                  <c:v>39810000000</c:v>
                </c:pt>
                <c:pt idx="82" formatCode="_(* #,##0_);_(* \(#,##0\);_(* &quot;-&quot;??_);_(@_)">
                  <c:v>21810000000</c:v>
                </c:pt>
                <c:pt idx="83" formatCode="_(* #,##0_);_(* \(#,##0\);_(* &quot;-&quot;??_);_(@_)">
                  <c:v>11557330983.5</c:v>
                </c:pt>
                <c:pt idx="84" formatCode="_(* #,##0_);_(* \(#,##0\);_(* &quot;-&quot;??_);_(@_)">
                  <c:v>11310000000</c:v>
                </c:pt>
                <c:pt idx="85" formatCode="_(* #,##0_);_(* \(#,##0\);_(* &quot;-&quot;??_);_(@_)">
                  <c:v>26364000000</c:v>
                </c:pt>
                <c:pt idx="86" formatCode="_(* #,##0_);_(* \(#,##0\);_(* &quot;-&quot;??_);_(@_)">
                  <c:v>34868000000</c:v>
                </c:pt>
                <c:pt idx="87" formatCode="_(* #,##0_);_(* \(#,##0\);_(* &quot;-&quot;??_);_(@_)">
                  <c:v>32034000000</c:v>
                </c:pt>
                <c:pt idx="88" formatCode="_(* #,##0_);_(* \(#,##0\);_(* &quot;-&quot;??_);_(@_)">
                  <c:v>13310000000</c:v>
                </c:pt>
                <c:pt idx="89" formatCode="_(* #,##0_);_(* \(#,##0\);_(* &quot;-&quot;??_);_(@_)">
                  <c:v>13107000000</c:v>
                </c:pt>
                <c:pt idx="90" formatCode="_(* #,##0_);_(* \(#,##0\);_(* &quot;-&quot;??_);_(@_)">
                  <c:v>8010000000</c:v>
                </c:pt>
                <c:pt idx="91" formatCode="_(* #,##0_);_(* \(#,##0\);_(* &quot;-&quot;??_);_(@_)">
                  <c:v>12010000000</c:v>
                </c:pt>
                <c:pt idx="92" formatCode="_(* #,##0_);_(* \(#,##0\);_(* &quot;-&quot;??_);_(@_)">
                  <c:v>14015000000</c:v>
                </c:pt>
                <c:pt idx="93" formatCode="_(* #,##0_);_(* \(#,##0\);_(* &quot;-&quot;??_);_(@_)">
                  <c:v>4085000000</c:v>
                </c:pt>
                <c:pt idx="94" formatCode="_(* #,##0_);_(* \(#,##0\);_(* &quot;-&quot;??_);_(@_)">
                  <c:v>2310000000</c:v>
                </c:pt>
                <c:pt idx="95" formatCode="_(* #,##0_);_(* \(#,##0\);_(* &quot;-&quot;??_);_(@_)">
                  <c:v>6310000000</c:v>
                </c:pt>
              </c:numCache>
            </c:numRef>
          </c:val>
          <c:smooth val="0"/>
        </c:ser>
        <c:ser>
          <c:idx val="3"/>
          <c:order val="3"/>
          <c:tx>
            <c:strRef>
              <c:f>'Due to IB and Affiliates'!$B$6</c:f>
              <c:strCache>
                <c:ptCount val="1"/>
                <c:pt idx="0">
                  <c:v>DUE TO AFFILIATE DDA US</c:v>
                </c:pt>
              </c:strCache>
            </c:strRef>
          </c:tx>
          <c:spPr>
            <a:ln w="28575" cap="rnd">
              <a:solidFill>
                <a:schemeClr val="accent4"/>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Affiliates'!$C$6:$CT$6</c:f>
            </c:numRef>
          </c:val>
          <c:smooth val="0"/>
        </c:ser>
        <c:ser>
          <c:idx val="4"/>
          <c:order val="4"/>
          <c:tx>
            <c:strRef>
              <c:f>'Due to IB and Affiliates'!$B$7</c:f>
              <c:strCache>
                <c:ptCount val="1"/>
                <c:pt idx="0">
                  <c:v>DUE TO AFFILIATE DDA NUS</c:v>
                </c:pt>
              </c:strCache>
            </c:strRef>
          </c:tx>
          <c:spPr>
            <a:ln w="28575" cap="rnd">
              <a:solidFill>
                <a:schemeClr val="accent5"/>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Affiliates'!$C$7:$CT$7</c:f>
            </c:numRef>
          </c:val>
          <c:smooth val="0"/>
        </c:ser>
        <c:ser>
          <c:idx val="5"/>
          <c:order val="5"/>
          <c:tx>
            <c:strRef>
              <c:f>'Due to IB and Affiliates'!$B$8</c:f>
              <c:strCache>
                <c:ptCount val="1"/>
                <c:pt idx="0">
                  <c:v>DUE TO AFFILIATE INV US</c:v>
                </c:pt>
              </c:strCache>
            </c:strRef>
          </c:tx>
          <c:spPr>
            <a:ln w="28575" cap="rnd">
              <a:solidFill>
                <a:schemeClr val="accent6"/>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Affiliates'!$C$8:$CT$8</c:f>
            </c:numRef>
          </c:val>
          <c:smooth val="0"/>
        </c:ser>
        <c:ser>
          <c:idx val="6"/>
          <c:order val="6"/>
          <c:tx>
            <c:strRef>
              <c:f>'Due to IB and Affiliates'!$B$9</c:f>
              <c:strCache>
                <c:ptCount val="1"/>
                <c:pt idx="0">
                  <c:v>DUE TO AFFILIATE INV NUS</c:v>
                </c:pt>
              </c:strCache>
            </c:strRef>
          </c:tx>
          <c:spPr>
            <a:ln w="28575" cap="rnd">
              <a:solidFill>
                <a:schemeClr val="accent1">
                  <a:lumMod val="60000"/>
                </a:schemeClr>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Affiliates'!$C$9:$CT$9</c:f>
            </c:numRef>
          </c:val>
          <c:smooth val="0"/>
        </c:ser>
        <c:ser>
          <c:idx val="7"/>
          <c:order val="7"/>
          <c:tx>
            <c:strRef>
              <c:f>'Due to IB and Affiliates'!$B$10</c:f>
              <c:strCache>
                <c:ptCount val="1"/>
                <c:pt idx="0">
                  <c:v>DUE TO  AFFILIATE-CALL LOAN</c:v>
                </c:pt>
              </c:strCache>
            </c:strRef>
          </c:tx>
          <c:spPr>
            <a:ln w="28575" cap="rnd">
              <a:solidFill>
                <a:schemeClr val="accent2">
                  <a:lumMod val="60000"/>
                </a:schemeClr>
              </a:solidFill>
              <a:round/>
            </a:ln>
            <a:effectLst/>
          </c:spPr>
          <c:marker>
            <c:symbol val="none"/>
          </c:marker>
          <c:cat>
            <c:numRef>
              <c:f>'Due to IB and Affiliates'!$C$2:$CT$2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IB and Affiliates'!$C$10:$CT$10</c:f>
            </c:numRef>
          </c:val>
          <c:smooth val="0"/>
        </c:ser>
        <c:dLbls>
          <c:showLegendKey val="0"/>
          <c:showVal val="0"/>
          <c:showCatName val="0"/>
          <c:showSerName val="0"/>
          <c:showPercent val="0"/>
          <c:showBubbleSize val="0"/>
        </c:dLbls>
        <c:marker val="1"/>
        <c:smooth val="0"/>
        <c:axId val="877735424"/>
        <c:axId val="1096066176"/>
      </c:lineChart>
      <c:dateAx>
        <c:axId val="87773542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096066176"/>
        <c:crosses val="autoZero"/>
        <c:auto val="1"/>
        <c:lblOffset val="100"/>
        <c:baseTimeUnit val="months"/>
      </c:dateAx>
      <c:valAx>
        <c:axId val="10960661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7735424"/>
        <c:crosses val="autoZero"/>
        <c:crossBetween val="between"/>
        <c:dispUnits>
          <c:builtInUnit val="billions"/>
          <c:dispUnitsLbl>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Georgia" panose="02040502050405020303" pitchFamily="18" charset="0"/>
                <a:ea typeface="+mn-ea"/>
                <a:cs typeface="+mn-cs"/>
              </a:defRPr>
            </a:pPr>
            <a:r>
              <a:rPr lang="en-US" sz="1100">
                <a:latin typeface="Georgia" panose="02040502050405020303" pitchFamily="18" charset="0"/>
              </a:rPr>
              <a:t>Due</a:t>
            </a:r>
            <a:r>
              <a:rPr lang="en-US" sz="1100" baseline="0">
                <a:latin typeface="Georgia" panose="02040502050405020303" pitchFamily="18" charset="0"/>
              </a:rPr>
              <a:t> to 3rd party FI (From Jan 2008 - Dec 2015)</a:t>
            </a:r>
            <a:endParaRPr lang="en-US" sz="1100">
              <a:latin typeface="Georgia" panose="02040502050405020303" pitchFamily="18" charset="0"/>
            </a:endParaRPr>
          </a:p>
        </c:rich>
      </c:tx>
      <c:overlay val="0"/>
      <c:spPr>
        <a:noFill/>
        <a:ln>
          <a:noFill/>
        </a:ln>
        <a:effectLst/>
      </c:spPr>
    </c:title>
    <c:autoTitleDeleted val="0"/>
    <c:plotArea>
      <c:layout>
        <c:manualLayout>
          <c:layoutTarget val="inner"/>
          <c:xMode val="edge"/>
          <c:yMode val="edge"/>
          <c:x val="9.5872298370111145E-2"/>
          <c:y val="7.4513233015684355E-2"/>
          <c:w val="0.88536129743041381"/>
          <c:h val="0.70203153851051647"/>
        </c:manualLayout>
      </c:layout>
      <c:lineChart>
        <c:grouping val="standard"/>
        <c:varyColors val="0"/>
        <c:ser>
          <c:idx val="0"/>
          <c:order val="0"/>
          <c:tx>
            <c:strRef>
              <c:f>'Due to 3rd party FI'!$B$3</c:f>
              <c:strCache>
                <c:ptCount val="1"/>
                <c:pt idx="0">
                  <c:v>BLOCKED ACCOUNT</c:v>
                </c:pt>
              </c:strCache>
            </c:strRef>
          </c:tx>
          <c:spPr>
            <a:ln w="28575" cap="rnd">
              <a:solidFill>
                <a:schemeClr val="accent1"/>
              </a:solidFill>
              <a:round/>
            </a:ln>
            <a:effectLst/>
          </c:spPr>
          <c:marker>
            <c:symbol val="none"/>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FI'!$C$3:$CT$3</c:f>
              <c:numCache>
                <c:formatCode>General</c:formatCode>
                <c:ptCount val="96"/>
                <c:pt idx="0">
                  <c:v>8388051</c:v>
                </c:pt>
                <c:pt idx="1">
                  <c:v>8390456</c:v>
                </c:pt>
                <c:pt idx="2">
                  <c:v>8399607</c:v>
                </c:pt>
                <c:pt idx="3">
                  <c:v>8399610</c:v>
                </c:pt>
                <c:pt idx="4">
                  <c:v>8399614</c:v>
                </c:pt>
                <c:pt idx="5">
                  <c:v>8392177</c:v>
                </c:pt>
                <c:pt idx="6">
                  <c:v>2290420</c:v>
                </c:pt>
                <c:pt idx="7">
                  <c:v>1724166</c:v>
                </c:pt>
                <c:pt idx="8">
                  <c:v>1706476</c:v>
                </c:pt>
                <c:pt idx="9">
                  <c:v>1803554</c:v>
                </c:pt>
                <c:pt idx="10">
                  <c:v>1804169</c:v>
                </c:pt>
                <c:pt idx="11">
                  <c:v>1707685</c:v>
                </c:pt>
                <c:pt idx="12">
                  <c:v>1707685</c:v>
                </c:pt>
                <c:pt idx="13">
                  <c:v>1753632</c:v>
                </c:pt>
                <c:pt idx="14">
                  <c:v>1754064</c:v>
                </c:pt>
                <c:pt idx="15">
                  <c:v>1754064</c:v>
                </c:pt>
                <c:pt idx="16">
                  <c:v>1754064</c:v>
                </c:pt>
                <c:pt idx="17">
                  <c:v>1754507</c:v>
                </c:pt>
                <c:pt idx="18">
                  <c:v>1754507</c:v>
                </c:pt>
                <c:pt idx="19">
                  <c:v>1764407</c:v>
                </c:pt>
                <c:pt idx="20">
                  <c:v>1769829</c:v>
                </c:pt>
                <c:pt idx="21">
                  <c:v>1862140</c:v>
                </c:pt>
                <c:pt idx="22">
                  <c:v>1862287</c:v>
                </c:pt>
                <c:pt idx="23">
                  <c:v>1862460</c:v>
                </c:pt>
                <c:pt idx="24" formatCode="_(* #,##0_);_(* \(#,##0\);_(* &quot;-&quot;??_);_(@_)">
                  <c:v>1870187.09</c:v>
                </c:pt>
                <c:pt idx="25" formatCode="_(* #,##0_);_(* \(#,##0\);_(* &quot;-&quot;??_);_(@_)">
                  <c:v>1870324.8</c:v>
                </c:pt>
                <c:pt idx="26" formatCode="_(* #,##0_);_(* \(#,##0\);_(* &quot;-&quot;??_);_(@_)">
                  <c:v>1870502.1</c:v>
                </c:pt>
                <c:pt idx="27" formatCode="_(* #,##0_);_(* \(#,##0\);_(* &quot;-&quot;??_);_(@_)">
                  <c:v>1960649.64</c:v>
                </c:pt>
                <c:pt idx="28" formatCode="_(* #,##0_);_(* \(#,##0\);_(* &quot;-&quot;??_);_(@_)">
                  <c:v>1966119.44</c:v>
                </c:pt>
                <c:pt idx="29" formatCode="_(* #,##0_);_(* \(#,##0\);_(* &quot;-&quot;??_);_(@_)">
                  <c:v>2321501.63</c:v>
                </c:pt>
                <c:pt idx="30" formatCode="_(* #,##0_);_(* \(#,##0\);_(* &quot;-&quot;??_);_(@_)">
                  <c:v>2321654.54</c:v>
                </c:pt>
                <c:pt idx="31" formatCode="_(* #,##0_);_(* \(#,##0\);_(* &quot;-&quot;??_);_(@_)">
                  <c:v>2355839.9900000002</c:v>
                </c:pt>
                <c:pt idx="32" formatCode="_(* #,##0_);_(* \(#,##0\);_(* &quot;-&quot;??_);_(@_)">
                  <c:v>2054975.93</c:v>
                </c:pt>
                <c:pt idx="33" formatCode="_(* #,##0_);_(* \(#,##0\);_(* &quot;-&quot;??_);_(@_)">
                  <c:v>2055129.28</c:v>
                </c:pt>
                <c:pt idx="34" formatCode="_(* #,##0_);_(* \(#,##0\);_(* &quot;-&quot;??_);_(@_)">
                  <c:v>2055300.88</c:v>
                </c:pt>
                <c:pt idx="35" formatCode="_(* #,##0_);_(* \(#,##0\);_(* &quot;-&quot;??_);_(@_)">
                  <c:v>2055501.13</c:v>
                </c:pt>
                <c:pt idx="36" formatCode="_(* #,##0_);_(* \(#,##0\);_(* &quot;-&quot;??_);_(@_)">
                  <c:v>2055654.52</c:v>
                </c:pt>
                <c:pt idx="37" formatCode="_(* #,##0_);_(* \(#,##0\);_(* &quot;-&quot;??_);_(@_)">
                  <c:v>2061358.86</c:v>
                </c:pt>
                <c:pt idx="38" formatCode="_(* #,##0_);_(* \(#,##0\);_(* &quot;-&quot;??_);_(@_)">
                  <c:v>2061558.13</c:v>
                </c:pt>
                <c:pt idx="39" formatCode="_(* #,##0_);_(* \(#,##0\);_(* &quot;-&quot;??_);_(@_)">
                  <c:v>2063835.02</c:v>
                </c:pt>
                <c:pt idx="40" formatCode="_(* #,##0_);_(* \(#,##0\);_(* &quot;-&quot;??_);_(@_)">
                  <c:v>2633018.2599999998</c:v>
                </c:pt>
                <c:pt idx="41" formatCode="_(* #,##0_);_(* \(#,##0\);_(* &quot;-&quot;??_);_(@_)">
                  <c:v>2641512.96</c:v>
                </c:pt>
                <c:pt idx="42" formatCode="_(* #,##0_);_(* \(#,##0\);_(* &quot;-&quot;??_);_(@_)">
                  <c:v>2701971.38</c:v>
                </c:pt>
                <c:pt idx="43" formatCode="_(* #,##0_);_(* \(#,##0\);_(* &quot;-&quot;??_);_(@_)">
                  <c:v>2696604.49</c:v>
                </c:pt>
                <c:pt idx="44" formatCode="_(* #,##0_);_(* \(#,##0\);_(* &quot;-&quot;??_);_(@_)">
                  <c:v>2696814.88</c:v>
                </c:pt>
                <c:pt idx="45" formatCode="_(* #,##0_);_(* \(#,##0\);_(* &quot;-&quot;??_);_(@_)">
                  <c:v>2747088.85</c:v>
                </c:pt>
                <c:pt idx="46" formatCode="_(* #,##0_);_(* \(#,##0\);_(* &quot;-&quot;??_);_(@_)">
                  <c:v>2747262.46</c:v>
                </c:pt>
                <c:pt idx="47" formatCode="_(* #,##0_);_(* \(#,##0\);_(* &quot;-&quot;??_);_(@_)">
                  <c:v>2747490.25</c:v>
                </c:pt>
                <c:pt idx="48" formatCode="_(* #,##0_);_(* \(#,##0\);_(* &quot;-&quot;??_);_(@_)">
                  <c:v>2747789.28</c:v>
                </c:pt>
                <c:pt idx="49" formatCode="_(* #,##0_);_(* \(#,##0\);_(* &quot;-&quot;??_);_(@_)">
                  <c:v>2748762.42</c:v>
                </c:pt>
                <c:pt idx="50" formatCode="_(* #,##0_);_(* \(#,##0\);_(* &quot;-&quot;??_);_(@_)">
                  <c:v>2748988.9</c:v>
                </c:pt>
                <c:pt idx="51" formatCode="_(* #,##0_);_(* \(#,##0\);_(* &quot;-&quot;??_);_(@_)">
                  <c:v>2749281.84</c:v>
                </c:pt>
                <c:pt idx="52" formatCode="_(* #,##0_);_(* \(#,##0\);_(* &quot;-&quot;??_);_(@_)">
                  <c:v>2749460.72</c:v>
                </c:pt>
                <c:pt idx="53" formatCode="_(* #,##0_);_(* \(#,##0\);_(* &quot;-&quot;??_);_(@_)">
                  <c:v>2770435.32</c:v>
                </c:pt>
                <c:pt idx="54" formatCode="_(* #,##0_);_(* \(#,##0\);_(* &quot;-&quot;??_);_(@_)">
                  <c:v>2812662.84</c:v>
                </c:pt>
                <c:pt idx="55" formatCode="_(* #,##0_);_(* \(#,##0\);_(* &quot;-&quot;??_);_(@_)">
                  <c:v>2852946.1</c:v>
                </c:pt>
                <c:pt idx="56" formatCode="_(* #,##0_);_(* \(#,##0\);_(* &quot;-&quot;??_);_(@_)">
                  <c:v>2846160.75</c:v>
                </c:pt>
                <c:pt idx="57" formatCode="_(* #,##0_);_(* \(#,##0\);_(* &quot;-&quot;??_);_(@_)">
                  <c:v>2871888.91</c:v>
                </c:pt>
                <c:pt idx="58" formatCode="_(* #,##0_);_(* \(#,##0\);_(* &quot;-&quot;??_);_(@_)">
                  <c:v>2872344.21</c:v>
                </c:pt>
                <c:pt idx="59" formatCode="_(* #,##0_);_(* \(#,##0\);_(* &quot;-&quot;??_);_(@_)">
                  <c:v>2939837.5</c:v>
                </c:pt>
                <c:pt idx="60" formatCode="_(* #,##0_);_(* \(#,##0\);_(* &quot;-&quot;??_);_(@_)">
                  <c:v>2971454.31</c:v>
                </c:pt>
                <c:pt idx="61" formatCode="_(* #,##0_);_(* \(#,##0\);_(* &quot;-&quot;??_);_(@_)">
                  <c:v>2971635.58</c:v>
                </c:pt>
                <c:pt idx="62" formatCode="_(* #,##0_);_(* \(#,##0\);_(* &quot;-&quot;??_);_(@_)">
                  <c:v>2798816</c:v>
                </c:pt>
                <c:pt idx="63" formatCode="_(* #,##0_);_(* \(#,##0\);_(* &quot;-&quot;??_);_(@_)">
                  <c:v>2819104.35</c:v>
                </c:pt>
                <c:pt idx="64" formatCode="_(* #,##0_);_(* \(#,##0\);_(* &quot;-&quot;??_);_(@_)">
                  <c:v>2819292.59</c:v>
                </c:pt>
                <c:pt idx="65" formatCode="_(* #,##0_);_(* \(#,##0\);_(* &quot;-&quot;??_);_(@_)">
                  <c:v>2819524.71</c:v>
                </c:pt>
                <c:pt idx="66" formatCode="_(* #,##0_);_(* \(#,##0\);_(* &quot;-&quot;??_);_(@_)">
                  <c:v>2846440.13</c:v>
                </c:pt>
                <c:pt idx="67" formatCode="_(* #,##0_);_(* \(#,##0\);_(* &quot;-&quot;??_);_(@_)">
                  <c:v>3593260.85</c:v>
                </c:pt>
                <c:pt idx="68" formatCode="_(* #,##0_);_(* \(#,##0\);_(* &quot;-&quot;??_);_(@_)">
                  <c:v>3562983.05</c:v>
                </c:pt>
                <c:pt idx="69" formatCode="_(* #,##0_);_(* \(#,##0\);_(* &quot;-&quot;??_);_(@_)">
                  <c:v>3563415.7</c:v>
                </c:pt>
                <c:pt idx="70" formatCode="_(* #,##0_);_(* \(#,##0\);_(* &quot;-&quot;??_);_(@_)">
                  <c:v>3543589.76</c:v>
                </c:pt>
                <c:pt idx="71" formatCode="_(* #,##0_);_(* \(#,##0\);_(* &quot;-&quot;??_);_(@_)">
                  <c:v>3530296.54</c:v>
                </c:pt>
                <c:pt idx="72" formatCode="_(* #,##0_);_(* \(#,##0\);_(* &quot;-&quot;??_);_(@_)">
                  <c:v>3532476.64</c:v>
                </c:pt>
                <c:pt idx="73" formatCode="_(* #,##0_);_(* \(#,##0\);_(* &quot;-&quot;??_);_(@_)">
                  <c:v>4094495.56</c:v>
                </c:pt>
                <c:pt idx="74" formatCode="_(* #,##0_);_(* \(#,##0\);_(* &quot;-&quot;??_);_(@_)">
                  <c:v>4094726.39</c:v>
                </c:pt>
                <c:pt idx="75" formatCode="_(* #,##0_);_(* \(#,##0\);_(* &quot;-&quot;??_);_(@_)">
                  <c:v>4290301.13</c:v>
                </c:pt>
                <c:pt idx="76" formatCode="_(* #,##0_);_(* \(#,##0\);_(* &quot;-&quot;??_);_(@_)">
                  <c:v>4339440.12</c:v>
                </c:pt>
                <c:pt idx="77" formatCode="_(* #,##0_);_(* \(#,##0\);_(* &quot;-&quot;??_);_(@_)">
                  <c:v>4289689.04</c:v>
                </c:pt>
                <c:pt idx="78" formatCode="_(* #,##0_);_(* \(#,##0\);_(* &quot;-&quot;??_);_(@_)">
                  <c:v>4290426.9000000004</c:v>
                </c:pt>
                <c:pt idx="79" formatCode="_(* #,##0_);_(* \(#,##0\);_(* &quot;-&quot;??_);_(@_)">
                  <c:v>4290599.1399999997</c:v>
                </c:pt>
                <c:pt idx="80" formatCode="_(* #,##0_);_(* \(#,##0\);_(* &quot;-&quot;??_);_(@_)">
                  <c:v>4291127.74</c:v>
                </c:pt>
                <c:pt idx="81" formatCode="_(* #,##0_);_(* \(#,##0\);_(* &quot;-&quot;??_);_(@_)">
                  <c:v>4291773.33</c:v>
                </c:pt>
                <c:pt idx="82" formatCode="_(* #,##0_);_(* \(#,##0\);_(* &quot;-&quot;??_);_(@_)">
                  <c:v>4291940.8499999996</c:v>
                </c:pt>
                <c:pt idx="83" formatCode="_(* #,##0_);_(* \(#,##0\);_(* &quot;-&quot;??_);_(@_)">
                  <c:v>4097078.21</c:v>
                </c:pt>
                <c:pt idx="84" formatCode="_(* #,##0_);_(* \(#,##0\);_(* &quot;-&quot;??_);_(@_)">
                  <c:v>4097723.99</c:v>
                </c:pt>
                <c:pt idx="85" formatCode="_(* #,##0_);_(* \(#,##0\);_(* &quot;-&quot;??_);_(@_)">
                  <c:v>4097882.32</c:v>
                </c:pt>
                <c:pt idx="86" formatCode="_(* #,##0_);_(* \(#,##0\);_(* &quot;-&quot;??_);_(@_)">
                  <c:v>4098113.52</c:v>
                </c:pt>
                <c:pt idx="87" formatCode="_(* #,##0_);_(* \(#,##0\);_(* &quot;-&quot;??_);_(@_)">
                  <c:v>4098738.42</c:v>
                </c:pt>
                <c:pt idx="88" formatCode="_(* #,##0_);_(* \(#,##0\);_(* &quot;-&quot;??_);_(@_)">
                  <c:v>4097971.83</c:v>
                </c:pt>
                <c:pt idx="89" formatCode="_(* #,##0_);_(* \(#,##0\);_(* &quot;-&quot;??_);_(@_)">
                  <c:v>4098199.29</c:v>
                </c:pt>
                <c:pt idx="90" formatCode="_(* #,##0_);_(* \(#,##0\);_(* &quot;-&quot;??_);_(@_)">
                  <c:v>4098845.57</c:v>
                </c:pt>
                <c:pt idx="91" formatCode="_(* #,##0_);_(* \(#,##0\);_(* &quot;-&quot;??_);_(@_)">
                  <c:v>4099018.02</c:v>
                </c:pt>
                <c:pt idx="92" formatCode="_(* #,##0_);_(* \(#,##0\);_(* &quot;-&quot;??_);_(@_)">
                  <c:v>4099246.59</c:v>
                </c:pt>
                <c:pt idx="93" formatCode="_(* #,##0_);_(* \(#,##0\);_(* &quot;-&quot;??_);_(@_)">
                  <c:v>4058722.96</c:v>
                </c:pt>
                <c:pt idx="94" formatCode="_(* #,##0_);_(* \(#,##0\);_(* &quot;-&quot;??_);_(@_)">
                  <c:v>3045357.19</c:v>
                </c:pt>
                <c:pt idx="95" formatCode="_(* #,##0_);_(* \(#,##0\);_(* &quot;-&quot;??_);_(@_)">
                  <c:v>3045503.53</c:v>
                </c:pt>
              </c:numCache>
            </c:numRef>
          </c:val>
          <c:smooth val="0"/>
        </c:ser>
        <c:ser>
          <c:idx val="1"/>
          <c:order val="1"/>
          <c:tx>
            <c:strRef>
              <c:f>'Due to 3rd party FI'!$B$4</c:f>
              <c:strCache>
                <c:ptCount val="1"/>
                <c:pt idx="0">
                  <c:v>DUE TO US BANKS-DEMAND</c:v>
                </c:pt>
              </c:strCache>
            </c:strRef>
          </c:tx>
          <c:spPr>
            <a:ln w="28575" cap="rnd">
              <a:solidFill>
                <a:schemeClr val="accent2"/>
              </a:solidFill>
              <a:round/>
            </a:ln>
            <a:effectLst/>
          </c:spPr>
          <c:marker>
            <c:symbol val="none"/>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FI'!$C$4:$CT$4</c:f>
              <c:numCache>
                <c:formatCode>General</c:formatCode>
                <c:ptCount val="96"/>
                <c:pt idx="0">
                  <c:v>783486</c:v>
                </c:pt>
                <c:pt idx="1">
                  <c:v>788664</c:v>
                </c:pt>
                <c:pt idx="2">
                  <c:v>770570</c:v>
                </c:pt>
                <c:pt idx="3">
                  <c:v>763491</c:v>
                </c:pt>
                <c:pt idx="4">
                  <c:v>758225</c:v>
                </c:pt>
                <c:pt idx="5">
                  <c:v>743900</c:v>
                </c:pt>
                <c:pt idx="6">
                  <c:v>744306</c:v>
                </c:pt>
                <c:pt idx="7">
                  <c:v>745094</c:v>
                </c:pt>
                <c:pt idx="8">
                  <c:v>747178</c:v>
                </c:pt>
                <c:pt idx="9">
                  <c:v>734110</c:v>
                </c:pt>
                <c:pt idx="10">
                  <c:v>760827</c:v>
                </c:pt>
                <c:pt idx="11">
                  <c:v>753625</c:v>
                </c:pt>
                <c:pt idx="12">
                  <c:v>750157</c:v>
                </c:pt>
                <c:pt idx="13">
                  <c:v>743245</c:v>
                </c:pt>
                <c:pt idx="14">
                  <c:v>763114</c:v>
                </c:pt>
                <c:pt idx="15">
                  <c:v>750927</c:v>
                </c:pt>
                <c:pt idx="16">
                  <c:v>755592</c:v>
                </c:pt>
                <c:pt idx="17">
                  <c:v>747710</c:v>
                </c:pt>
                <c:pt idx="18">
                  <c:v>756018</c:v>
                </c:pt>
                <c:pt idx="19">
                  <c:v>752051</c:v>
                </c:pt>
                <c:pt idx="20">
                  <c:v>753339</c:v>
                </c:pt>
                <c:pt idx="21">
                  <c:v>749494</c:v>
                </c:pt>
                <c:pt idx="22">
                  <c:v>749695</c:v>
                </c:pt>
                <c:pt idx="23">
                  <c:v>747831</c:v>
                </c:pt>
                <c:pt idx="24" formatCode="_(* #,##0_);_(* \(#,##0\);_(* &quot;-&quot;??_);_(@_)">
                  <c:v>742204.95</c:v>
                </c:pt>
                <c:pt idx="25" formatCode="_(* #,##0_);_(* \(#,##0\);_(* &quot;-&quot;??_);_(@_)">
                  <c:v>739591.17</c:v>
                </c:pt>
                <c:pt idx="26" formatCode="_(* #,##0_);_(* \(#,##0\);_(* &quot;-&quot;??_);_(@_)">
                  <c:v>740012.6</c:v>
                </c:pt>
                <c:pt idx="27" formatCode="_(* #,##0_);_(* \(#,##0\);_(* &quot;-&quot;??_);_(@_)">
                  <c:v>716718.76</c:v>
                </c:pt>
                <c:pt idx="28" formatCode="_(* #,##0_);_(* \(#,##0\);_(* &quot;-&quot;??_);_(@_)">
                  <c:v>727054.69</c:v>
                </c:pt>
                <c:pt idx="29" formatCode="_(* #,##0_);_(* \(#,##0\);_(* &quot;-&quot;??_);_(@_)">
                  <c:v>713270.57</c:v>
                </c:pt>
                <c:pt idx="30" formatCode="_(* #,##0_);_(* \(#,##0\);_(* &quot;-&quot;??_);_(@_)">
                  <c:v>725223.92</c:v>
                </c:pt>
                <c:pt idx="31" formatCode="_(* #,##0_);_(* \(#,##0\);_(* &quot;-&quot;??_);_(@_)">
                  <c:v>748376.74</c:v>
                </c:pt>
                <c:pt idx="32" formatCode="_(* #,##0_);_(* \(#,##0\);_(* &quot;-&quot;??_);_(@_)">
                  <c:v>748738.47</c:v>
                </c:pt>
                <c:pt idx="33" formatCode="_(* #,##0_);_(* \(#,##0\);_(* &quot;-&quot;??_);_(@_)">
                  <c:v>743439.91</c:v>
                </c:pt>
                <c:pt idx="34" formatCode="_(* #,##0_);_(* \(#,##0\);_(* &quot;-&quot;??_);_(@_)">
                  <c:v>744001.26</c:v>
                </c:pt>
                <c:pt idx="35" formatCode="_(* #,##0_);_(* \(#,##0\);_(* &quot;-&quot;??_);_(@_)">
                  <c:v>744166.36</c:v>
                </c:pt>
                <c:pt idx="36" formatCode="_(* #,##0_);_(* \(#,##0\);_(* &quot;-&quot;??_);_(@_)">
                  <c:v>755611.64</c:v>
                </c:pt>
                <c:pt idx="37" formatCode="_(* #,##0_);_(* \(#,##0\);_(* &quot;-&quot;??_);_(@_)">
                  <c:v>751057.56</c:v>
                </c:pt>
                <c:pt idx="38" formatCode="_(* #,##0_);_(* \(#,##0\);_(* &quot;-&quot;??_);_(@_)">
                  <c:v>752248.78</c:v>
                </c:pt>
                <c:pt idx="39" formatCode="_(* #,##0_);_(* \(#,##0\);_(* &quot;-&quot;??_);_(@_)">
                  <c:v>745085.38</c:v>
                </c:pt>
                <c:pt idx="40" formatCode="_(* #,##0_);_(* \(#,##0\);_(* &quot;-&quot;??_);_(@_)">
                  <c:v>741237.92</c:v>
                </c:pt>
                <c:pt idx="41" formatCode="_(* #,##0_);_(* \(#,##0\);_(* &quot;-&quot;??_);_(@_)">
                  <c:v>883081.36</c:v>
                </c:pt>
                <c:pt idx="42" formatCode="_(* #,##0_);_(* \(#,##0\);_(* &quot;-&quot;??_);_(@_)">
                  <c:v>1176579.57</c:v>
                </c:pt>
                <c:pt idx="43" formatCode="_(* #,##0_);_(* \(#,##0\);_(* &quot;-&quot;??_);_(@_)">
                  <c:v>1125769.3</c:v>
                </c:pt>
                <c:pt idx="44" formatCode="_(* #,##0_);_(* \(#,##0\);_(* &quot;-&quot;??_);_(@_)">
                  <c:v>1166258.3500000001</c:v>
                </c:pt>
                <c:pt idx="45" formatCode="_(* #,##0_);_(* \(#,##0\);_(* &quot;-&quot;??_);_(@_)">
                  <c:v>1173230.4099999999</c:v>
                </c:pt>
                <c:pt idx="46" formatCode="_(* #,##0_);_(* \(#,##0\);_(* &quot;-&quot;??_);_(@_)">
                  <c:v>1169752.3</c:v>
                </c:pt>
                <c:pt idx="47" formatCode="_(* #,##0_);_(* \(#,##0\);_(* &quot;-&quot;??_);_(@_)">
                  <c:v>1115824.1399999999</c:v>
                </c:pt>
                <c:pt idx="48" formatCode="_(* #,##0_);_(* \(#,##0\);_(* &quot;-&quot;??_);_(@_)">
                  <c:v>1120823.19</c:v>
                </c:pt>
                <c:pt idx="49" formatCode="_(* #,##0_);_(* \(#,##0\);_(* &quot;-&quot;??_);_(@_)">
                  <c:v>1118120.24</c:v>
                </c:pt>
                <c:pt idx="50" formatCode="_(* #,##0_);_(* \(#,##0\);_(* &quot;-&quot;??_);_(@_)">
                  <c:v>1168858.32</c:v>
                </c:pt>
                <c:pt idx="51" formatCode="_(* #,##0_);_(* \(#,##0\);_(* &quot;-&quot;??_);_(@_)">
                  <c:v>1438327.62</c:v>
                </c:pt>
                <c:pt idx="52" formatCode="_(* #,##0_);_(* \(#,##0\);_(* &quot;-&quot;??_);_(@_)">
                  <c:v>1121389.55</c:v>
                </c:pt>
                <c:pt idx="53" formatCode="_(* #,##0_);_(* \(#,##0\);_(* &quot;-&quot;??_);_(@_)">
                  <c:v>1121216.9099999999</c:v>
                </c:pt>
                <c:pt idx="54" formatCode="_(* #,##0_);_(* \(#,##0\);_(* &quot;-&quot;??_);_(@_)">
                  <c:v>1116800.95</c:v>
                </c:pt>
                <c:pt idx="55" formatCode="_(* #,##0_);_(* \(#,##0\);_(* &quot;-&quot;??_);_(@_)">
                  <c:v>1069657.42</c:v>
                </c:pt>
                <c:pt idx="56" formatCode="_(* #,##0_);_(* \(#,##0\);_(* &quot;-&quot;??_);_(@_)">
                  <c:v>1075127.98</c:v>
                </c:pt>
                <c:pt idx="57" formatCode="_(* #,##0_);_(* \(#,##0\);_(* &quot;-&quot;??_);_(@_)">
                  <c:v>1067034.6299999999</c:v>
                </c:pt>
                <c:pt idx="58" formatCode="_(* #,##0_);_(* \(#,##0\);_(* &quot;-&quot;??_);_(@_)">
                  <c:v>1049157.1399999999</c:v>
                </c:pt>
                <c:pt idx="59" formatCode="_(* #,##0_);_(* \(#,##0\);_(* &quot;-&quot;??_);_(@_)">
                  <c:v>1060605.25</c:v>
                </c:pt>
                <c:pt idx="60" formatCode="_(* #,##0_);_(* \(#,##0\);_(* &quot;-&quot;??_);_(@_)">
                  <c:v>1064116.9099999999</c:v>
                </c:pt>
                <c:pt idx="61" formatCode="_(* #,##0_);_(* \(#,##0\);_(* &quot;-&quot;??_);_(@_)">
                  <c:v>1056359.19</c:v>
                </c:pt>
                <c:pt idx="62" formatCode="_(* #,##0_);_(* \(#,##0\);_(* &quot;-&quot;??_);_(@_)">
                  <c:v>1046741.62</c:v>
                </c:pt>
                <c:pt idx="63" formatCode="_(* #,##0_);_(* \(#,##0\);_(* &quot;-&quot;??_);_(@_)">
                  <c:v>1161120.79</c:v>
                </c:pt>
                <c:pt idx="64" formatCode="_(* #,##0_);_(* \(#,##0\);_(* &quot;-&quot;??_);_(@_)">
                  <c:v>1206897.2</c:v>
                </c:pt>
                <c:pt idx="65" formatCode="_(* #,##0_);_(* \(#,##0\);_(* &quot;-&quot;??_);_(@_)">
                  <c:v>1213519.1499999999</c:v>
                </c:pt>
                <c:pt idx="66" formatCode="_(* #,##0_);_(* \(#,##0\);_(* &quot;-&quot;??_);_(@_)">
                  <c:v>1133646.3899999999</c:v>
                </c:pt>
                <c:pt idx="67" formatCode="_(* #,##0_);_(* \(#,##0\);_(* &quot;-&quot;??_);_(@_)">
                  <c:v>1071187.3</c:v>
                </c:pt>
                <c:pt idx="68" formatCode="_(* #,##0_);_(* \(#,##0\);_(* &quot;-&quot;??_);_(@_)">
                  <c:v>1073251.45</c:v>
                </c:pt>
                <c:pt idx="69" formatCode="_(* #,##0_);_(* \(#,##0\);_(* &quot;-&quot;??_);_(@_)">
                  <c:v>1061327.19</c:v>
                </c:pt>
                <c:pt idx="70" formatCode="_(* #,##0_);_(* \(#,##0\);_(* &quot;-&quot;??_);_(@_)">
                  <c:v>1065067.04</c:v>
                </c:pt>
                <c:pt idx="71" formatCode="_(* #,##0_);_(* \(#,##0\);_(* &quot;-&quot;??_);_(@_)">
                  <c:v>1106057.21</c:v>
                </c:pt>
                <c:pt idx="72" formatCode="_(* #,##0_);_(* \(#,##0\);_(* &quot;-&quot;??_);_(@_)">
                  <c:v>201100473.08000001</c:v>
                </c:pt>
                <c:pt idx="73" formatCode="_(* #,##0_);_(* \(#,##0\);_(* &quot;-&quot;??_);_(@_)">
                  <c:v>1161009.6100000001</c:v>
                </c:pt>
                <c:pt idx="74" formatCode="_(* #,##0_);_(* \(#,##0\);_(* &quot;-&quot;??_);_(@_)">
                  <c:v>1135580.31</c:v>
                </c:pt>
                <c:pt idx="75" formatCode="_(* #,##0_);_(* \(#,##0\);_(* &quot;-&quot;??_);_(@_)">
                  <c:v>1145101.1200000001</c:v>
                </c:pt>
                <c:pt idx="76" formatCode="_(* #,##0_);_(* \(#,##0\);_(* &quot;-&quot;??_);_(@_)">
                  <c:v>1085491.3700000001</c:v>
                </c:pt>
                <c:pt idx="77" formatCode="_(* #,##0_);_(* \(#,##0\);_(* &quot;-&quot;??_);_(@_)">
                  <c:v>1098591.92</c:v>
                </c:pt>
                <c:pt idx="78" formatCode="_(* #,##0_);_(* \(#,##0\);_(* &quot;-&quot;??_);_(@_)">
                  <c:v>1083963.95</c:v>
                </c:pt>
                <c:pt idx="79" formatCode="_(* #,##0_);_(* \(#,##0\);_(* &quot;-&quot;??_);_(@_)">
                  <c:v>1152610.06</c:v>
                </c:pt>
                <c:pt idx="80" formatCode="_(* #,##0_);_(* \(#,##0\);_(* &quot;-&quot;??_);_(@_)">
                  <c:v>1099519.17</c:v>
                </c:pt>
                <c:pt idx="81" formatCode="_(* #,##0_);_(* \(#,##0\);_(* &quot;-&quot;??_);_(@_)">
                  <c:v>1116987.77</c:v>
                </c:pt>
                <c:pt idx="82" formatCode="_(* #,##0_);_(* \(#,##0\);_(* &quot;-&quot;??_);_(@_)">
                  <c:v>1102441.67</c:v>
                </c:pt>
                <c:pt idx="83" formatCode="_(* #,##0_);_(* \(#,##0\);_(* &quot;-&quot;??_);_(@_)">
                  <c:v>1094151.75</c:v>
                </c:pt>
                <c:pt idx="84" formatCode="_(* #,##0_);_(* \(#,##0\);_(* &quot;-&quot;??_);_(@_)">
                  <c:v>1142749.71</c:v>
                </c:pt>
                <c:pt idx="85" formatCode="_(* #,##0_);_(* \(#,##0\);_(* &quot;-&quot;??_);_(@_)">
                  <c:v>1106953.8500000001</c:v>
                </c:pt>
                <c:pt idx="86" formatCode="_(* #,##0_);_(* \(#,##0\);_(* &quot;-&quot;??_);_(@_)">
                  <c:v>1107339.44</c:v>
                </c:pt>
                <c:pt idx="87" formatCode="_(* #,##0_);_(* \(#,##0\);_(* &quot;-&quot;??_);_(@_)">
                  <c:v>1105071</c:v>
                </c:pt>
                <c:pt idx="88" formatCode="_(* #,##0_);_(* \(#,##0\);_(* &quot;-&quot;??_);_(@_)">
                  <c:v>1087334.3400000001</c:v>
                </c:pt>
                <c:pt idx="89" formatCode="_(* #,##0_);_(* \(#,##0\);_(* &quot;-&quot;??_);_(@_)">
                  <c:v>1072224.8700000001</c:v>
                </c:pt>
                <c:pt idx="90" formatCode="_(* #,##0_);_(* \(#,##0\);_(* &quot;-&quot;??_);_(@_)">
                  <c:v>989710.39</c:v>
                </c:pt>
                <c:pt idx="91" formatCode="_(* #,##0_);_(* \(#,##0\);_(* &quot;-&quot;??_);_(@_)">
                  <c:v>967325.69</c:v>
                </c:pt>
                <c:pt idx="92" formatCode="_(* #,##0_);_(* \(#,##0\);_(* &quot;-&quot;??_);_(@_)">
                  <c:v>958752.04</c:v>
                </c:pt>
                <c:pt idx="93" formatCode="_(* #,##0_);_(* \(#,##0\);_(* &quot;-&quot;??_);_(@_)">
                  <c:v>968526.9</c:v>
                </c:pt>
                <c:pt idx="94" formatCode="_(* #,##0_);_(* \(#,##0\);_(* &quot;-&quot;??_);_(@_)">
                  <c:v>957700.14</c:v>
                </c:pt>
                <c:pt idx="95" formatCode="_(* #,##0_);_(* \(#,##0\);_(* &quot;-&quot;??_);_(@_)">
                  <c:v>931908.29</c:v>
                </c:pt>
              </c:numCache>
            </c:numRef>
          </c:val>
          <c:smooth val="0"/>
        </c:ser>
        <c:ser>
          <c:idx val="2"/>
          <c:order val="2"/>
          <c:tx>
            <c:strRef>
              <c:f>'Due to 3rd party FI'!$B$5</c:f>
              <c:strCache>
                <c:ptCount val="1"/>
                <c:pt idx="0">
                  <c:v>DUE TO NON U.S. BANKS-DEMAND</c:v>
                </c:pt>
              </c:strCache>
            </c:strRef>
          </c:tx>
          <c:spPr>
            <a:ln w="28575" cap="rnd">
              <a:solidFill>
                <a:schemeClr val="accent3"/>
              </a:solidFill>
              <a:round/>
            </a:ln>
            <a:effectLst/>
          </c:spPr>
          <c:marker>
            <c:symbol val="none"/>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FI'!$C$5:$CT$5</c:f>
              <c:numCache>
                <c:formatCode>General</c:formatCode>
                <c:ptCount val="96"/>
                <c:pt idx="0">
                  <c:v>16720252</c:v>
                </c:pt>
                <c:pt idx="1">
                  <c:v>17447894</c:v>
                </c:pt>
                <c:pt idx="2">
                  <c:v>11376254</c:v>
                </c:pt>
                <c:pt idx="3">
                  <c:v>23529479</c:v>
                </c:pt>
                <c:pt idx="4">
                  <c:v>10967563</c:v>
                </c:pt>
                <c:pt idx="5">
                  <c:v>12940917</c:v>
                </c:pt>
                <c:pt idx="6">
                  <c:v>23347253</c:v>
                </c:pt>
                <c:pt idx="7">
                  <c:v>22665041</c:v>
                </c:pt>
                <c:pt idx="8">
                  <c:v>9579094</c:v>
                </c:pt>
                <c:pt idx="9">
                  <c:v>17715670</c:v>
                </c:pt>
                <c:pt idx="10">
                  <c:v>106245459</c:v>
                </c:pt>
                <c:pt idx="11">
                  <c:v>556283966</c:v>
                </c:pt>
                <c:pt idx="12">
                  <c:v>416044763</c:v>
                </c:pt>
                <c:pt idx="13">
                  <c:v>39672261</c:v>
                </c:pt>
                <c:pt idx="14">
                  <c:v>205401020</c:v>
                </c:pt>
                <c:pt idx="15">
                  <c:v>38638327</c:v>
                </c:pt>
                <c:pt idx="16">
                  <c:v>39251170</c:v>
                </c:pt>
                <c:pt idx="17">
                  <c:v>65934433</c:v>
                </c:pt>
                <c:pt idx="18">
                  <c:v>12476347</c:v>
                </c:pt>
                <c:pt idx="19">
                  <c:v>23598525</c:v>
                </c:pt>
                <c:pt idx="20">
                  <c:v>24099602</c:v>
                </c:pt>
                <c:pt idx="21">
                  <c:v>31131170</c:v>
                </c:pt>
                <c:pt idx="22">
                  <c:v>28691809</c:v>
                </c:pt>
                <c:pt idx="23">
                  <c:v>28204973</c:v>
                </c:pt>
                <c:pt idx="24" formatCode="_(* #,##0_);_(* \(#,##0\);_(* &quot;-&quot;??_);_(@_)">
                  <c:v>36995574.219999999</c:v>
                </c:pt>
                <c:pt idx="25" formatCode="_(* #,##0_);_(* \(#,##0\);_(* &quot;-&quot;??_);_(@_)">
                  <c:v>41828731.549999997</c:v>
                </c:pt>
                <c:pt idx="26" formatCode="_(* #,##0_);_(* \(#,##0\);_(* &quot;-&quot;??_);_(@_)">
                  <c:v>23403734.73</c:v>
                </c:pt>
                <c:pt idx="27" formatCode="_(* #,##0_);_(* \(#,##0\);_(* &quot;-&quot;??_);_(@_)">
                  <c:v>22389068.829999998</c:v>
                </c:pt>
                <c:pt idx="28" formatCode="_(* #,##0_);_(* \(#,##0\);_(* &quot;-&quot;??_);_(@_)">
                  <c:v>41568799.450000003</c:v>
                </c:pt>
                <c:pt idx="29" formatCode="_(* #,##0_);_(* \(#,##0\);_(* &quot;-&quot;??_);_(@_)">
                  <c:v>30558988.66</c:v>
                </c:pt>
                <c:pt idx="30" formatCode="_(* #,##0_);_(* \(#,##0\);_(* &quot;-&quot;??_);_(@_)">
                  <c:v>22025252.359999999</c:v>
                </c:pt>
                <c:pt idx="31" formatCode="_(* #,##0_);_(* \(#,##0\);_(* &quot;-&quot;??_);_(@_)">
                  <c:v>20737937.789999999</c:v>
                </c:pt>
                <c:pt idx="32" formatCode="_(* #,##0_);_(* \(#,##0\);_(* &quot;-&quot;??_);_(@_)">
                  <c:v>36087196.979999997</c:v>
                </c:pt>
                <c:pt idx="33" formatCode="_(* #,##0_);_(* \(#,##0\);_(* &quot;-&quot;??_);_(@_)">
                  <c:v>29818626.690000001</c:v>
                </c:pt>
                <c:pt idx="34" formatCode="_(* #,##0_);_(* \(#,##0\);_(* &quot;-&quot;??_);_(@_)">
                  <c:v>30225228.23</c:v>
                </c:pt>
                <c:pt idx="35" formatCode="_(* #,##0_);_(* \(#,##0\);_(* &quot;-&quot;??_);_(@_)">
                  <c:v>30460999.600000001</c:v>
                </c:pt>
                <c:pt idx="36" formatCode="_(* #,##0_);_(* \(#,##0\);_(* &quot;-&quot;??_);_(@_)">
                  <c:v>24897805.890000001</c:v>
                </c:pt>
                <c:pt idx="37" formatCode="_(* #,##0_);_(* \(#,##0\);_(* &quot;-&quot;??_);_(@_)">
                  <c:v>31407207.510000002</c:v>
                </c:pt>
                <c:pt idx="38" formatCode="_(* #,##0_);_(* \(#,##0\);_(* &quot;-&quot;??_);_(@_)">
                  <c:v>37348819</c:v>
                </c:pt>
                <c:pt idx="39" formatCode="_(* #,##0_);_(* \(#,##0\);_(* &quot;-&quot;??_);_(@_)">
                  <c:v>27299478.16</c:v>
                </c:pt>
                <c:pt idx="40" formatCode="_(* #,##0_);_(* \(#,##0\);_(* &quot;-&quot;??_);_(@_)">
                  <c:v>30024696.93</c:v>
                </c:pt>
                <c:pt idx="41" formatCode="_(* #,##0_);_(* \(#,##0\);_(* &quot;-&quot;??_);_(@_)">
                  <c:v>32495723.41</c:v>
                </c:pt>
                <c:pt idx="42" formatCode="_(* #,##0_);_(* \(#,##0\);_(* &quot;-&quot;??_);_(@_)">
                  <c:v>27115136.93</c:v>
                </c:pt>
                <c:pt idx="43" formatCode="_(* #,##0_);_(* \(#,##0\);_(* &quot;-&quot;??_);_(@_)">
                  <c:v>35914541.219999999</c:v>
                </c:pt>
                <c:pt idx="44" formatCode="_(* #,##0_);_(* \(#,##0\);_(* &quot;-&quot;??_);_(@_)">
                  <c:v>25353798.260000002</c:v>
                </c:pt>
                <c:pt idx="45" formatCode="_(* #,##0_);_(* \(#,##0\);_(* &quot;-&quot;??_);_(@_)">
                  <c:v>26285506.390000001</c:v>
                </c:pt>
                <c:pt idx="46" formatCode="_(* #,##0_);_(* \(#,##0\);_(* &quot;-&quot;??_);_(@_)">
                  <c:v>25629371.48</c:v>
                </c:pt>
                <c:pt idx="47" formatCode="_(* #,##0_);_(* \(#,##0\);_(* &quot;-&quot;??_);_(@_)">
                  <c:v>26497430.289999999</c:v>
                </c:pt>
                <c:pt idx="48" formatCode="_(* #,##0_);_(* \(#,##0\);_(* &quot;-&quot;??_);_(@_)">
                  <c:v>39366304.759999998</c:v>
                </c:pt>
                <c:pt idx="49" formatCode="_(* #,##0_);_(* \(#,##0\);_(* &quot;-&quot;??_);_(@_)">
                  <c:v>73973037.790000007</c:v>
                </c:pt>
                <c:pt idx="50" formatCode="_(* #,##0_);_(* \(#,##0\);_(* &quot;-&quot;??_);_(@_)">
                  <c:v>60927032.310000002</c:v>
                </c:pt>
                <c:pt idx="51" formatCode="_(* #,##0_);_(* \(#,##0\);_(* &quot;-&quot;??_);_(@_)">
                  <c:v>63111449.460000001</c:v>
                </c:pt>
                <c:pt idx="52" formatCode="_(* #,##0_);_(* \(#,##0\);_(* &quot;-&quot;??_);_(@_)">
                  <c:v>40197078.82</c:v>
                </c:pt>
                <c:pt idx="53" formatCode="_(* #,##0_);_(* \(#,##0\);_(* &quot;-&quot;??_);_(@_)">
                  <c:v>26560210.960000001</c:v>
                </c:pt>
                <c:pt idx="54" formatCode="_(* #,##0_);_(* \(#,##0\);_(* &quot;-&quot;??_);_(@_)">
                  <c:v>63133728.240000002</c:v>
                </c:pt>
                <c:pt idx="55" formatCode="_(* #,##0_);_(* \(#,##0\);_(* &quot;-&quot;??_);_(@_)">
                  <c:v>42967846.049999997</c:v>
                </c:pt>
                <c:pt idx="56" formatCode="_(* #,##0_);_(* \(#,##0\);_(* &quot;-&quot;??_);_(@_)">
                  <c:v>67711240.590000004</c:v>
                </c:pt>
                <c:pt idx="57" formatCode="_(* #,##0_);_(* \(#,##0\);_(* &quot;-&quot;??_);_(@_)">
                  <c:v>55640446.509999998</c:v>
                </c:pt>
                <c:pt idx="58" formatCode="_(* #,##0_);_(* \(#,##0\);_(* &quot;-&quot;??_);_(@_)">
                  <c:v>38222823.229999997</c:v>
                </c:pt>
                <c:pt idx="59" formatCode="_(* #,##0_);_(* \(#,##0\);_(* &quot;-&quot;??_);_(@_)">
                  <c:v>70788326.719999999</c:v>
                </c:pt>
                <c:pt idx="60" formatCode="_(* #,##0_);_(* \(#,##0\);_(* &quot;-&quot;??_);_(@_)">
                  <c:v>61669218.859999999</c:v>
                </c:pt>
                <c:pt idx="61" formatCode="_(* #,##0_);_(* \(#,##0\);_(* &quot;-&quot;??_);_(@_)">
                  <c:v>37777653.640000001</c:v>
                </c:pt>
                <c:pt idx="62" formatCode="_(* #,##0_);_(* \(#,##0\);_(* &quot;-&quot;??_);_(@_)">
                  <c:v>37271090.079999998</c:v>
                </c:pt>
                <c:pt idx="63" formatCode="_(* #,##0_);_(* \(#,##0\);_(* &quot;-&quot;??_);_(@_)">
                  <c:v>32109171.27</c:v>
                </c:pt>
                <c:pt idx="64" formatCode="_(* #,##0_);_(* \(#,##0\);_(* &quot;-&quot;??_);_(@_)">
                  <c:v>49292856.75</c:v>
                </c:pt>
                <c:pt idx="65" formatCode="_(* #,##0_);_(* \(#,##0\);_(* &quot;-&quot;??_);_(@_)">
                  <c:v>55010299.909999996</c:v>
                </c:pt>
                <c:pt idx="66" formatCode="_(* #,##0_);_(* \(#,##0\);_(* &quot;-&quot;??_);_(@_)">
                  <c:v>30761846.75</c:v>
                </c:pt>
                <c:pt idx="67" formatCode="_(* #,##0_);_(* \(#,##0\);_(* &quot;-&quot;??_);_(@_)">
                  <c:v>33962412.030000001</c:v>
                </c:pt>
                <c:pt idx="68" formatCode="_(* #,##0_);_(* \(#,##0\);_(* &quot;-&quot;??_);_(@_)">
                  <c:v>32088177.41</c:v>
                </c:pt>
                <c:pt idx="69" formatCode="_(* #,##0_);_(* \(#,##0\);_(* &quot;-&quot;??_);_(@_)">
                  <c:v>36584662.960000001</c:v>
                </c:pt>
                <c:pt idx="70" formatCode="_(* #,##0_);_(* \(#,##0\);_(* &quot;-&quot;??_);_(@_)">
                  <c:v>84442910.549999997</c:v>
                </c:pt>
                <c:pt idx="71" formatCode="_(* #,##0_);_(* \(#,##0\);_(* &quot;-&quot;??_);_(@_)">
                  <c:v>36780604.399999999</c:v>
                </c:pt>
                <c:pt idx="72" formatCode="_(* #,##0_);_(* \(#,##0\);_(* &quot;-&quot;??_);_(@_)">
                  <c:v>18490831</c:v>
                </c:pt>
                <c:pt idx="73" formatCode="_(* #,##0_);_(* \(#,##0\);_(* &quot;-&quot;??_);_(@_)">
                  <c:v>49186358.119999997</c:v>
                </c:pt>
                <c:pt idx="74" formatCode="_(* #,##0_);_(* \(#,##0\);_(* &quot;-&quot;??_);_(@_)">
                  <c:v>145286530.62</c:v>
                </c:pt>
                <c:pt idx="75" formatCode="_(* #,##0_);_(* \(#,##0\);_(* &quot;-&quot;??_);_(@_)">
                  <c:v>83935434.109999999</c:v>
                </c:pt>
                <c:pt idx="76" formatCode="_(* #,##0_);_(* \(#,##0\);_(* &quot;-&quot;??_);_(@_)">
                  <c:v>77999251.920000002</c:v>
                </c:pt>
                <c:pt idx="77" formatCode="_(* #,##0_);_(* \(#,##0\);_(* &quot;-&quot;??_);_(@_)">
                  <c:v>56825583.420000002</c:v>
                </c:pt>
                <c:pt idx="78" formatCode="_(* #,##0_);_(* \(#,##0\);_(* &quot;-&quot;??_);_(@_)">
                  <c:v>64794437.880000003</c:v>
                </c:pt>
                <c:pt idx="79" formatCode="_(* #,##0_);_(* \(#,##0\);_(* &quot;-&quot;??_);_(@_)">
                  <c:v>66375729.149999999</c:v>
                </c:pt>
                <c:pt idx="80" formatCode="_(* #,##0_);_(* \(#,##0\);_(* &quot;-&quot;??_);_(@_)">
                  <c:v>62286083.18</c:v>
                </c:pt>
                <c:pt idx="81" formatCode="_(* #,##0_);_(* \(#,##0\);_(* &quot;-&quot;??_);_(@_)">
                  <c:v>46902419.359999999</c:v>
                </c:pt>
                <c:pt idx="82" formatCode="_(* #,##0_);_(* \(#,##0\);_(* &quot;-&quot;??_);_(@_)">
                  <c:v>55714652.700000003</c:v>
                </c:pt>
                <c:pt idx="83" formatCode="_(* #,##0_);_(* \(#,##0\);_(* &quot;-&quot;??_);_(@_)">
                  <c:v>75215181.790000007</c:v>
                </c:pt>
                <c:pt idx="84" formatCode="_(* #,##0_);_(* \(#,##0\);_(* &quot;-&quot;??_);_(@_)">
                  <c:v>45709845.810000002</c:v>
                </c:pt>
                <c:pt idx="85" formatCode="_(* #,##0_);_(* \(#,##0\);_(* &quot;-&quot;??_);_(@_)">
                  <c:v>57406832.149999999</c:v>
                </c:pt>
                <c:pt idx="86" formatCode="_(* #,##0_);_(* \(#,##0\);_(* &quot;-&quot;??_);_(@_)">
                  <c:v>61478030.920000002</c:v>
                </c:pt>
                <c:pt idx="87" formatCode="_(* #,##0_);_(* \(#,##0\);_(* &quot;-&quot;??_);_(@_)">
                  <c:v>98974360.200000003</c:v>
                </c:pt>
                <c:pt idx="88" formatCode="_(* #,##0_);_(* \(#,##0\);_(* &quot;-&quot;??_);_(@_)">
                  <c:v>218499328.41</c:v>
                </c:pt>
                <c:pt idx="89" formatCode="_(* #,##0_);_(* \(#,##0\);_(* &quot;-&quot;??_);_(@_)">
                  <c:v>112969261.61</c:v>
                </c:pt>
                <c:pt idx="90" formatCode="_(* #,##0_);_(* \(#,##0\);_(* &quot;-&quot;??_);_(@_)">
                  <c:v>186072772.34999999</c:v>
                </c:pt>
                <c:pt idx="91" formatCode="_(* #,##0_);_(* \(#,##0\);_(* &quot;-&quot;??_);_(@_)">
                  <c:v>257270559.88</c:v>
                </c:pt>
                <c:pt idx="92" formatCode="_(* #,##0_);_(* \(#,##0\);_(* &quot;-&quot;??_);_(@_)">
                  <c:v>67294079.530000001</c:v>
                </c:pt>
                <c:pt idx="93" formatCode="_(* #,##0_);_(* \(#,##0\);_(* &quot;-&quot;??_);_(@_)">
                  <c:v>110180152.67</c:v>
                </c:pt>
                <c:pt idx="94" formatCode="_(* #,##0_);_(* \(#,##0\);_(* &quot;-&quot;??_);_(@_)">
                  <c:v>139927746.34</c:v>
                </c:pt>
                <c:pt idx="95" formatCode="_(* #,##0_);_(* \(#,##0\);_(* &quot;-&quot;??_);_(@_)">
                  <c:v>509754275.19</c:v>
                </c:pt>
              </c:numCache>
            </c:numRef>
          </c:val>
          <c:smooth val="0"/>
        </c:ser>
        <c:ser>
          <c:idx val="3"/>
          <c:order val="3"/>
          <c:tx>
            <c:strRef>
              <c:f>'Due to 3rd party FI'!$B$6</c:f>
              <c:strCache>
                <c:ptCount val="1"/>
                <c:pt idx="0">
                  <c:v>DUE TO OTHER FI DDA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FI'!$C$6:$CT$6</c:f>
            </c:numRef>
          </c:val>
          <c:smooth val="0"/>
        </c:ser>
        <c:ser>
          <c:idx val="4"/>
          <c:order val="4"/>
          <c:tx>
            <c:strRef>
              <c:f>'Due to 3rd party FI'!$B$7</c:f>
              <c:strCache>
                <c:ptCount val="1"/>
                <c:pt idx="0">
                  <c:v>BANKERS DEPOSITS-INVESTMET US</c:v>
                </c:pt>
              </c:strCache>
            </c:strRef>
          </c:tx>
          <c:spPr>
            <a:ln w="28575" cap="rnd">
              <a:solidFill>
                <a:schemeClr val="accent5"/>
              </a:solidFill>
              <a:round/>
            </a:ln>
            <a:effectLst/>
          </c:spPr>
          <c:marker>
            <c:symbol val="none"/>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FI'!$C$7:$CT$7</c:f>
              <c:numCache>
                <c:formatCode>General</c:formatCode>
                <c:ptCount val="96"/>
                <c:pt idx="0">
                  <c:v>3897587</c:v>
                </c:pt>
                <c:pt idx="1">
                  <c:v>2781096</c:v>
                </c:pt>
                <c:pt idx="2">
                  <c:v>4626068</c:v>
                </c:pt>
                <c:pt idx="3">
                  <c:v>2796535</c:v>
                </c:pt>
                <c:pt idx="4">
                  <c:v>26180207</c:v>
                </c:pt>
                <c:pt idx="5">
                  <c:v>7752414</c:v>
                </c:pt>
                <c:pt idx="6">
                  <c:v>3078622</c:v>
                </c:pt>
                <c:pt idx="7">
                  <c:v>3424949</c:v>
                </c:pt>
                <c:pt idx="8">
                  <c:v>18012849</c:v>
                </c:pt>
                <c:pt idx="9">
                  <c:v>3928002</c:v>
                </c:pt>
                <c:pt idx="10">
                  <c:v>2585670</c:v>
                </c:pt>
                <c:pt idx="11">
                  <c:v>3274009</c:v>
                </c:pt>
                <c:pt idx="12">
                  <c:v>3264191</c:v>
                </c:pt>
                <c:pt idx="13">
                  <c:v>3853222</c:v>
                </c:pt>
                <c:pt idx="14">
                  <c:v>3774249</c:v>
                </c:pt>
                <c:pt idx="15">
                  <c:v>3997669</c:v>
                </c:pt>
                <c:pt idx="16">
                  <c:v>3786812</c:v>
                </c:pt>
                <c:pt idx="17">
                  <c:v>4984183</c:v>
                </c:pt>
                <c:pt idx="18">
                  <c:v>5426921</c:v>
                </c:pt>
                <c:pt idx="19">
                  <c:v>4961617</c:v>
                </c:pt>
                <c:pt idx="20">
                  <c:v>4102816</c:v>
                </c:pt>
                <c:pt idx="21">
                  <c:v>4714496</c:v>
                </c:pt>
                <c:pt idx="22">
                  <c:v>5659540</c:v>
                </c:pt>
                <c:pt idx="23">
                  <c:v>4234074</c:v>
                </c:pt>
                <c:pt idx="24" formatCode="_(* #,##0_);_(* \(#,##0\);_(* &quot;-&quot;??_);_(@_)">
                  <c:v>3790709.64</c:v>
                </c:pt>
                <c:pt idx="25" formatCode="_(* #,##0_);_(* \(#,##0\);_(* &quot;-&quot;??_);_(@_)">
                  <c:v>6068653.8399999999</c:v>
                </c:pt>
                <c:pt idx="26" formatCode="_(* #,##0_);_(* \(#,##0\);_(* &quot;-&quot;??_);_(@_)">
                  <c:v>2267399.08</c:v>
                </c:pt>
                <c:pt idx="27" formatCode="_(* #,##0_);_(* \(#,##0\);_(* &quot;-&quot;??_);_(@_)">
                  <c:v>4828333.9400000004</c:v>
                </c:pt>
                <c:pt idx="28" formatCode="_(* #,##0_);_(* \(#,##0\);_(* &quot;-&quot;??_);_(@_)">
                  <c:v>3107861.72</c:v>
                </c:pt>
                <c:pt idx="29" formatCode="_(* #,##0_);_(* \(#,##0\);_(* &quot;-&quot;??_);_(@_)">
                  <c:v>3165810.82</c:v>
                </c:pt>
                <c:pt idx="30" formatCode="_(* #,##0_);_(* \(#,##0\);_(* &quot;-&quot;??_);_(@_)">
                  <c:v>3070659.62</c:v>
                </c:pt>
                <c:pt idx="31" formatCode="_(* #,##0_);_(* \(#,##0\);_(* &quot;-&quot;??_);_(@_)">
                  <c:v>4275165.4000000004</c:v>
                </c:pt>
                <c:pt idx="32" formatCode="_(* #,##0_);_(* \(#,##0\);_(* &quot;-&quot;??_);_(@_)">
                  <c:v>4386130.47</c:v>
                </c:pt>
                <c:pt idx="33" formatCode="_(* #,##0_);_(* \(#,##0\);_(* &quot;-&quot;??_);_(@_)">
                  <c:v>3577642.89</c:v>
                </c:pt>
                <c:pt idx="34" formatCode="_(* #,##0_);_(* \(#,##0\);_(* &quot;-&quot;??_);_(@_)">
                  <c:v>3793423.81</c:v>
                </c:pt>
                <c:pt idx="35" formatCode="_(* #,##0_);_(* \(#,##0\);_(* &quot;-&quot;??_);_(@_)">
                  <c:v>4445378.26</c:v>
                </c:pt>
                <c:pt idx="36" formatCode="_(* #,##0_);_(* \(#,##0\);_(* &quot;-&quot;??_);_(@_)">
                  <c:v>3431568.16</c:v>
                </c:pt>
                <c:pt idx="37" formatCode="_(* #,##0_);_(* \(#,##0\);_(* &quot;-&quot;??_);_(@_)">
                  <c:v>3246420.27</c:v>
                </c:pt>
                <c:pt idx="38" formatCode="_(* #,##0_);_(* \(#,##0\);_(* &quot;-&quot;??_);_(@_)">
                  <c:v>3081017.99</c:v>
                </c:pt>
                <c:pt idx="39" formatCode="_(* #,##0_);_(* \(#,##0\);_(* &quot;-&quot;??_);_(@_)">
                  <c:v>4051751.96</c:v>
                </c:pt>
                <c:pt idx="40" formatCode="_(* #,##0_);_(* \(#,##0\);_(* &quot;-&quot;??_);_(@_)">
                  <c:v>4223443.3899999997</c:v>
                </c:pt>
                <c:pt idx="41" formatCode="_(* #,##0_);_(* \(#,##0\);_(* &quot;-&quot;??_);_(@_)">
                  <c:v>4623271.5599999996</c:v>
                </c:pt>
                <c:pt idx="42" formatCode="_(* #,##0_);_(* \(#,##0\);_(* &quot;-&quot;??_);_(@_)">
                  <c:v>5084689.21</c:v>
                </c:pt>
                <c:pt idx="43" formatCode="_(* #,##0_);_(* \(#,##0\);_(* &quot;-&quot;??_);_(@_)">
                  <c:v>3614705.01</c:v>
                </c:pt>
                <c:pt idx="44" formatCode="_(* #,##0_);_(* \(#,##0\);_(* &quot;-&quot;??_);_(@_)">
                  <c:v>18034349.309999999</c:v>
                </c:pt>
                <c:pt idx="45" formatCode="_(* #,##0_);_(* \(#,##0\);_(* &quot;-&quot;??_);_(@_)">
                  <c:v>17638103.16</c:v>
                </c:pt>
                <c:pt idx="46" formatCode="_(* #,##0_);_(* \(#,##0\);_(* &quot;-&quot;??_);_(@_)">
                  <c:v>18572189.370000001</c:v>
                </c:pt>
                <c:pt idx="47" formatCode="_(* #,##0_);_(* \(#,##0\);_(* &quot;-&quot;??_);_(@_)">
                  <c:v>17169775.440000001</c:v>
                </c:pt>
                <c:pt idx="48" formatCode="_(* #,##0_);_(* \(#,##0\);_(* &quot;-&quot;??_);_(@_)">
                  <c:v>17178857.539999999</c:v>
                </c:pt>
                <c:pt idx="49" formatCode="_(* #,##0_);_(* \(#,##0\);_(* &quot;-&quot;??_);_(@_)">
                  <c:v>16341817.16</c:v>
                </c:pt>
                <c:pt idx="50" formatCode="_(* #,##0_);_(* \(#,##0\);_(* &quot;-&quot;??_);_(@_)">
                  <c:v>16536448.890000001</c:v>
                </c:pt>
                <c:pt idx="51" formatCode="_(* #,##0_);_(* \(#,##0\);_(* &quot;-&quot;??_);_(@_)">
                  <c:v>16948704</c:v>
                </c:pt>
                <c:pt idx="52" formatCode="_(* #,##0_);_(* \(#,##0\);_(* &quot;-&quot;??_);_(@_)">
                  <c:v>17008192.710000001</c:v>
                </c:pt>
                <c:pt idx="53" formatCode="_(* #,##0_);_(* \(#,##0\);_(* &quot;-&quot;??_);_(@_)">
                  <c:v>16791088.809999999</c:v>
                </c:pt>
                <c:pt idx="54" formatCode="_(* #,##0_);_(* \(#,##0\);_(* &quot;-&quot;??_);_(@_)">
                  <c:v>17135479.66</c:v>
                </c:pt>
                <c:pt idx="55" formatCode="_(* #,##0_);_(* \(#,##0\);_(* &quot;-&quot;??_);_(@_)">
                  <c:v>18032429.73</c:v>
                </c:pt>
                <c:pt idx="56" formatCode="_(* #,##0_);_(* \(#,##0\);_(* &quot;-&quot;??_);_(@_)">
                  <c:v>17071676.359999999</c:v>
                </c:pt>
                <c:pt idx="57" formatCode="_(* #,##0_);_(* \(#,##0\);_(* &quot;-&quot;??_);_(@_)">
                  <c:v>17272531.739999998</c:v>
                </c:pt>
                <c:pt idx="58" formatCode="_(* #,##0_);_(* \(#,##0\);_(* &quot;-&quot;??_);_(@_)">
                  <c:v>17137410.670000002</c:v>
                </c:pt>
                <c:pt idx="59" formatCode="_(* #,##0_);_(* \(#,##0\);_(* &quot;-&quot;??_);_(@_)">
                  <c:v>16693802.91</c:v>
                </c:pt>
                <c:pt idx="60" formatCode="_(* #,##0_);_(* \(#,##0\);_(* &quot;-&quot;??_);_(@_)">
                  <c:v>17014527.48</c:v>
                </c:pt>
                <c:pt idx="61" formatCode="_(* #,##0_);_(* \(#,##0\);_(* &quot;-&quot;??_);_(@_)">
                  <c:v>17550813.07</c:v>
                </c:pt>
                <c:pt idx="62" formatCode="_(* #,##0_);_(* \(#,##0\);_(* &quot;-&quot;??_);_(@_)">
                  <c:v>17102495.829999998</c:v>
                </c:pt>
                <c:pt idx="63" formatCode="_(* #,##0_);_(* \(#,##0\);_(* &quot;-&quot;??_);_(@_)">
                  <c:v>17675584.649999999</c:v>
                </c:pt>
                <c:pt idx="64" formatCode="_(* #,##0_);_(* \(#,##0\);_(* &quot;-&quot;??_);_(@_)">
                  <c:v>17674547.289999999</c:v>
                </c:pt>
                <c:pt idx="65" formatCode="_(* #,##0_);_(* \(#,##0\);_(* &quot;-&quot;??_);_(@_)">
                  <c:v>17947617.140000001</c:v>
                </c:pt>
                <c:pt idx="66" formatCode="_(* #,##0_);_(* \(#,##0\);_(* &quot;-&quot;??_);_(@_)">
                  <c:v>18014917.559999999</c:v>
                </c:pt>
                <c:pt idx="67" formatCode="_(* #,##0_);_(* \(#,##0\);_(* &quot;-&quot;??_);_(@_)">
                  <c:v>17748223.710000001</c:v>
                </c:pt>
                <c:pt idx="68" formatCode="_(* #,##0_);_(* \(#,##0\);_(* &quot;-&quot;??_);_(@_)">
                  <c:v>19339396.75</c:v>
                </c:pt>
                <c:pt idx="69" formatCode="_(* #,##0_);_(* \(#,##0\);_(* &quot;-&quot;??_);_(@_)">
                  <c:v>18466060.390000001</c:v>
                </c:pt>
                <c:pt idx="70" formatCode="_(* #,##0_);_(* \(#,##0\);_(* &quot;-&quot;??_);_(@_)">
                  <c:v>19789355.629999999</c:v>
                </c:pt>
                <c:pt idx="71" formatCode="_(* #,##0_);_(* \(#,##0\);_(* &quot;-&quot;??_);_(@_)">
                  <c:v>421690013.38</c:v>
                </c:pt>
                <c:pt idx="72" formatCode="_(* #,##0_);_(* \(#,##0\);_(* &quot;-&quot;??_);_(@_)">
                  <c:v>2317816806.5500002</c:v>
                </c:pt>
                <c:pt idx="73" formatCode="_(* #,##0_);_(* \(#,##0\);_(* &quot;-&quot;??_);_(@_)">
                  <c:v>4022300996.5799999</c:v>
                </c:pt>
                <c:pt idx="74" formatCode="_(* #,##0_);_(* \(#,##0\);_(* &quot;-&quot;??_);_(@_)">
                  <c:v>4018204730.8800001</c:v>
                </c:pt>
                <c:pt idx="75" formatCode="_(* #,##0_);_(* \(#,##0\);_(* &quot;-&quot;??_);_(@_)">
                  <c:v>4017051811.27</c:v>
                </c:pt>
                <c:pt idx="76" formatCode="_(* #,##0_);_(* \(#,##0\);_(* &quot;-&quot;??_);_(@_)">
                  <c:v>4002441310.1599998</c:v>
                </c:pt>
                <c:pt idx="77" formatCode="_(* #,##0_);_(* \(#,##0\);_(* &quot;-&quot;??_);_(@_)">
                  <c:v>4002270294.46</c:v>
                </c:pt>
                <c:pt idx="78" formatCode="_(* #,##0_);_(* \(#,##0\);_(* &quot;-&quot;??_);_(@_)">
                  <c:v>4002136577.8899999</c:v>
                </c:pt>
                <c:pt idx="79" formatCode="_(* #,##0_);_(* \(#,##0\);_(* &quot;-&quot;??_);_(@_)">
                  <c:v>4002579637.21</c:v>
                </c:pt>
                <c:pt idx="80" formatCode="_(* #,##0_);_(* \(#,##0\);_(* &quot;-&quot;??_);_(@_)">
                  <c:v>4002523796.2800002</c:v>
                </c:pt>
                <c:pt idx="81" formatCode="_(* #,##0_);_(* \(#,##0\);_(* &quot;-&quot;??_);_(@_)">
                  <c:v>4002230174.1100001</c:v>
                </c:pt>
                <c:pt idx="82" formatCode="_(* #,##0_);_(* \(#,##0\);_(* &quot;-&quot;??_);_(@_)">
                  <c:v>4004154930.6300001</c:v>
                </c:pt>
                <c:pt idx="83" formatCode="_(* #,##0_);_(* \(#,##0\);_(* &quot;-&quot;??_);_(@_)">
                  <c:v>4003275358.6399999</c:v>
                </c:pt>
                <c:pt idx="84" formatCode="_(* #,##0_);_(* \(#,##0\);_(* &quot;-&quot;??_);_(@_)">
                  <c:v>4002445328.21</c:v>
                </c:pt>
                <c:pt idx="85" formatCode="_(* #,##0_);_(* \(#,##0\);_(* &quot;-&quot;??_);_(@_)">
                  <c:v>4002537880.6900001</c:v>
                </c:pt>
                <c:pt idx="86" formatCode="_(* #,##0_);_(* \(#,##0\);_(* &quot;-&quot;??_);_(@_)">
                  <c:v>4002409705.9699998</c:v>
                </c:pt>
                <c:pt idx="87" formatCode="_(* #,##0_);_(* \(#,##0\);_(* &quot;-&quot;??_);_(@_)">
                  <c:v>4002560777.6399999</c:v>
                </c:pt>
                <c:pt idx="88" formatCode="_(* #,##0_);_(* \(#,##0\);_(* &quot;-&quot;??_);_(@_)">
                  <c:v>4002262004.6500001</c:v>
                </c:pt>
                <c:pt idx="89" formatCode="_(* #,##0_);_(* \(#,##0\);_(* &quot;-&quot;??_);_(@_)">
                  <c:v>4002409713.21</c:v>
                </c:pt>
                <c:pt idx="90" formatCode="_(* #,##0_);_(* \(#,##0\);_(* &quot;-&quot;??_);_(@_)">
                  <c:v>4002262156.8699999</c:v>
                </c:pt>
                <c:pt idx="91" formatCode="_(* #,##0_);_(* \(#,##0\);_(* &quot;-&quot;??_);_(@_)">
                  <c:v>4002271570.4299998</c:v>
                </c:pt>
                <c:pt idx="92" formatCode="_(* #,##0_);_(* \(#,##0\);_(* &quot;-&quot;??_);_(@_)">
                  <c:v>4002193203.04</c:v>
                </c:pt>
                <c:pt idx="93" formatCode="_(* #,##0_);_(* \(#,##0\);_(* &quot;-&quot;??_);_(@_)">
                  <c:v>4002273411.71</c:v>
                </c:pt>
                <c:pt idx="94" formatCode="_(* #,##0_);_(* \(#,##0\);_(* &quot;-&quot;??_);_(@_)">
                  <c:v>4002386853.5900002</c:v>
                </c:pt>
                <c:pt idx="95" formatCode="_(* #,##0_);_(* \(#,##0\);_(* &quot;-&quot;??_);_(@_)">
                  <c:v>4002508205.5</c:v>
                </c:pt>
              </c:numCache>
            </c:numRef>
          </c:val>
          <c:smooth val="0"/>
        </c:ser>
        <c:ser>
          <c:idx val="5"/>
          <c:order val="5"/>
          <c:tx>
            <c:strRef>
              <c:f>'Due to 3rd party FI'!$B$8</c:f>
              <c:strCache>
                <c:ptCount val="1"/>
                <c:pt idx="0">
                  <c:v>DUE TO BANK INVESTMENT NON US</c:v>
                </c:pt>
              </c:strCache>
            </c:strRef>
          </c:tx>
          <c:spPr>
            <a:ln w="28575" cap="rnd">
              <a:solidFill>
                <a:schemeClr val="accent6"/>
              </a:solidFill>
              <a:round/>
            </a:ln>
            <a:effectLst/>
          </c:spPr>
          <c:marker>
            <c:symbol val="none"/>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FI'!$C$8:$CT$8</c:f>
              <c:numCache>
                <c:formatCode>General</c:formatCode>
                <c:ptCount val="96"/>
                <c:pt idx="0">
                  <c:v>7576620889</c:v>
                </c:pt>
                <c:pt idx="1">
                  <c:v>345001580</c:v>
                </c:pt>
                <c:pt idx="2">
                  <c:v>1619857009</c:v>
                </c:pt>
                <c:pt idx="3">
                  <c:v>344236936</c:v>
                </c:pt>
                <c:pt idx="4">
                  <c:v>283563211</c:v>
                </c:pt>
                <c:pt idx="5">
                  <c:v>663379324</c:v>
                </c:pt>
                <c:pt idx="6">
                  <c:v>692537752</c:v>
                </c:pt>
                <c:pt idx="7">
                  <c:v>436154944</c:v>
                </c:pt>
                <c:pt idx="8">
                  <c:v>14040837104</c:v>
                </c:pt>
                <c:pt idx="9">
                  <c:v>12766188560</c:v>
                </c:pt>
                <c:pt idx="10">
                  <c:v>28900317078</c:v>
                </c:pt>
                <c:pt idx="11">
                  <c:v>25575387206</c:v>
                </c:pt>
                <c:pt idx="12">
                  <c:v>24137126897</c:v>
                </c:pt>
                <c:pt idx="13">
                  <c:v>20877827051</c:v>
                </c:pt>
                <c:pt idx="14">
                  <c:v>20526696798</c:v>
                </c:pt>
                <c:pt idx="15">
                  <c:v>13481049636</c:v>
                </c:pt>
                <c:pt idx="16">
                  <c:v>9575383448</c:v>
                </c:pt>
                <c:pt idx="17">
                  <c:v>12999819554</c:v>
                </c:pt>
                <c:pt idx="18">
                  <c:v>9822215943</c:v>
                </c:pt>
                <c:pt idx="19">
                  <c:v>10540283806</c:v>
                </c:pt>
                <c:pt idx="20">
                  <c:v>3965512708</c:v>
                </c:pt>
                <c:pt idx="21">
                  <c:v>7141707082</c:v>
                </c:pt>
                <c:pt idx="22">
                  <c:v>6345770700</c:v>
                </c:pt>
                <c:pt idx="23">
                  <c:v>9850304375</c:v>
                </c:pt>
                <c:pt idx="24" formatCode="_(* #,##0_);_(* \(#,##0\);_(* &quot;-&quot;??_);_(@_)">
                  <c:v>8705733818.1200008</c:v>
                </c:pt>
                <c:pt idx="25" formatCode="_(* #,##0_);_(* \(#,##0\);_(* &quot;-&quot;??_);_(@_)">
                  <c:v>5249199979.5200005</c:v>
                </c:pt>
                <c:pt idx="26" formatCode="_(* #,##0_);_(* \(#,##0\);_(* &quot;-&quot;??_);_(@_)">
                  <c:v>7644569939.6499996</c:v>
                </c:pt>
                <c:pt idx="27" formatCode="_(* #,##0_);_(* \(#,##0\);_(* &quot;-&quot;??_);_(@_)">
                  <c:v>7218134392.5600004</c:v>
                </c:pt>
                <c:pt idx="28" formatCode="_(* #,##0_);_(* \(#,##0\);_(* &quot;-&quot;??_);_(@_)">
                  <c:v>4499118718.6400003</c:v>
                </c:pt>
                <c:pt idx="29" formatCode="_(* #,##0_);_(* \(#,##0\);_(* &quot;-&quot;??_);_(@_)">
                  <c:v>3849066040.2800002</c:v>
                </c:pt>
                <c:pt idx="30" formatCode="_(* #,##0_);_(* \(#,##0\);_(* &quot;-&quot;??_);_(@_)">
                  <c:v>3571542960.2199998</c:v>
                </c:pt>
                <c:pt idx="31" formatCode="_(* #,##0_);_(* \(#,##0\);_(* &quot;-&quot;??_);_(@_)">
                  <c:v>7172592676.9499998</c:v>
                </c:pt>
                <c:pt idx="32" formatCode="_(* #,##0_);_(* \(#,##0\);_(* &quot;-&quot;??_);_(@_)">
                  <c:v>6080402338.4200001</c:v>
                </c:pt>
                <c:pt idx="33" formatCode="_(* #,##0_);_(* \(#,##0\);_(* &quot;-&quot;??_);_(@_)">
                  <c:v>3949040403.98</c:v>
                </c:pt>
                <c:pt idx="34" formatCode="_(* #,##0_);_(* \(#,##0\);_(* &quot;-&quot;??_);_(@_)">
                  <c:v>7114716934.9399996</c:v>
                </c:pt>
                <c:pt idx="35" formatCode="_(* #,##0_);_(* \(#,##0\);_(* &quot;-&quot;??_);_(@_)">
                  <c:v>9922489564.2199993</c:v>
                </c:pt>
                <c:pt idx="36" formatCode="_(* #,##0_);_(* \(#,##0\);_(* &quot;-&quot;??_);_(@_)">
                  <c:v>6233607175.0100002</c:v>
                </c:pt>
                <c:pt idx="37" formatCode="_(* #,##0_);_(* \(#,##0\);_(* &quot;-&quot;??_);_(@_)">
                  <c:v>5710388954.5299997</c:v>
                </c:pt>
                <c:pt idx="38" formatCode="_(* #,##0_);_(* \(#,##0\);_(* &quot;-&quot;??_);_(@_)">
                  <c:v>4012883572.9499998</c:v>
                </c:pt>
                <c:pt idx="39" formatCode="_(* #,##0_);_(* \(#,##0\);_(* &quot;-&quot;??_);_(@_)">
                  <c:v>5062561716.3599997</c:v>
                </c:pt>
                <c:pt idx="40" formatCode="_(* #,##0_);_(* \(#,##0\);_(* &quot;-&quot;??_);_(@_)">
                  <c:v>4704204909.9899998</c:v>
                </c:pt>
                <c:pt idx="41" formatCode="_(* #,##0_);_(* \(#,##0\);_(* &quot;-&quot;??_);_(@_)">
                  <c:v>7317768061.8599997</c:v>
                </c:pt>
                <c:pt idx="42" formatCode="_(* #,##0_);_(* \(#,##0\);_(* &quot;-&quot;??_);_(@_)">
                  <c:v>4796123366.5900002</c:v>
                </c:pt>
                <c:pt idx="43" formatCode="_(* #,##0_);_(* \(#,##0\);_(* &quot;-&quot;??_);_(@_)">
                  <c:v>8531715925.5900002</c:v>
                </c:pt>
                <c:pt idx="44" formatCode="_(* #,##0_);_(* \(#,##0\);_(* &quot;-&quot;??_);_(@_)">
                  <c:v>3715772427.2800002</c:v>
                </c:pt>
                <c:pt idx="45" formatCode="_(* #,##0_);_(* \(#,##0\);_(* &quot;-&quot;??_);_(@_)">
                  <c:v>4746324363.2700005</c:v>
                </c:pt>
                <c:pt idx="46" formatCode="_(* #,##0_);_(* \(#,##0\);_(* &quot;-&quot;??_);_(@_)">
                  <c:v>6764206706.9899998</c:v>
                </c:pt>
                <c:pt idx="47" formatCode="_(* #,##0_);_(* \(#,##0\);_(* &quot;-&quot;??_);_(@_)">
                  <c:v>10166282781.450001</c:v>
                </c:pt>
                <c:pt idx="48" formatCode="_(* #,##0_);_(* \(#,##0\);_(* &quot;-&quot;??_);_(@_)">
                  <c:v>9016143021.7800007</c:v>
                </c:pt>
                <c:pt idx="49" formatCode="_(* #,##0_);_(* \(#,##0\);_(* &quot;-&quot;??_);_(@_)">
                  <c:v>8404733247.2200003</c:v>
                </c:pt>
                <c:pt idx="50" formatCode="_(* #,##0_);_(* \(#,##0\);_(* &quot;-&quot;??_);_(@_)">
                  <c:v>10905394124.379999</c:v>
                </c:pt>
                <c:pt idx="51" formatCode="_(* #,##0_);_(* \(#,##0\);_(* &quot;-&quot;??_);_(@_)">
                  <c:v>11448069330.83</c:v>
                </c:pt>
                <c:pt idx="52" formatCode="_(* #,##0_);_(* \(#,##0\);_(* &quot;-&quot;??_);_(@_)">
                  <c:v>11785509288.290001</c:v>
                </c:pt>
                <c:pt idx="53" formatCode="_(* #,##0_);_(* \(#,##0\);_(* &quot;-&quot;??_);_(@_)">
                  <c:v>11205953301.41</c:v>
                </c:pt>
                <c:pt idx="54" formatCode="_(* #,##0_);_(* \(#,##0\);_(* &quot;-&quot;??_);_(@_)">
                  <c:v>12251931122.43</c:v>
                </c:pt>
                <c:pt idx="55" formatCode="_(* #,##0_);_(* \(#,##0\);_(* &quot;-&quot;??_);_(@_)">
                  <c:v>9489633874.3299999</c:v>
                </c:pt>
                <c:pt idx="56" formatCode="_(* #,##0_);_(* \(#,##0\);_(* &quot;-&quot;??_);_(@_)">
                  <c:v>9283724484.9500008</c:v>
                </c:pt>
                <c:pt idx="57" formatCode="_(* #,##0_);_(* \(#,##0\);_(* &quot;-&quot;??_);_(@_)">
                  <c:v>27072233009.619999</c:v>
                </c:pt>
                <c:pt idx="58" formatCode="_(* #,##0_);_(* \(#,##0\);_(* &quot;-&quot;??_);_(@_)">
                  <c:v>22713563610.700001</c:v>
                </c:pt>
                <c:pt idx="59" formatCode="_(* #,##0_);_(* \(#,##0\);_(* &quot;-&quot;??_);_(@_)">
                  <c:v>17906264720.990002</c:v>
                </c:pt>
                <c:pt idx="60" formatCode="_(* #,##0_);_(* \(#,##0\);_(* &quot;-&quot;??_);_(@_)">
                  <c:v>16848908360.459999</c:v>
                </c:pt>
                <c:pt idx="61" formatCode="_(* #,##0_);_(* \(#,##0\);_(* &quot;-&quot;??_);_(@_)">
                  <c:v>13774871476.08</c:v>
                </c:pt>
                <c:pt idx="62" formatCode="_(* #,##0_);_(* \(#,##0\);_(* &quot;-&quot;??_);_(@_)">
                  <c:v>17472980052.810001</c:v>
                </c:pt>
                <c:pt idx="63" formatCode="_(* #,##0_);_(* \(#,##0\);_(* &quot;-&quot;??_);_(@_)">
                  <c:v>11006591507.16</c:v>
                </c:pt>
                <c:pt idx="64" formatCode="_(* #,##0_);_(* \(#,##0\);_(* &quot;-&quot;??_);_(@_)">
                  <c:v>19903736194.459999</c:v>
                </c:pt>
                <c:pt idx="65" formatCode="_(* #,##0_);_(* \(#,##0\);_(* &quot;-&quot;??_);_(@_)">
                  <c:v>9157434745.6900005</c:v>
                </c:pt>
                <c:pt idx="66" formatCode="_(* #,##0_);_(* \(#,##0\);_(* &quot;-&quot;??_);_(@_)">
                  <c:v>6652920465.8699999</c:v>
                </c:pt>
                <c:pt idx="67" formatCode="_(* #,##0_);_(* \(#,##0\);_(* &quot;-&quot;??_);_(@_)">
                  <c:v>10769558879.200001</c:v>
                </c:pt>
                <c:pt idx="68" formatCode="_(* #,##0_);_(* \(#,##0\);_(* &quot;-&quot;??_);_(@_)">
                  <c:v>12105092414.15</c:v>
                </c:pt>
                <c:pt idx="69" formatCode="_(* #,##0_);_(* \(#,##0\);_(* &quot;-&quot;??_);_(@_)">
                  <c:v>8380734458.0500002</c:v>
                </c:pt>
                <c:pt idx="70" formatCode="_(* #,##0_);_(* \(#,##0\);_(* &quot;-&quot;??_);_(@_)">
                  <c:v>15116526798.879999</c:v>
                </c:pt>
                <c:pt idx="71" formatCode="_(* #,##0_);_(* \(#,##0\);_(* &quot;-&quot;??_);_(@_)">
                  <c:v>17392005131.540001</c:v>
                </c:pt>
                <c:pt idx="72" formatCode="_(* #,##0_);_(* \(#,##0\);_(* &quot;-&quot;??_);_(@_)">
                  <c:v>11495851857.809999</c:v>
                </c:pt>
                <c:pt idx="73" formatCode="_(* #,##0_);_(* \(#,##0\);_(* &quot;-&quot;??_);_(@_)">
                  <c:v>18784595697.18</c:v>
                </c:pt>
                <c:pt idx="74" formatCode="_(* #,##0_);_(* \(#,##0\);_(* &quot;-&quot;??_);_(@_)">
                  <c:v>17214888950.43</c:v>
                </c:pt>
                <c:pt idx="75" formatCode="_(* #,##0_);_(* \(#,##0\);_(* &quot;-&quot;??_);_(@_)">
                  <c:v>18352228080.16</c:v>
                </c:pt>
                <c:pt idx="76" formatCode="_(* #,##0_);_(* \(#,##0\);_(* &quot;-&quot;??_);_(@_)">
                  <c:v>17438004828.400002</c:v>
                </c:pt>
                <c:pt idx="77" formatCode="_(* #,##0_);_(* \(#,##0\);_(* &quot;-&quot;??_);_(@_)">
                  <c:v>23597821316.919998</c:v>
                </c:pt>
                <c:pt idx="78" formatCode="_(* #,##0_);_(* \(#,##0\);_(* &quot;-&quot;??_);_(@_)">
                  <c:v>24022829061.639999</c:v>
                </c:pt>
                <c:pt idx="79" formatCode="_(* #,##0_);_(* \(#,##0\);_(* &quot;-&quot;??_);_(@_)">
                  <c:v>27323545684.549999</c:v>
                </c:pt>
                <c:pt idx="80" formatCode="_(* #,##0_);_(* \(#,##0\);_(* &quot;-&quot;??_);_(@_)">
                  <c:v>23904025630.189999</c:v>
                </c:pt>
                <c:pt idx="81" formatCode="_(* #,##0_);_(* \(#,##0\);_(* &quot;-&quot;??_);_(@_)">
                  <c:v>17860922172.549999</c:v>
                </c:pt>
                <c:pt idx="82" formatCode="_(* #,##0_);_(* \(#,##0\);_(* &quot;-&quot;??_);_(@_)">
                  <c:v>14448452605.58</c:v>
                </c:pt>
                <c:pt idx="83" formatCode="_(* #,##0_);_(* \(#,##0\);_(* &quot;-&quot;??_);_(@_)">
                  <c:v>32263312673.189999</c:v>
                </c:pt>
                <c:pt idx="84" formatCode="_(* #,##0_);_(* \(#,##0\);_(* &quot;-&quot;??_);_(@_)">
                  <c:v>24953721304.52</c:v>
                </c:pt>
                <c:pt idx="85" formatCode="_(* #,##0_);_(* \(#,##0\);_(* &quot;-&quot;??_);_(@_)">
                  <c:v>22283565353.220001</c:v>
                </c:pt>
                <c:pt idx="86" formatCode="_(* #,##0_);_(* \(#,##0\);_(* &quot;-&quot;??_);_(@_)">
                  <c:v>18961710346.740002</c:v>
                </c:pt>
                <c:pt idx="87" formatCode="_(* #,##0_);_(* \(#,##0\);_(* &quot;-&quot;??_);_(@_)">
                  <c:v>18499990185.580002</c:v>
                </c:pt>
                <c:pt idx="88" formatCode="_(* #,##0_);_(* \(#,##0\);_(* &quot;-&quot;??_);_(@_)">
                  <c:v>16017865389.879999</c:v>
                </c:pt>
                <c:pt idx="89" formatCode="_(* #,##0_);_(* \(#,##0\);_(* &quot;-&quot;??_);_(@_)">
                  <c:v>23794268670.400002</c:v>
                </c:pt>
                <c:pt idx="90" formatCode="_(* #,##0_);_(* \(#,##0\);_(* &quot;-&quot;??_);_(@_)">
                  <c:v>22611754231.34</c:v>
                </c:pt>
                <c:pt idx="91" formatCode="_(* #,##0_);_(* \(#,##0\);_(* &quot;-&quot;??_);_(@_)">
                  <c:v>25859687292.93</c:v>
                </c:pt>
                <c:pt idx="92" formatCode="_(* #,##0_);_(* \(#,##0\);_(* &quot;-&quot;??_);_(@_)">
                  <c:v>18663587643.720001</c:v>
                </c:pt>
                <c:pt idx="93" formatCode="_(* #,##0_);_(* \(#,##0\);_(* &quot;-&quot;??_);_(@_)">
                  <c:v>24654372557.639999</c:v>
                </c:pt>
                <c:pt idx="94" formatCode="_(* #,##0_);_(* \(#,##0\);_(* &quot;-&quot;??_);_(@_)">
                  <c:v>28351826649.990002</c:v>
                </c:pt>
                <c:pt idx="95" formatCode="_(* #,##0_);_(* \(#,##0\);_(* &quot;-&quot;??_);_(@_)">
                  <c:v>30416948561.540001</c:v>
                </c:pt>
              </c:numCache>
            </c:numRef>
          </c:val>
          <c:smooth val="0"/>
        </c:ser>
        <c:ser>
          <c:idx val="6"/>
          <c:order val="6"/>
          <c:tx>
            <c:strRef>
              <c:f>'Due to 3rd party FI'!$B$9</c:f>
              <c:strCache>
                <c:ptCount val="1"/>
                <c:pt idx="0">
                  <c:v>DT OTHER FI INV</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FI'!$C$9:$CT$9</c:f>
            </c:numRef>
          </c:val>
          <c:smooth val="0"/>
        </c:ser>
        <c:ser>
          <c:idx val="7"/>
          <c:order val="7"/>
          <c:tx>
            <c:strRef>
              <c:f>'Due to 3rd party FI'!$B$10</c:f>
              <c:strCache>
                <c:ptCount val="1"/>
                <c:pt idx="0">
                  <c:v>DUE TO BANK - CALL LOANS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FI'!$C$10:$CT$10</c:f>
            </c:numRef>
          </c:val>
          <c:smooth val="0"/>
        </c:ser>
        <c:ser>
          <c:idx val="8"/>
          <c:order val="8"/>
          <c:tx>
            <c:strRef>
              <c:f>'Due to 3rd party FI'!$B$11</c:f>
              <c:strCache>
                <c:ptCount val="1"/>
                <c:pt idx="0">
                  <c:v>EUROFUNDS BORROWED US</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FI'!$C$11:$CT$11</c:f>
            </c:numRef>
          </c:val>
          <c:smooth val="0"/>
        </c:ser>
        <c:ser>
          <c:idx val="9"/>
          <c:order val="9"/>
          <c:tx>
            <c:strRef>
              <c:f>'Due to 3rd party FI'!$B$12</c:f>
              <c:strCache>
                <c:ptCount val="1"/>
                <c:pt idx="0">
                  <c:v>EUROFUNDS BORROWED NON US</c:v>
                </c:pt>
              </c:strCache>
            </c:strRef>
          </c:tx>
          <c:spPr>
            <a:ln w="28575" cap="rnd">
              <a:solidFill>
                <a:schemeClr val="accent4">
                  <a:lumMod val="60000"/>
                </a:schemeClr>
              </a:solidFill>
              <a:round/>
            </a:ln>
            <a:effectLst/>
          </c:spPr>
          <c:marker>
            <c:symbol val="none"/>
          </c:marker>
          <c:cat>
            <c:numRef>
              <c:f>'Due to 3rd party FI'!$C$2:$CT$2</c:f>
              <c:numCache>
                <c:formatCode>mmm\-yy</c:formatCode>
                <c:ptCount val="96"/>
                <c:pt idx="0">
                  <c:v>39448</c:v>
                </c:pt>
                <c:pt idx="1">
                  <c:v>39479</c:v>
                </c:pt>
                <c:pt idx="2">
                  <c:v>39508</c:v>
                </c:pt>
                <c:pt idx="3">
                  <c:v>39539</c:v>
                </c:pt>
                <c:pt idx="4">
                  <c:v>39569</c:v>
                </c:pt>
                <c:pt idx="5">
                  <c:v>39600</c:v>
                </c:pt>
                <c:pt idx="6">
                  <c:v>39630</c:v>
                </c:pt>
                <c:pt idx="7">
                  <c:v>39661</c:v>
                </c:pt>
                <c:pt idx="8">
                  <c:v>39692</c:v>
                </c:pt>
                <c:pt idx="9">
                  <c:v>39722</c:v>
                </c:pt>
                <c:pt idx="10">
                  <c:v>39753</c:v>
                </c:pt>
                <c:pt idx="11">
                  <c:v>39783</c:v>
                </c:pt>
                <c:pt idx="12">
                  <c:v>39814</c:v>
                </c:pt>
                <c:pt idx="13">
                  <c:v>39845</c:v>
                </c:pt>
                <c:pt idx="14">
                  <c:v>39873</c:v>
                </c:pt>
                <c:pt idx="15">
                  <c:v>39904</c:v>
                </c:pt>
                <c:pt idx="16">
                  <c:v>39934</c:v>
                </c:pt>
                <c:pt idx="17">
                  <c:v>39965</c:v>
                </c:pt>
                <c:pt idx="18">
                  <c:v>39995</c:v>
                </c:pt>
                <c:pt idx="19">
                  <c:v>40026</c:v>
                </c:pt>
                <c:pt idx="20">
                  <c:v>40057</c:v>
                </c:pt>
                <c:pt idx="21">
                  <c:v>40087</c:v>
                </c:pt>
                <c:pt idx="22">
                  <c:v>40118</c:v>
                </c:pt>
                <c:pt idx="23">
                  <c:v>40148</c:v>
                </c:pt>
                <c:pt idx="24">
                  <c:v>40179</c:v>
                </c:pt>
                <c:pt idx="25">
                  <c:v>40210</c:v>
                </c:pt>
                <c:pt idx="26">
                  <c:v>40238</c:v>
                </c:pt>
                <c:pt idx="27">
                  <c:v>40269</c:v>
                </c:pt>
                <c:pt idx="28">
                  <c:v>40299</c:v>
                </c:pt>
                <c:pt idx="29">
                  <c:v>40330</c:v>
                </c:pt>
                <c:pt idx="30">
                  <c:v>40360</c:v>
                </c:pt>
                <c:pt idx="31">
                  <c:v>40391</c:v>
                </c:pt>
                <c:pt idx="32">
                  <c:v>40422</c:v>
                </c:pt>
                <c:pt idx="33">
                  <c:v>40452</c:v>
                </c:pt>
                <c:pt idx="34">
                  <c:v>40483</c:v>
                </c:pt>
                <c:pt idx="35">
                  <c:v>40513</c:v>
                </c:pt>
                <c:pt idx="36">
                  <c:v>40544</c:v>
                </c:pt>
                <c:pt idx="37">
                  <c:v>40575</c:v>
                </c:pt>
                <c:pt idx="38">
                  <c:v>40603</c:v>
                </c:pt>
                <c:pt idx="39">
                  <c:v>40634</c:v>
                </c:pt>
                <c:pt idx="40">
                  <c:v>40664</c:v>
                </c:pt>
                <c:pt idx="41">
                  <c:v>40695</c:v>
                </c:pt>
                <c:pt idx="42">
                  <c:v>40725</c:v>
                </c:pt>
                <c:pt idx="43">
                  <c:v>40756</c:v>
                </c:pt>
                <c:pt idx="44">
                  <c:v>40787</c:v>
                </c:pt>
                <c:pt idx="45">
                  <c:v>40817</c:v>
                </c:pt>
                <c:pt idx="46">
                  <c:v>40848</c:v>
                </c:pt>
                <c:pt idx="47">
                  <c:v>40878</c:v>
                </c:pt>
                <c:pt idx="48">
                  <c:v>40909</c:v>
                </c:pt>
                <c:pt idx="49">
                  <c:v>40940</c:v>
                </c:pt>
                <c:pt idx="50">
                  <c:v>40969</c:v>
                </c:pt>
                <c:pt idx="51">
                  <c:v>41000</c:v>
                </c:pt>
                <c:pt idx="52">
                  <c:v>41030</c:v>
                </c:pt>
                <c:pt idx="53">
                  <c:v>41061</c:v>
                </c:pt>
                <c:pt idx="54">
                  <c:v>41091</c:v>
                </c:pt>
                <c:pt idx="55">
                  <c:v>41122</c:v>
                </c:pt>
                <c:pt idx="56">
                  <c:v>41153</c:v>
                </c:pt>
                <c:pt idx="57">
                  <c:v>41183</c:v>
                </c:pt>
                <c:pt idx="58">
                  <c:v>41214</c:v>
                </c:pt>
                <c:pt idx="59">
                  <c:v>41244</c:v>
                </c:pt>
                <c:pt idx="60">
                  <c:v>41275</c:v>
                </c:pt>
                <c:pt idx="61">
                  <c:v>41306</c:v>
                </c:pt>
                <c:pt idx="62">
                  <c:v>41334</c:v>
                </c:pt>
                <c:pt idx="63">
                  <c:v>41365</c:v>
                </c:pt>
                <c:pt idx="64">
                  <c:v>41395</c:v>
                </c:pt>
                <c:pt idx="65">
                  <c:v>41426</c:v>
                </c:pt>
                <c:pt idx="66">
                  <c:v>41456</c:v>
                </c:pt>
                <c:pt idx="67">
                  <c:v>41487</c:v>
                </c:pt>
                <c:pt idx="68">
                  <c:v>41518</c:v>
                </c:pt>
                <c:pt idx="69">
                  <c:v>41548</c:v>
                </c:pt>
                <c:pt idx="70">
                  <c:v>41579</c:v>
                </c:pt>
                <c:pt idx="71">
                  <c:v>41609</c:v>
                </c:pt>
                <c:pt idx="72">
                  <c:v>41640</c:v>
                </c:pt>
                <c:pt idx="73">
                  <c:v>41671</c:v>
                </c:pt>
                <c:pt idx="74">
                  <c:v>41699</c:v>
                </c:pt>
                <c:pt idx="75">
                  <c:v>41730</c:v>
                </c:pt>
                <c:pt idx="76">
                  <c:v>41760</c:v>
                </c:pt>
                <c:pt idx="77">
                  <c:v>41791</c:v>
                </c:pt>
                <c:pt idx="78">
                  <c:v>41821</c:v>
                </c:pt>
                <c:pt idx="79">
                  <c:v>41852</c:v>
                </c:pt>
                <c:pt idx="80">
                  <c:v>41883</c:v>
                </c:pt>
                <c:pt idx="81">
                  <c:v>41913</c:v>
                </c:pt>
                <c:pt idx="82">
                  <c:v>41944</c:v>
                </c:pt>
                <c:pt idx="83">
                  <c:v>41974</c:v>
                </c:pt>
                <c:pt idx="84">
                  <c:v>42005</c:v>
                </c:pt>
                <c:pt idx="85">
                  <c:v>42036</c:v>
                </c:pt>
                <c:pt idx="86">
                  <c:v>42064</c:v>
                </c:pt>
                <c:pt idx="87">
                  <c:v>42095</c:v>
                </c:pt>
                <c:pt idx="88">
                  <c:v>42125</c:v>
                </c:pt>
                <c:pt idx="89">
                  <c:v>42156</c:v>
                </c:pt>
                <c:pt idx="90">
                  <c:v>42186</c:v>
                </c:pt>
                <c:pt idx="91">
                  <c:v>42217</c:v>
                </c:pt>
                <c:pt idx="92">
                  <c:v>42248</c:v>
                </c:pt>
                <c:pt idx="93">
                  <c:v>42278</c:v>
                </c:pt>
                <c:pt idx="94">
                  <c:v>42309</c:v>
                </c:pt>
                <c:pt idx="95">
                  <c:v>42339</c:v>
                </c:pt>
              </c:numCache>
            </c:numRef>
          </c:cat>
          <c:val>
            <c:numRef>
              <c:f>'Due to 3rd party FI'!$C$12:$CT$12</c:f>
              <c:numCache>
                <c:formatCode>General</c:formatCode>
                <c:ptCount val="96"/>
                <c:pt idx="0">
                  <c:v>80620828</c:v>
                </c:pt>
                <c:pt idx="1">
                  <c:v>1302120828</c:v>
                </c:pt>
                <c:pt idx="2">
                  <c:v>2080620828</c:v>
                </c:pt>
                <c:pt idx="3">
                  <c:v>2050795319</c:v>
                </c:pt>
                <c:pt idx="4">
                  <c:v>1705795319</c:v>
                </c:pt>
                <c:pt idx="5">
                  <c:v>454795319</c:v>
                </c:pt>
                <c:pt idx="6">
                  <c:v>635943317</c:v>
                </c:pt>
                <c:pt idx="7">
                  <c:v>285943317</c:v>
                </c:pt>
                <c:pt idx="8">
                  <c:v>36022572</c:v>
                </c:pt>
                <c:pt idx="9">
                  <c:v>36022572</c:v>
                </c:pt>
                <c:pt idx="10">
                  <c:v>261022572</c:v>
                </c:pt>
                <c:pt idx="11">
                  <c:v>181139045</c:v>
                </c:pt>
                <c:pt idx="12">
                  <c:v>281141795</c:v>
                </c:pt>
                <c:pt idx="13">
                  <c:v>181152203</c:v>
                </c:pt>
                <c:pt idx="14">
                  <c:v>49752027</c:v>
                </c:pt>
                <c:pt idx="15">
                  <c:v>1617000000</c:v>
                </c:pt>
                <c:pt idx="16">
                  <c:v>0</c:v>
                </c:pt>
                <c:pt idx="17">
                  <c:v>69000000</c:v>
                </c:pt>
                <c:pt idx="18">
                  <c:v>2434000000</c:v>
                </c:pt>
                <c:pt idx="19">
                  <c:v>1760000000</c:v>
                </c:pt>
                <c:pt idx="20">
                  <c:v>1697000000</c:v>
                </c:pt>
                <c:pt idx="21">
                  <c:v>3489000000</c:v>
                </c:pt>
                <c:pt idx="22">
                  <c:v>2101000000</c:v>
                </c:pt>
                <c:pt idx="23">
                  <c:v>0</c:v>
                </c:pt>
                <c:pt idx="24" formatCode="_(* #,##0_);_(* \(#,##0\);_(* &quot;-&quot;??_);_(@_)">
                  <c:v>2632500000</c:v>
                </c:pt>
                <c:pt idx="25" formatCode="_(* #,##0_);_(* \(#,##0\);_(* &quot;-&quot;??_);_(@_)">
                  <c:v>1816000000</c:v>
                </c:pt>
                <c:pt idx="26" formatCode="_(* #,##0_);_(* \(#,##0\);_(* &quot;-&quot;??_);_(@_)">
                  <c:v>2487000000</c:v>
                </c:pt>
                <c:pt idx="27" formatCode="_(* #,##0_);_(* \(#,##0\);_(* &quot;-&quot;??_);_(@_)">
                  <c:v>2078000000</c:v>
                </c:pt>
                <c:pt idx="28" formatCode="_(* #,##0_);_(* \(#,##0\);_(* &quot;-&quot;??_);_(@_)">
                  <c:v>1650000000</c:v>
                </c:pt>
                <c:pt idx="29" formatCode="_(* #,##0_);_(* \(#,##0\);_(* &quot;-&quot;??_);_(@_)">
                  <c:v>1250000000</c:v>
                </c:pt>
                <c:pt idx="30" formatCode="_(* #,##0_);_(* \(#,##0\);_(* &quot;-&quot;??_);_(@_)">
                  <c:v>481000000</c:v>
                </c:pt>
                <c:pt idx="31" formatCode="_(* #,##0_);_(* \(#,##0\);_(* &quot;-&quot;??_);_(@_)">
                  <c:v>319000000</c:v>
                </c:pt>
                <c:pt idx="32" formatCode="_(* #,##0_);_(* \(#,##0\);_(* &quot;-&quot;??_);_(@_)">
                  <c:v>390000000</c:v>
                </c:pt>
                <c:pt idx="33" formatCode="_(* #,##0_);_(* \(#,##0\);_(* &quot;-&quot;??_);_(@_)">
                  <c:v>150000000</c:v>
                </c:pt>
                <c:pt idx="34" formatCode="_(* #,##0_);_(* \(#,##0\);_(* &quot;-&quot;??_);_(@_)">
                  <c:v>150000000</c:v>
                </c:pt>
                <c:pt idx="35" formatCode="_(* #,##0_);_(* \(#,##0\);_(* &quot;-&quot;??_);_(@_)">
                  <c:v>0</c:v>
                </c:pt>
                <c:pt idx="36" formatCode="_(* #,##0_);_(* \(#,##0\);_(* &quot;-&quot;??_);_(@_)">
                  <c:v>0</c:v>
                </c:pt>
                <c:pt idx="37" formatCode="_(* #,##0_);_(* \(#,##0\);_(* &quot;-&quot;??_);_(@_)">
                  <c:v>1431895000</c:v>
                </c:pt>
                <c:pt idx="38" formatCode="_(* #,##0_);_(* \(#,##0\);_(* &quot;-&quot;??_);_(@_)">
                  <c:v>2424048000</c:v>
                </c:pt>
                <c:pt idx="39" formatCode="_(* #,##0_);_(* \(#,##0\);_(* &quot;-&quot;??_);_(@_)">
                  <c:v>2465848000</c:v>
                </c:pt>
                <c:pt idx="40" formatCode="_(* #,##0_);_(* \(#,##0\);_(* &quot;-&quot;??_);_(@_)">
                  <c:v>2844367000</c:v>
                </c:pt>
                <c:pt idx="41" formatCode="_(* #,##0_);_(* \(#,##0\);_(* &quot;-&quot;??_);_(@_)">
                  <c:v>1200000000</c:v>
                </c:pt>
                <c:pt idx="42" formatCode="_(* #,##0_);_(* \(#,##0\);_(* &quot;-&quot;??_);_(@_)">
                  <c:v>1500000000</c:v>
                </c:pt>
                <c:pt idx="43" formatCode="_(* #,##0_);_(* \(#,##0\);_(* &quot;-&quot;??_);_(@_)">
                  <c:v>0</c:v>
                </c:pt>
                <c:pt idx="44" formatCode="_(* #,##0_);_(* \(#,##0\);_(* &quot;-&quot;??_);_(@_)">
                  <c:v>0</c:v>
                </c:pt>
                <c:pt idx="45" formatCode="_(* #,##0_);_(* \(#,##0\);_(* &quot;-&quot;??_);_(@_)">
                  <c:v>0</c:v>
                </c:pt>
                <c:pt idx="46" formatCode="_(* #,##0_);_(* \(#,##0\);_(* &quot;-&quot;??_);_(@_)">
                  <c:v>0</c:v>
                </c:pt>
                <c:pt idx="47" formatCode="_(* #,##0_);_(* \(#,##0\);_(* &quot;-&quot;??_);_(@_)">
                  <c:v>0</c:v>
                </c:pt>
                <c:pt idx="48" formatCode="_(* #,##0_);_(* \(#,##0\);_(* &quot;-&quot;??_);_(@_)">
                  <c:v>0</c:v>
                </c:pt>
                <c:pt idx="49" formatCode="_(* #,##0_);_(* \(#,##0\);_(* &quot;-&quot;??_);_(@_)">
                  <c:v>0</c:v>
                </c:pt>
                <c:pt idx="50" formatCode="_(* #,##0_);_(* \(#,##0\);_(* &quot;-&quot;??_);_(@_)">
                  <c:v>0</c:v>
                </c:pt>
                <c:pt idx="51" formatCode="_(* #,##0_);_(* \(#,##0\);_(* &quot;-&quot;??_);_(@_)">
                  <c:v>0</c:v>
                </c:pt>
                <c:pt idx="52" formatCode="_(* #,##0_);_(* \(#,##0\);_(* &quot;-&quot;??_);_(@_)">
                  <c:v>0</c:v>
                </c:pt>
                <c:pt idx="53" formatCode="_(* #,##0_);_(* \(#,##0\);_(* &quot;-&quot;??_);_(@_)">
                  <c:v>0</c:v>
                </c:pt>
                <c:pt idx="54" formatCode="_(* #,##0_);_(* \(#,##0\);_(* &quot;-&quot;??_);_(@_)">
                  <c:v>0</c:v>
                </c:pt>
                <c:pt idx="55" formatCode="_(* #,##0_);_(* \(#,##0\);_(* &quot;-&quot;??_);_(@_)">
                  <c:v>16534794.08</c:v>
                </c:pt>
                <c:pt idx="56" formatCode="_(* #,##0_);_(* \(#,##0\);_(* &quot;-&quot;??_);_(@_)">
                  <c:v>16503220.619999999</c:v>
                </c:pt>
                <c:pt idx="57" formatCode="_(* #,##0_);_(* \(#,##0\);_(* &quot;-&quot;??_);_(@_)">
                  <c:v>0</c:v>
                </c:pt>
                <c:pt idx="58" formatCode="_(* #,##0_);_(* \(#,##0\);_(* &quot;-&quot;??_);_(@_)">
                  <c:v>0</c:v>
                </c:pt>
                <c:pt idx="59" formatCode="_(* #,##0_);_(* \(#,##0\);_(* &quot;-&quot;??_);_(@_)">
                  <c:v>0</c:v>
                </c:pt>
                <c:pt idx="60" formatCode="_(* #,##0_);_(* \(#,##0\);_(* &quot;-&quot;??_);_(@_)">
                  <c:v>0</c:v>
                </c:pt>
                <c:pt idx="61" formatCode="_(* #,##0_);_(* \(#,##0\);_(* &quot;-&quot;??_);_(@_)">
                  <c:v>0</c:v>
                </c:pt>
                <c:pt idx="62" formatCode="_(* #,##0_);_(* \(#,##0\);_(* &quot;-&quot;??_);_(@_)">
                  <c:v>0</c:v>
                </c:pt>
                <c:pt idx="63" formatCode="_(* #,##0_);_(* \(#,##0\);_(* &quot;-&quot;??_);_(@_)">
                  <c:v>0</c:v>
                </c:pt>
                <c:pt idx="64" formatCode="_(* #,##0_);_(* \(#,##0\);_(* &quot;-&quot;??_);_(@_)">
                  <c:v>0</c:v>
                </c:pt>
                <c:pt idx="65" formatCode="_(* #,##0_);_(* \(#,##0\);_(* &quot;-&quot;??_);_(@_)">
                  <c:v>0</c:v>
                </c:pt>
                <c:pt idx="66" formatCode="_(* #,##0_);_(* \(#,##0\);_(* &quot;-&quot;??_);_(@_)">
                  <c:v>1227000000</c:v>
                </c:pt>
                <c:pt idx="67" formatCode="_(* #,##0_);_(* \(#,##0\);_(* &quot;-&quot;??_);_(@_)">
                  <c:v>0</c:v>
                </c:pt>
                <c:pt idx="68" formatCode="_(* #,##0_);_(* \(#,##0\);_(* &quot;-&quot;??_);_(@_)">
                  <c:v>0</c:v>
                </c:pt>
                <c:pt idx="69" formatCode="_(* #,##0_);_(* \(#,##0\);_(* &quot;-&quot;??_);_(@_)">
                  <c:v>0</c:v>
                </c:pt>
                <c:pt idx="70" formatCode="_(* #,##0_);_(* \(#,##0\);_(* &quot;-&quot;??_);_(@_)">
                  <c:v>0</c:v>
                </c:pt>
                <c:pt idx="71" formatCode="_(* #,##0_);_(* \(#,##0\);_(* &quot;-&quot;??_);_(@_)">
                  <c:v>0</c:v>
                </c:pt>
                <c:pt idx="72" formatCode="_(* #,##0_);_(* \(#,##0\);_(* &quot;-&quot;??_);_(@_)">
                  <c:v>0</c:v>
                </c:pt>
                <c:pt idx="73" formatCode="_(* #,##0_);_(* \(#,##0\);_(* &quot;-&quot;??_);_(@_)">
                  <c:v>0</c:v>
                </c:pt>
                <c:pt idx="74" formatCode="_(* #,##0_);_(* \(#,##0\);_(* &quot;-&quot;??_);_(@_)">
                  <c:v>0</c:v>
                </c:pt>
                <c:pt idx="75" formatCode="_(* #,##0_);_(* \(#,##0\);_(* &quot;-&quot;??_);_(@_)">
                  <c:v>139700000</c:v>
                </c:pt>
                <c:pt idx="76" formatCode="_(* #,##0_);_(* \(#,##0\);_(* &quot;-&quot;??_);_(@_)">
                  <c:v>0</c:v>
                </c:pt>
                <c:pt idx="77" formatCode="_(* #,##0_);_(* \(#,##0\);_(* &quot;-&quot;??_);_(@_)">
                  <c:v>0</c:v>
                </c:pt>
                <c:pt idx="78" formatCode="_(* #,##0_);_(* \(#,##0\);_(* &quot;-&quot;??_);_(@_)">
                  <c:v>0</c:v>
                </c:pt>
                <c:pt idx="79" formatCode="_(* #,##0_);_(* \(#,##0\);_(* &quot;-&quot;??_);_(@_)">
                  <c:v>0</c:v>
                </c:pt>
                <c:pt idx="80" formatCode="_(* #,##0_);_(* \(#,##0\);_(* &quot;-&quot;??_);_(@_)">
                  <c:v>0</c:v>
                </c:pt>
                <c:pt idx="81" formatCode="_(* #,##0_);_(* \(#,##0\);_(* &quot;-&quot;??_);_(@_)">
                  <c:v>0</c:v>
                </c:pt>
                <c:pt idx="82" formatCode="_(* #,##0_);_(* \(#,##0\);_(* &quot;-&quot;??_);_(@_)">
                  <c:v>0</c:v>
                </c:pt>
                <c:pt idx="83" formatCode="_(* #,##0_);_(* \(#,##0\);_(* &quot;-&quot;??_);_(@_)">
                  <c:v>45000000</c:v>
                </c:pt>
                <c:pt idx="84" formatCode="_(* #,##0_);_(* \(#,##0\);_(* &quot;-&quot;??_);_(@_)">
                  <c:v>0</c:v>
                </c:pt>
                <c:pt idx="85" formatCode="_(* #,##0_);_(* \(#,##0\);_(* &quot;-&quot;??_);_(@_)">
                  <c:v>2800000000</c:v>
                </c:pt>
                <c:pt idx="86" formatCode="_(* #,##0_);_(* \(#,##0\);_(* &quot;-&quot;??_);_(@_)">
                  <c:v>0</c:v>
                </c:pt>
                <c:pt idx="87" formatCode="_(* #,##0_);_(* \(#,##0\);_(* &quot;-&quot;??_);_(@_)">
                  <c:v>0</c:v>
                </c:pt>
                <c:pt idx="88" formatCode="_(* #,##0_);_(* \(#,##0\);_(* &quot;-&quot;??_);_(@_)">
                  <c:v>1465000000</c:v>
                </c:pt>
                <c:pt idx="89" formatCode="_(* #,##0_);_(* \(#,##0\);_(* &quot;-&quot;??_);_(@_)">
                  <c:v>0</c:v>
                </c:pt>
                <c:pt idx="90" formatCode="_(* #,##0_);_(* \(#,##0\);_(* &quot;-&quot;??_);_(@_)">
                  <c:v>810000000</c:v>
                </c:pt>
                <c:pt idx="91" formatCode="_(* #,##0_);_(* \(#,##0\);_(* &quot;-&quot;??_);_(@_)">
                  <c:v>3000000000</c:v>
                </c:pt>
                <c:pt idx="92" formatCode="_(* #,##0_);_(* \(#,##0\);_(* &quot;-&quot;??_);_(@_)">
                  <c:v>0</c:v>
                </c:pt>
                <c:pt idx="93" formatCode="_(* #,##0_);_(* \(#,##0\);_(* &quot;-&quot;??_);_(@_)">
                  <c:v>0</c:v>
                </c:pt>
                <c:pt idx="94" formatCode="_(* #,##0_);_(* \(#,##0\);_(* &quot;-&quot;??_);_(@_)">
                  <c:v>0</c:v>
                </c:pt>
                <c:pt idx="95" formatCode="_(* #,##0_);_(* \(#,##0\);_(* &quot;-&quot;??_);_(@_)">
                  <c:v>0</c:v>
                </c:pt>
              </c:numCache>
            </c:numRef>
          </c:val>
          <c:smooth val="0"/>
        </c:ser>
        <c:dLbls>
          <c:showLegendKey val="0"/>
          <c:showVal val="0"/>
          <c:showCatName val="0"/>
          <c:showSerName val="0"/>
          <c:showPercent val="0"/>
          <c:showBubbleSize val="0"/>
        </c:dLbls>
        <c:marker val="1"/>
        <c:smooth val="0"/>
        <c:axId val="822167040"/>
        <c:axId val="1096067328"/>
      </c:lineChart>
      <c:dateAx>
        <c:axId val="82216704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096067328"/>
        <c:crosses val="autoZero"/>
        <c:auto val="1"/>
        <c:lblOffset val="100"/>
        <c:baseTimeUnit val="months"/>
      </c:dateAx>
      <c:valAx>
        <c:axId val="10960673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2167040"/>
        <c:crosses val="autoZero"/>
        <c:crossBetween val="between"/>
        <c:dispUnits>
          <c:builtInUnit val="billions"/>
          <c:dispUnitsLbl>
            <c:layout>
              <c:manualLayout>
                <c:xMode val="edge"/>
                <c:yMode val="edge"/>
                <c:x val="8.6371148050937987E-4"/>
                <c:y val="9.8232060615064641E-3"/>
              </c:manualLayout>
            </c:layout>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solidFill>
            <a:srgbClr val="C00000"/>
          </a:solidFill>
        </a:ln>
        <a:effectLst/>
      </c:spPr>
    </c:plotArea>
    <c:legend>
      <c:legendPos val="b"/>
      <c:legendEntry>
        <c:idx val="0"/>
        <c:delete val="1"/>
      </c:legendEntry>
      <c:layout>
        <c:manualLayout>
          <c:xMode val="edge"/>
          <c:yMode val="edge"/>
          <c:x val="1.1067030082778111E-2"/>
          <c:y val="0.87915571874270448"/>
          <c:w val="0.96931893128743507"/>
          <c:h val="0.1208442812572956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sz="1100" b="0" i="0" u="none" strike="noStrike" kern="1200" spc="0" baseline="0">
                <a:solidFill>
                  <a:schemeClr val="tx1">
                    <a:lumMod val="65000"/>
                    <a:lumOff val="35000"/>
                  </a:schemeClr>
                </a:solidFill>
                <a:latin typeface="Georgia" panose="02040502050405020303" pitchFamily="18" charset="0"/>
                <a:ea typeface="+mn-ea"/>
                <a:cs typeface="+mn-cs"/>
              </a:defRPr>
            </a:pPr>
            <a:r>
              <a:rPr lang="en-US" sz="1100">
                <a:latin typeface="Georgia" panose="02040502050405020303" pitchFamily="18" charset="0"/>
              </a:rPr>
              <a:t>Demand,</a:t>
            </a:r>
            <a:r>
              <a:rPr lang="en-US" sz="1100" baseline="0">
                <a:latin typeface="Georgia" panose="02040502050405020303" pitchFamily="18" charset="0"/>
              </a:rPr>
              <a:t> MM and Savings (</a:t>
            </a:r>
            <a:r>
              <a:rPr lang="en-US" sz="1100" b="0" i="0" u="none" strike="noStrike" baseline="0">
                <a:effectLst/>
                <a:latin typeface="Georgia" panose="02040502050405020303" pitchFamily="18" charset="0"/>
              </a:rPr>
              <a:t>From Jan 2010 - Dec 2015)</a:t>
            </a:r>
            <a:r>
              <a:rPr lang="en-US" sz="1100" baseline="0">
                <a:latin typeface="Georgia" panose="02040502050405020303" pitchFamily="18" charset="0"/>
              </a:rPr>
              <a:t> </a:t>
            </a:r>
            <a:endParaRPr lang="en-US" sz="1100">
              <a:latin typeface="Georgia" panose="02040502050405020303" pitchFamily="18" charset="0"/>
            </a:endParaRPr>
          </a:p>
        </c:rich>
      </c:tx>
      <c:layout>
        <c:manualLayout>
          <c:xMode val="edge"/>
          <c:yMode val="edge"/>
          <c:x val="0.23375496332189249"/>
          <c:y val="2.4621801428899939E-2"/>
        </c:manualLayout>
      </c:layout>
      <c:overlay val="0"/>
      <c:spPr>
        <a:noFill/>
        <a:ln>
          <a:noFill/>
        </a:ln>
        <a:effectLst/>
      </c:spPr>
    </c:title>
    <c:autoTitleDeleted val="0"/>
    <c:plotArea>
      <c:layout>
        <c:manualLayout>
          <c:layoutTarget val="inner"/>
          <c:xMode val="edge"/>
          <c:yMode val="edge"/>
          <c:x val="9.9437863395211906E-2"/>
          <c:y val="0.10356685776815662"/>
          <c:w val="0.88521125917083066"/>
          <c:h val="0.50361633798796301"/>
        </c:manualLayout>
      </c:layout>
      <c:lineChart>
        <c:grouping val="standard"/>
        <c:varyColors val="0"/>
        <c:ser>
          <c:idx val="0"/>
          <c:order val="0"/>
          <c:tx>
            <c:strRef>
              <c:f>'Demand MM and Savings'!$B$3</c:f>
              <c:strCache>
                <c:ptCount val="1"/>
                <c:pt idx="0">
                  <c:v>DEMAND DEPOSITS-PERSONAL</c:v>
                </c:pt>
              </c:strCache>
            </c:strRef>
          </c:tx>
          <c:spPr>
            <a:ln w="28575" cap="rnd">
              <a:solidFill>
                <a:schemeClr val="accent1"/>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Savings'!$C$3:$BV$3</c:f>
              <c:numCache>
                <c:formatCode>_(* #,##0_);_(* \(#,##0\);_(* "-"??_);_(@_)</c:formatCode>
                <c:ptCount val="72"/>
                <c:pt idx="0">
                  <c:v>118713339.98</c:v>
                </c:pt>
                <c:pt idx="1">
                  <c:v>113240198.93000001</c:v>
                </c:pt>
                <c:pt idx="2">
                  <c:v>148787023.44</c:v>
                </c:pt>
                <c:pt idx="3">
                  <c:v>147078386.56</c:v>
                </c:pt>
                <c:pt idx="4">
                  <c:v>159603337.13</c:v>
                </c:pt>
                <c:pt idx="5">
                  <c:v>188045243.59</c:v>
                </c:pt>
                <c:pt idx="6">
                  <c:v>177558090.93000001</c:v>
                </c:pt>
                <c:pt idx="7">
                  <c:v>190976152.27000001</c:v>
                </c:pt>
                <c:pt idx="8">
                  <c:v>268549835.70999998</c:v>
                </c:pt>
                <c:pt idx="9">
                  <c:v>222745592.63999999</c:v>
                </c:pt>
                <c:pt idx="10">
                  <c:v>203409508.84999999</c:v>
                </c:pt>
                <c:pt idx="11">
                  <c:v>191978957.37</c:v>
                </c:pt>
                <c:pt idx="12">
                  <c:v>233554463.47</c:v>
                </c:pt>
                <c:pt idx="13">
                  <c:v>224335541.40000001</c:v>
                </c:pt>
                <c:pt idx="14">
                  <c:v>198000078.68000001</c:v>
                </c:pt>
                <c:pt idx="15">
                  <c:v>218488392.74000001</c:v>
                </c:pt>
                <c:pt idx="16">
                  <c:v>205045959.00999999</c:v>
                </c:pt>
                <c:pt idx="17">
                  <c:v>230706201.87</c:v>
                </c:pt>
                <c:pt idx="18">
                  <c:v>222513940.84</c:v>
                </c:pt>
                <c:pt idx="19">
                  <c:v>244967339.18000001</c:v>
                </c:pt>
                <c:pt idx="20">
                  <c:v>173221723.74000001</c:v>
                </c:pt>
                <c:pt idx="21">
                  <c:v>182275049.49000001</c:v>
                </c:pt>
                <c:pt idx="22">
                  <c:v>186512468.19</c:v>
                </c:pt>
                <c:pt idx="23">
                  <c:v>224828606.72</c:v>
                </c:pt>
                <c:pt idx="24">
                  <c:v>222971899.56999999</c:v>
                </c:pt>
                <c:pt idx="25">
                  <c:v>229075368.03999999</c:v>
                </c:pt>
                <c:pt idx="26">
                  <c:v>173377890.97</c:v>
                </c:pt>
                <c:pt idx="27">
                  <c:v>171518938.53</c:v>
                </c:pt>
                <c:pt idx="28">
                  <c:v>220241054.56999999</c:v>
                </c:pt>
                <c:pt idx="29">
                  <c:v>227695590.75999999</c:v>
                </c:pt>
                <c:pt idx="30">
                  <c:v>231935308.05000001</c:v>
                </c:pt>
                <c:pt idx="31">
                  <c:v>318469520.32999998</c:v>
                </c:pt>
                <c:pt idx="32">
                  <c:v>385111055.75999999</c:v>
                </c:pt>
                <c:pt idx="33">
                  <c:v>376208914.10000002</c:v>
                </c:pt>
                <c:pt idx="34">
                  <c:v>236965182.66999999</c:v>
                </c:pt>
                <c:pt idx="35">
                  <c:v>306872248.94</c:v>
                </c:pt>
                <c:pt idx="36">
                  <c:v>265618766.19999999</c:v>
                </c:pt>
                <c:pt idx="37">
                  <c:v>258369100.56</c:v>
                </c:pt>
                <c:pt idx="38">
                  <c:v>483169325.83999997</c:v>
                </c:pt>
                <c:pt idx="39">
                  <c:v>285870086.50999999</c:v>
                </c:pt>
                <c:pt idx="40">
                  <c:v>319699974.47000003</c:v>
                </c:pt>
                <c:pt idx="41">
                  <c:v>332757258.02999997</c:v>
                </c:pt>
                <c:pt idx="42">
                  <c:v>480534125.69</c:v>
                </c:pt>
                <c:pt idx="43">
                  <c:v>282360407.75999999</c:v>
                </c:pt>
                <c:pt idx="44">
                  <c:v>391591142.31999999</c:v>
                </c:pt>
                <c:pt idx="45">
                  <c:v>223614986.22999999</c:v>
                </c:pt>
                <c:pt idx="46">
                  <c:v>291983803.85000002</c:v>
                </c:pt>
                <c:pt idx="47">
                  <c:v>295169629.80000001</c:v>
                </c:pt>
                <c:pt idx="48">
                  <c:v>328714359.60000002</c:v>
                </c:pt>
                <c:pt idx="49">
                  <c:v>293046942.5</c:v>
                </c:pt>
                <c:pt idx="50">
                  <c:v>345010264.22000003</c:v>
                </c:pt>
                <c:pt idx="51">
                  <c:v>289965271.74000001</c:v>
                </c:pt>
                <c:pt idx="52">
                  <c:v>403097134.44999999</c:v>
                </c:pt>
                <c:pt idx="53">
                  <c:v>499973725.12</c:v>
                </c:pt>
                <c:pt idx="54">
                  <c:v>5124122.34</c:v>
                </c:pt>
                <c:pt idx="55">
                  <c:v>5289415.32</c:v>
                </c:pt>
                <c:pt idx="56">
                  <c:v>5552328.6100000003</c:v>
                </c:pt>
                <c:pt idx="57">
                  <c:v>5442392.0199999996</c:v>
                </c:pt>
                <c:pt idx="58">
                  <c:v>5452519.8700000001</c:v>
                </c:pt>
                <c:pt idx="59">
                  <c:v>5138880.9000000004</c:v>
                </c:pt>
                <c:pt idx="60">
                  <c:v>5149780.05</c:v>
                </c:pt>
                <c:pt idx="61">
                  <c:v>5649762.21</c:v>
                </c:pt>
                <c:pt idx="62">
                  <c:v>5969871.8399999999</c:v>
                </c:pt>
                <c:pt idx="63">
                  <c:v>6037567.96</c:v>
                </c:pt>
                <c:pt idx="64">
                  <c:v>6280435.2400000002</c:v>
                </c:pt>
                <c:pt idx="65">
                  <c:v>6200484.8399999999</c:v>
                </c:pt>
                <c:pt idx="66">
                  <c:v>5890071.4400000004</c:v>
                </c:pt>
                <c:pt idx="67">
                  <c:v>6281447.8600000003</c:v>
                </c:pt>
                <c:pt idx="68">
                  <c:v>6357225.54</c:v>
                </c:pt>
                <c:pt idx="69">
                  <c:v>6307484.8499999996</c:v>
                </c:pt>
                <c:pt idx="70">
                  <c:v>6821106.79</c:v>
                </c:pt>
                <c:pt idx="71">
                  <c:v>7207030.9100000001</c:v>
                </c:pt>
              </c:numCache>
            </c:numRef>
          </c:val>
          <c:smooth val="0"/>
        </c:ser>
        <c:ser>
          <c:idx val="1"/>
          <c:order val="1"/>
          <c:tx>
            <c:strRef>
              <c:f>'Demand MM and Savings'!$B$4</c:f>
              <c:strCache>
                <c:ptCount val="1"/>
                <c:pt idx="0">
                  <c:v>DEMAND DEPOSITS-NON PERSONAL</c:v>
                </c:pt>
              </c:strCache>
            </c:strRef>
          </c:tx>
          <c:spPr>
            <a:ln w="28575" cap="rnd">
              <a:solidFill>
                <a:schemeClr val="accent2"/>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Savings'!$C$4:$BV$4</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443327292.95999998</c:v>
                </c:pt>
                <c:pt idx="55">
                  <c:v>522874418.33999997</c:v>
                </c:pt>
                <c:pt idx="56">
                  <c:v>431976635.74000001</c:v>
                </c:pt>
                <c:pt idx="57">
                  <c:v>348004059.06</c:v>
                </c:pt>
                <c:pt idx="58">
                  <c:v>303225040.38</c:v>
                </c:pt>
                <c:pt idx="59">
                  <c:v>290519709.16000003</c:v>
                </c:pt>
                <c:pt idx="60">
                  <c:v>301799033.51999998</c:v>
                </c:pt>
                <c:pt idx="61">
                  <c:v>589145463.71000004</c:v>
                </c:pt>
                <c:pt idx="62">
                  <c:v>475710604.16000003</c:v>
                </c:pt>
                <c:pt idx="63">
                  <c:v>368400759.92000002</c:v>
                </c:pt>
                <c:pt idx="64">
                  <c:v>456550035.08999997</c:v>
                </c:pt>
                <c:pt idx="65">
                  <c:v>568978933.84000003</c:v>
                </c:pt>
                <c:pt idx="66">
                  <c:v>789362087.77999997</c:v>
                </c:pt>
                <c:pt idx="67">
                  <c:v>852649669.25</c:v>
                </c:pt>
                <c:pt idx="68">
                  <c:v>643557250.53999996</c:v>
                </c:pt>
                <c:pt idx="69">
                  <c:v>469569332.61000001</c:v>
                </c:pt>
                <c:pt idx="70">
                  <c:v>442048479.88999999</c:v>
                </c:pt>
                <c:pt idx="71">
                  <c:v>506041412.89999998</c:v>
                </c:pt>
              </c:numCache>
            </c:numRef>
          </c:val>
          <c:smooth val="0"/>
        </c:ser>
        <c:ser>
          <c:idx val="2"/>
          <c:order val="2"/>
          <c:tx>
            <c:strRef>
              <c:f>'Demand MM and Savings'!$B$5</c:f>
              <c:strCache>
                <c:ptCount val="1"/>
                <c:pt idx="0">
                  <c:v>DEMAND DEPOSIT-CTRL-NON INT BE</c:v>
                </c:pt>
              </c:strCache>
            </c:strRef>
          </c:tx>
          <c:spPr>
            <a:ln w="28575" cap="rnd">
              <a:solidFill>
                <a:schemeClr val="accent3"/>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Savings'!$C$5:$BV$5</c:f>
              <c:numCache>
                <c:formatCode>_(* #,##0_);_(* \(#,##0\);_(* "-"??_);_(@_)</c:formatCode>
                <c:ptCount val="72"/>
                <c:pt idx="0">
                  <c:v>6347845.6799999997</c:v>
                </c:pt>
                <c:pt idx="1">
                  <c:v>6732546.3099999996</c:v>
                </c:pt>
                <c:pt idx="2">
                  <c:v>474654.61</c:v>
                </c:pt>
                <c:pt idx="3">
                  <c:v>367659.03</c:v>
                </c:pt>
                <c:pt idx="4">
                  <c:v>55244235.840000004</c:v>
                </c:pt>
                <c:pt idx="5">
                  <c:v>65565552.829999998</c:v>
                </c:pt>
                <c:pt idx="6">
                  <c:v>479530.61</c:v>
                </c:pt>
                <c:pt idx="7">
                  <c:v>485006.09</c:v>
                </c:pt>
                <c:pt idx="8">
                  <c:v>572717.66</c:v>
                </c:pt>
                <c:pt idx="9">
                  <c:v>1465331.91</c:v>
                </c:pt>
                <c:pt idx="10">
                  <c:v>826966.21</c:v>
                </c:pt>
                <c:pt idx="11">
                  <c:v>529534.06999999995</c:v>
                </c:pt>
                <c:pt idx="12">
                  <c:v>834206.47</c:v>
                </c:pt>
                <c:pt idx="13">
                  <c:v>1130343.8799999999</c:v>
                </c:pt>
                <c:pt idx="14">
                  <c:v>664530.28</c:v>
                </c:pt>
                <c:pt idx="15">
                  <c:v>103939.1</c:v>
                </c:pt>
                <c:pt idx="16">
                  <c:v>1247973.52</c:v>
                </c:pt>
                <c:pt idx="17">
                  <c:v>1173290.79</c:v>
                </c:pt>
                <c:pt idx="18">
                  <c:v>117794.94</c:v>
                </c:pt>
                <c:pt idx="19">
                  <c:v>852337.03</c:v>
                </c:pt>
                <c:pt idx="20">
                  <c:v>1701515.79</c:v>
                </c:pt>
                <c:pt idx="21">
                  <c:v>1529032.5</c:v>
                </c:pt>
                <c:pt idx="22">
                  <c:v>908250.35</c:v>
                </c:pt>
                <c:pt idx="23">
                  <c:v>447471.51</c:v>
                </c:pt>
                <c:pt idx="24">
                  <c:v>790177.17</c:v>
                </c:pt>
                <c:pt idx="25">
                  <c:v>1284965.82</c:v>
                </c:pt>
                <c:pt idx="26">
                  <c:v>99722.33</c:v>
                </c:pt>
                <c:pt idx="27">
                  <c:v>95840.2</c:v>
                </c:pt>
                <c:pt idx="28">
                  <c:v>331108.28999999998</c:v>
                </c:pt>
                <c:pt idx="29">
                  <c:v>646054.75</c:v>
                </c:pt>
                <c:pt idx="30">
                  <c:v>163505.16</c:v>
                </c:pt>
                <c:pt idx="31">
                  <c:v>405278.82</c:v>
                </c:pt>
                <c:pt idx="32">
                  <c:v>928083.05</c:v>
                </c:pt>
                <c:pt idx="33">
                  <c:v>91060.39</c:v>
                </c:pt>
                <c:pt idx="34">
                  <c:v>1822020.82</c:v>
                </c:pt>
                <c:pt idx="35">
                  <c:v>1218222.92</c:v>
                </c:pt>
                <c:pt idx="36">
                  <c:v>471712.56</c:v>
                </c:pt>
                <c:pt idx="37">
                  <c:v>1484743.01</c:v>
                </c:pt>
                <c:pt idx="38">
                  <c:v>1944172.77</c:v>
                </c:pt>
                <c:pt idx="39">
                  <c:v>1651380.2</c:v>
                </c:pt>
                <c:pt idx="40">
                  <c:v>1315169.46</c:v>
                </c:pt>
                <c:pt idx="41">
                  <c:v>1129712.71</c:v>
                </c:pt>
                <c:pt idx="42">
                  <c:v>315252.43</c:v>
                </c:pt>
                <c:pt idx="43">
                  <c:v>611479.85</c:v>
                </c:pt>
                <c:pt idx="44">
                  <c:v>1067920.83</c:v>
                </c:pt>
                <c:pt idx="45">
                  <c:v>327774.59999999998</c:v>
                </c:pt>
                <c:pt idx="46">
                  <c:v>495257.07</c:v>
                </c:pt>
                <c:pt idx="47">
                  <c:v>2304576.08</c:v>
                </c:pt>
                <c:pt idx="48">
                  <c:v>6343856.3499999996</c:v>
                </c:pt>
                <c:pt idx="49">
                  <c:v>4415713.1100000003</c:v>
                </c:pt>
                <c:pt idx="50">
                  <c:v>5901221.2300000004</c:v>
                </c:pt>
                <c:pt idx="51">
                  <c:v>17021728.57</c:v>
                </c:pt>
                <c:pt idx="52">
                  <c:v>883010.96</c:v>
                </c:pt>
                <c:pt idx="53">
                  <c:v>2179313.0699999998</c:v>
                </c:pt>
                <c:pt idx="54">
                  <c:v>5484285.2300000004</c:v>
                </c:pt>
                <c:pt idx="55">
                  <c:v>466657.79</c:v>
                </c:pt>
                <c:pt idx="56">
                  <c:v>1450146.45</c:v>
                </c:pt>
                <c:pt idx="57">
                  <c:v>1270902.44</c:v>
                </c:pt>
                <c:pt idx="58">
                  <c:v>1176390.8899999999</c:v>
                </c:pt>
                <c:pt idx="59">
                  <c:v>4150975.37</c:v>
                </c:pt>
                <c:pt idx="60">
                  <c:v>3944968.89</c:v>
                </c:pt>
                <c:pt idx="61">
                  <c:v>6547287.71</c:v>
                </c:pt>
                <c:pt idx="62">
                  <c:v>9372882.8300000001</c:v>
                </c:pt>
                <c:pt idx="63">
                  <c:v>521409.01</c:v>
                </c:pt>
                <c:pt idx="64">
                  <c:v>10766827.060000001</c:v>
                </c:pt>
                <c:pt idx="65">
                  <c:v>14306699.140000001</c:v>
                </c:pt>
                <c:pt idx="66">
                  <c:v>2134446.29</c:v>
                </c:pt>
                <c:pt idx="67">
                  <c:v>6388427.3499999996</c:v>
                </c:pt>
                <c:pt idx="68">
                  <c:v>2471282.77</c:v>
                </c:pt>
                <c:pt idx="69">
                  <c:v>983870.92</c:v>
                </c:pt>
                <c:pt idx="70">
                  <c:v>12701083.939999999</c:v>
                </c:pt>
                <c:pt idx="71">
                  <c:v>6564709.8099999996</c:v>
                </c:pt>
              </c:numCache>
            </c:numRef>
          </c:val>
          <c:smooth val="0"/>
        </c:ser>
        <c:ser>
          <c:idx val="3"/>
          <c:order val="3"/>
          <c:tx>
            <c:strRef>
              <c:f>'Demand MM and Savings'!$B$6</c:f>
              <c:strCache>
                <c:ptCount val="1"/>
                <c:pt idx="0">
                  <c:v>DEMAND DEPOSIT-INT CHECKING</c:v>
                </c:pt>
              </c:strCache>
            </c:strRef>
          </c:tx>
          <c:spPr>
            <a:ln w="28575" cap="rnd">
              <a:solidFill>
                <a:schemeClr val="accent4"/>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Savings'!$C$6:$BV$6</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35000.39</c:v>
                </c:pt>
                <c:pt idx="19">
                  <c:v>37918.519999999997</c:v>
                </c:pt>
                <c:pt idx="20">
                  <c:v>10074272.65</c:v>
                </c:pt>
                <c:pt idx="21">
                  <c:v>20429721.719999999</c:v>
                </c:pt>
                <c:pt idx="22">
                  <c:v>20333949.989999998</c:v>
                </c:pt>
                <c:pt idx="23">
                  <c:v>20351339.280000001</c:v>
                </c:pt>
                <c:pt idx="24">
                  <c:v>21113138.75</c:v>
                </c:pt>
                <c:pt idx="25">
                  <c:v>21290070.469999999</c:v>
                </c:pt>
                <c:pt idx="26">
                  <c:v>21971435.82</c:v>
                </c:pt>
                <c:pt idx="27">
                  <c:v>21887258.18</c:v>
                </c:pt>
                <c:pt idx="28">
                  <c:v>20250942.190000001</c:v>
                </c:pt>
                <c:pt idx="29">
                  <c:v>21701882.690000001</c:v>
                </c:pt>
                <c:pt idx="30">
                  <c:v>22602230.739999998</c:v>
                </c:pt>
                <c:pt idx="31">
                  <c:v>21493834.739999998</c:v>
                </c:pt>
                <c:pt idx="32">
                  <c:v>20527470.829999998</c:v>
                </c:pt>
                <c:pt idx="33">
                  <c:v>23798555.539999999</c:v>
                </c:pt>
                <c:pt idx="34">
                  <c:v>21457655.329999998</c:v>
                </c:pt>
                <c:pt idx="35">
                  <c:v>32478095.850000001</c:v>
                </c:pt>
                <c:pt idx="36">
                  <c:v>30514127.030000001</c:v>
                </c:pt>
                <c:pt idx="37">
                  <c:v>30484834.66</c:v>
                </c:pt>
                <c:pt idx="38">
                  <c:v>31062811.32</c:v>
                </c:pt>
                <c:pt idx="39">
                  <c:v>38702010.520000003</c:v>
                </c:pt>
                <c:pt idx="40">
                  <c:v>306789921.56999999</c:v>
                </c:pt>
                <c:pt idx="41">
                  <c:v>347321782.87</c:v>
                </c:pt>
                <c:pt idx="42">
                  <c:v>356832454.30000001</c:v>
                </c:pt>
                <c:pt idx="43">
                  <c:v>327906663.30000001</c:v>
                </c:pt>
                <c:pt idx="44">
                  <c:v>73547814.659999996</c:v>
                </c:pt>
                <c:pt idx="45">
                  <c:v>126200447.41</c:v>
                </c:pt>
                <c:pt idx="46">
                  <c:v>289842113.13</c:v>
                </c:pt>
                <c:pt idx="47">
                  <c:v>585071947.88999999</c:v>
                </c:pt>
                <c:pt idx="48">
                  <c:v>373164910.57999998</c:v>
                </c:pt>
                <c:pt idx="49">
                  <c:v>395332884.86000001</c:v>
                </c:pt>
                <c:pt idx="50">
                  <c:v>1848503807.73</c:v>
                </c:pt>
                <c:pt idx="51">
                  <c:v>2172810912.2399998</c:v>
                </c:pt>
                <c:pt idx="52">
                  <c:v>2614127241.1100001</c:v>
                </c:pt>
                <c:pt idx="53">
                  <c:v>2907993252.3299999</c:v>
                </c:pt>
                <c:pt idx="54">
                  <c:v>1918661811.8299999</c:v>
                </c:pt>
                <c:pt idx="55">
                  <c:v>1610716735.48</c:v>
                </c:pt>
                <c:pt idx="56">
                  <c:v>1242252936.5</c:v>
                </c:pt>
                <c:pt idx="57">
                  <c:v>846745080.63</c:v>
                </c:pt>
                <c:pt idx="58">
                  <c:v>1872286069.8099999</c:v>
                </c:pt>
                <c:pt idx="59">
                  <c:v>1677644308.6099999</c:v>
                </c:pt>
                <c:pt idx="60">
                  <c:v>1892580298.1400001</c:v>
                </c:pt>
                <c:pt idx="61">
                  <c:v>1662364865.3099999</c:v>
                </c:pt>
                <c:pt idx="62">
                  <c:v>1621961671.04</c:v>
                </c:pt>
                <c:pt idx="63">
                  <c:v>1651912752.98</c:v>
                </c:pt>
                <c:pt idx="64">
                  <c:v>2495653846.3400002</c:v>
                </c:pt>
                <c:pt idx="65">
                  <c:v>3310176893.3800001</c:v>
                </c:pt>
                <c:pt idx="66">
                  <c:v>3567102634.48</c:v>
                </c:pt>
                <c:pt idx="67">
                  <c:v>5176718805.96</c:v>
                </c:pt>
                <c:pt idx="68">
                  <c:v>6661540709.0100002</c:v>
                </c:pt>
                <c:pt idx="69">
                  <c:v>6205859585.1499996</c:v>
                </c:pt>
                <c:pt idx="70">
                  <c:v>5300547511.21</c:v>
                </c:pt>
                <c:pt idx="71">
                  <c:v>5254755041.7600002</c:v>
                </c:pt>
              </c:numCache>
            </c:numRef>
          </c:val>
          <c:smooth val="0"/>
        </c:ser>
        <c:ser>
          <c:idx val="4"/>
          <c:order val="4"/>
          <c:tx>
            <c:strRef>
              <c:f>'Demand MM and Savings'!$B$7</c:f>
              <c:strCache>
                <c:ptCount val="1"/>
                <c:pt idx="0">
                  <c:v>INSURED CASH SWEEP DDA</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Savings'!$C$7:$BV$7</c:f>
            </c:numRef>
          </c:val>
          <c:smooth val="0"/>
        </c:ser>
        <c:ser>
          <c:idx val="5"/>
          <c:order val="5"/>
          <c:tx>
            <c:strRef>
              <c:f>'Demand MM and Savings'!$B$8</c:f>
              <c:strCache>
                <c:ptCount val="1"/>
                <c:pt idx="0">
                  <c:v>EASY CHECKING - PERSONAL</c:v>
                </c:pt>
              </c:strCache>
            </c:strRef>
          </c:tx>
          <c:spPr>
            <a:ln w="28575" cap="rnd">
              <a:solidFill>
                <a:schemeClr val="accent6"/>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Savings'!$C$8:$BV$8</c:f>
            </c:numRef>
          </c:val>
          <c:smooth val="0"/>
        </c:ser>
        <c:ser>
          <c:idx val="6"/>
          <c:order val="6"/>
          <c:tx>
            <c:strRef>
              <c:f>'Demand MM and Savings'!$B$9</c:f>
              <c:strCache>
                <c:ptCount val="1"/>
                <c:pt idx="0">
                  <c:v>EASY CHECKING - NONPERSONAL</c:v>
                </c:pt>
              </c:strCache>
            </c:strRef>
          </c:tx>
          <c:spPr>
            <a:ln w="28575" cap="rnd">
              <a:solidFill>
                <a:schemeClr val="accent1">
                  <a:lumMod val="6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Savings'!$C$9:$BV$9</c:f>
            </c:numRef>
          </c:val>
          <c:smooth val="0"/>
        </c:ser>
        <c:ser>
          <c:idx val="7"/>
          <c:order val="7"/>
          <c:tx>
            <c:strRef>
              <c:f>'Demand MM and Savings'!$B$10</c:f>
              <c:strCache>
                <c:ptCount val="1"/>
                <c:pt idx="0">
                  <c:v>NOW ACCOUNTS-PERSONAL</c:v>
                </c:pt>
              </c:strCache>
            </c:strRef>
          </c:tx>
          <c:spPr>
            <a:ln w="28575" cap="rnd">
              <a:solidFill>
                <a:schemeClr val="accent2">
                  <a:lumMod val="6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Savings'!$C$10:$BV$10</c:f>
              <c:numCache>
                <c:formatCode>_(* #,##0_);_(* \(#,##0\);_(* "-"??_);_(@_)</c:formatCode>
                <c:ptCount val="72"/>
                <c:pt idx="0">
                  <c:v>7646906.1299999999</c:v>
                </c:pt>
                <c:pt idx="1">
                  <c:v>6666010.9800000004</c:v>
                </c:pt>
                <c:pt idx="2">
                  <c:v>6842874.1399999997</c:v>
                </c:pt>
                <c:pt idx="3">
                  <c:v>6334427.7699999996</c:v>
                </c:pt>
                <c:pt idx="4">
                  <c:v>6690239.4199999999</c:v>
                </c:pt>
                <c:pt idx="5">
                  <c:v>6481544.8499999996</c:v>
                </c:pt>
                <c:pt idx="6">
                  <c:v>6971989.9299999997</c:v>
                </c:pt>
                <c:pt idx="7">
                  <c:v>8034046.7699999996</c:v>
                </c:pt>
                <c:pt idx="8">
                  <c:v>7753430.4800000004</c:v>
                </c:pt>
                <c:pt idx="9">
                  <c:v>8353798.8300000001</c:v>
                </c:pt>
                <c:pt idx="10">
                  <c:v>8773796.8900000006</c:v>
                </c:pt>
                <c:pt idx="11">
                  <c:v>8400075.1699999999</c:v>
                </c:pt>
                <c:pt idx="12">
                  <c:v>8738294.8599999994</c:v>
                </c:pt>
                <c:pt idx="13">
                  <c:v>8752324.2799999993</c:v>
                </c:pt>
                <c:pt idx="14">
                  <c:v>9103758.9399999995</c:v>
                </c:pt>
                <c:pt idx="15">
                  <c:v>10344223.789999999</c:v>
                </c:pt>
                <c:pt idx="16">
                  <c:v>9912551.6899999995</c:v>
                </c:pt>
                <c:pt idx="17">
                  <c:v>9667893.8900000006</c:v>
                </c:pt>
                <c:pt idx="18">
                  <c:v>11595300.85</c:v>
                </c:pt>
                <c:pt idx="19">
                  <c:v>12000817.83</c:v>
                </c:pt>
                <c:pt idx="20">
                  <c:v>11355878.279999999</c:v>
                </c:pt>
                <c:pt idx="21">
                  <c:v>12290753.41</c:v>
                </c:pt>
                <c:pt idx="22">
                  <c:v>11229259.619999999</c:v>
                </c:pt>
                <c:pt idx="23">
                  <c:v>11819443.359999999</c:v>
                </c:pt>
                <c:pt idx="24">
                  <c:v>12211308.050000001</c:v>
                </c:pt>
                <c:pt idx="25">
                  <c:v>11238594.630000001</c:v>
                </c:pt>
                <c:pt idx="26">
                  <c:v>11674449.460000001</c:v>
                </c:pt>
                <c:pt idx="27">
                  <c:v>12286982.380000001</c:v>
                </c:pt>
                <c:pt idx="28">
                  <c:v>11732555.32</c:v>
                </c:pt>
                <c:pt idx="29">
                  <c:v>12284037.65</c:v>
                </c:pt>
                <c:pt idx="30">
                  <c:v>13241999.109999999</c:v>
                </c:pt>
                <c:pt idx="31">
                  <c:v>14987381.5</c:v>
                </c:pt>
                <c:pt idx="32">
                  <c:v>15065535.189999999</c:v>
                </c:pt>
                <c:pt idx="33">
                  <c:v>15361942.890000001</c:v>
                </c:pt>
                <c:pt idx="34">
                  <c:v>13801279.289999999</c:v>
                </c:pt>
                <c:pt idx="35">
                  <c:v>13737852.460000001</c:v>
                </c:pt>
                <c:pt idx="36">
                  <c:v>14159097.33</c:v>
                </c:pt>
                <c:pt idx="37">
                  <c:v>12891531.880000001</c:v>
                </c:pt>
                <c:pt idx="38">
                  <c:v>12827224.65</c:v>
                </c:pt>
                <c:pt idx="39">
                  <c:v>14619438</c:v>
                </c:pt>
                <c:pt idx="40">
                  <c:v>16193684.16</c:v>
                </c:pt>
                <c:pt idx="41">
                  <c:v>15792223.83</c:v>
                </c:pt>
                <c:pt idx="42">
                  <c:v>16486988.529999999</c:v>
                </c:pt>
                <c:pt idx="43">
                  <c:v>18296437.07</c:v>
                </c:pt>
                <c:pt idx="44">
                  <c:v>18035985.34</c:v>
                </c:pt>
                <c:pt idx="45">
                  <c:v>16917370.359999999</c:v>
                </c:pt>
                <c:pt idx="46">
                  <c:v>16716212.210000001</c:v>
                </c:pt>
                <c:pt idx="47">
                  <c:v>17933944.449999999</c:v>
                </c:pt>
                <c:pt idx="48">
                  <c:v>19136245.850000001</c:v>
                </c:pt>
                <c:pt idx="49">
                  <c:v>18036448.280000001</c:v>
                </c:pt>
                <c:pt idx="50">
                  <c:v>17906891.57</c:v>
                </c:pt>
                <c:pt idx="51">
                  <c:v>23459176.59</c:v>
                </c:pt>
                <c:pt idx="52">
                  <c:v>22971285.59</c:v>
                </c:pt>
                <c:pt idx="53">
                  <c:v>23883066.260000002</c:v>
                </c:pt>
                <c:pt idx="54">
                  <c:v>24554123.050000001</c:v>
                </c:pt>
                <c:pt idx="55">
                  <c:v>26419277.780000001</c:v>
                </c:pt>
                <c:pt idx="56">
                  <c:v>26702697.030000001</c:v>
                </c:pt>
                <c:pt idx="57">
                  <c:v>28164778.66</c:v>
                </c:pt>
                <c:pt idx="58">
                  <c:v>33475123.07</c:v>
                </c:pt>
                <c:pt idx="59">
                  <c:v>33699168.039999999</c:v>
                </c:pt>
                <c:pt idx="60">
                  <c:v>33071336.02</c:v>
                </c:pt>
                <c:pt idx="61">
                  <c:v>31281068.640000001</c:v>
                </c:pt>
                <c:pt idx="62">
                  <c:v>29659100.16</c:v>
                </c:pt>
                <c:pt idx="63">
                  <c:v>24820967.940000001</c:v>
                </c:pt>
                <c:pt idx="64">
                  <c:v>26736350.09</c:v>
                </c:pt>
                <c:pt idx="65">
                  <c:v>26749082.899999999</c:v>
                </c:pt>
                <c:pt idx="66">
                  <c:v>27605127.27</c:v>
                </c:pt>
                <c:pt idx="67">
                  <c:v>28072178.530000001</c:v>
                </c:pt>
                <c:pt idx="68">
                  <c:v>31574081.789999999</c:v>
                </c:pt>
                <c:pt idx="69">
                  <c:v>32407219.469999999</c:v>
                </c:pt>
                <c:pt idx="70">
                  <c:v>32365041.300000001</c:v>
                </c:pt>
                <c:pt idx="71">
                  <c:v>36308678.060000002</c:v>
                </c:pt>
              </c:numCache>
            </c:numRef>
          </c:val>
          <c:smooth val="0"/>
        </c:ser>
        <c:ser>
          <c:idx val="8"/>
          <c:order val="8"/>
          <c:tx>
            <c:strRef>
              <c:f>'Demand MM and Savings'!$B$11</c:f>
              <c:strCache>
                <c:ptCount val="1"/>
                <c:pt idx="0">
                  <c:v>MONEY MARKETS-PERSONAL</c:v>
                </c:pt>
              </c:strCache>
            </c:strRef>
          </c:tx>
          <c:spPr>
            <a:ln w="28575" cap="rnd">
              <a:solidFill>
                <a:schemeClr val="accent3">
                  <a:lumMod val="6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Savings'!$C$11:$BV$11</c:f>
              <c:numCache>
                <c:formatCode>_(* #,##0_);_(* \(#,##0\);_(* "-"??_);_(@_)</c:formatCode>
                <c:ptCount val="72"/>
                <c:pt idx="0">
                  <c:v>5662724.4400000004</c:v>
                </c:pt>
                <c:pt idx="1">
                  <c:v>5637705.5700000003</c:v>
                </c:pt>
                <c:pt idx="2">
                  <c:v>5962932.6100000003</c:v>
                </c:pt>
                <c:pt idx="3">
                  <c:v>5675073.7400000002</c:v>
                </c:pt>
                <c:pt idx="4">
                  <c:v>5502336.75</c:v>
                </c:pt>
                <c:pt idx="5">
                  <c:v>5318402.13</c:v>
                </c:pt>
                <c:pt idx="6">
                  <c:v>5760188.9900000002</c:v>
                </c:pt>
                <c:pt idx="7">
                  <c:v>5918881.6500000004</c:v>
                </c:pt>
                <c:pt idx="8">
                  <c:v>6321465.8099999996</c:v>
                </c:pt>
                <c:pt idx="9">
                  <c:v>5764077.9500000002</c:v>
                </c:pt>
                <c:pt idx="10">
                  <c:v>5503167.8399999999</c:v>
                </c:pt>
                <c:pt idx="11">
                  <c:v>5463486.6200000001</c:v>
                </c:pt>
                <c:pt idx="12">
                  <c:v>5866216.2999999998</c:v>
                </c:pt>
                <c:pt idx="13">
                  <c:v>5978142.9500000002</c:v>
                </c:pt>
                <c:pt idx="14">
                  <c:v>6038132.3499999996</c:v>
                </c:pt>
                <c:pt idx="15">
                  <c:v>6075254.5599999996</c:v>
                </c:pt>
                <c:pt idx="16">
                  <c:v>5868165.75</c:v>
                </c:pt>
                <c:pt idx="17">
                  <c:v>5731280.5999999996</c:v>
                </c:pt>
                <c:pt idx="18">
                  <c:v>6914621.3200000003</c:v>
                </c:pt>
                <c:pt idx="19">
                  <c:v>5866212.0599999996</c:v>
                </c:pt>
                <c:pt idx="20">
                  <c:v>5692358.4900000002</c:v>
                </c:pt>
                <c:pt idx="21">
                  <c:v>5549784.79</c:v>
                </c:pt>
                <c:pt idx="22">
                  <c:v>5714646.9000000004</c:v>
                </c:pt>
                <c:pt idx="23">
                  <c:v>5761175.0800000001</c:v>
                </c:pt>
                <c:pt idx="24">
                  <c:v>5917602.4900000002</c:v>
                </c:pt>
                <c:pt idx="25">
                  <c:v>5852138.6299999999</c:v>
                </c:pt>
                <c:pt idx="26">
                  <c:v>6026372.7599999998</c:v>
                </c:pt>
                <c:pt idx="27">
                  <c:v>6153674.3300000001</c:v>
                </c:pt>
                <c:pt idx="28">
                  <c:v>6282030.0999999996</c:v>
                </c:pt>
                <c:pt idx="29">
                  <c:v>6450962.6200000001</c:v>
                </c:pt>
                <c:pt idx="30">
                  <c:v>6105900.3700000001</c:v>
                </c:pt>
                <c:pt idx="31">
                  <c:v>6519952.5700000003</c:v>
                </c:pt>
                <c:pt idx="32">
                  <c:v>6209262.7000000002</c:v>
                </c:pt>
                <c:pt idx="33">
                  <c:v>6231004.0899999999</c:v>
                </c:pt>
                <c:pt idx="34">
                  <c:v>5949335.0599999996</c:v>
                </c:pt>
                <c:pt idx="35">
                  <c:v>7939783.4000000004</c:v>
                </c:pt>
                <c:pt idx="36">
                  <c:v>7837352.5199999996</c:v>
                </c:pt>
                <c:pt idx="37">
                  <c:v>6599689.0800000001</c:v>
                </c:pt>
                <c:pt idx="38">
                  <c:v>6284165.8399999999</c:v>
                </c:pt>
                <c:pt idx="39">
                  <c:v>7084792.5300000003</c:v>
                </c:pt>
                <c:pt idx="40">
                  <c:v>7032623.5899999999</c:v>
                </c:pt>
                <c:pt idx="41">
                  <c:v>6877177.0700000003</c:v>
                </c:pt>
                <c:pt idx="42">
                  <c:v>7201888.75</c:v>
                </c:pt>
                <c:pt idx="43">
                  <c:v>6663965.8700000001</c:v>
                </c:pt>
                <c:pt idx="44">
                  <c:v>7536765.0300000003</c:v>
                </c:pt>
                <c:pt idx="45">
                  <c:v>6504173.2599999998</c:v>
                </c:pt>
                <c:pt idx="46">
                  <c:v>6400610.3300000001</c:v>
                </c:pt>
                <c:pt idx="47">
                  <c:v>6185335.9000000004</c:v>
                </c:pt>
                <c:pt idx="48">
                  <c:v>6304736.3399999999</c:v>
                </c:pt>
                <c:pt idx="49">
                  <c:v>6220538.5599999996</c:v>
                </c:pt>
                <c:pt idx="50">
                  <c:v>6743179.4100000001</c:v>
                </c:pt>
                <c:pt idx="51">
                  <c:v>5776309.21</c:v>
                </c:pt>
                <c:pt idx="52">
                  <c:v>5735623.2599999998</c:v>
                </c:pt>
                <c:pt idx="53">
                  <c:v>5686650.1100000003</c:v>
                </c:pt>
                <c:pt idx="54">
                  <c:v>4796005.99</c:v>
                </c:pt>
                <c:pt idx="55">
                  <c:v>5057855.13</c:v>
                </c:pt>
                <c:pt idx="56">
                  <c:v>5138152.8600000003</c:v>
                </c:pt>
                <c:pt idx="57">
                  <c:v>5021135.8099999996</c:v>
                </c:pt>
                <c:pt idx="58">
                  <c:v>4831209.68</c:v>
                </c:pt>
                <c:pt idx="59">
                  <c:v>4692866.1100000003</c:v>
                </c:pt>
                <c:pt idx="60">
                  <c:v>4890239.1900000004</c:v>
                </c:pt>
                <c:pt idx="61">
                  <c:v>5124586.37</c:v>
                </c:pt>
                <c:pt idx="62">
                  <c:v>5089800.71</c:v>
                </c:pt>
                <c:pt idx="63">
                  <c:v>5069231.87</c:v>
                </c:pt>
                <c:pt idx="64">
                  <c:v>4974760.47</c:v>
                </c:pt>
                <c:pt idx="65">
                  <c:v>4945208</c:v>
                </c:pt>
                <c:pt idx="66">
                  <c:v>5849381.1900000004</c:v>
                </c:pt>
                <c:pt idx="67">
                  <c:v>6470651.2400000002</c:v>
                </c:pt>
                <c:pt idx="68">
                  <c:v>5824055.0800000001</c:v>
                </c:pt>
                <c:pt idx="69">
                  <c:v>5877137.2800000003</c:v>
                </c:pt>
                <c:pt idx="70">
                  <c:v>5685891.8099999996</c:v>
                </c:pt>
                <c:pt idx="71">
                  <c:v>6011844.2800000003</c:v>
                </c:pt>
              </c:numCache>
            </c:numRef>
          </c:val>
          <c:smooth val="0"/>
        </c:ser>
        <c:ser>
          <c:idx val="9"/>
          <c:order val="9"/>
          <c:tx>
            <c:strRef>
              <c:f>'Demand MM and Savings'!$B$12</c:f>
              <c:strCache>
                <c:ptCount val="1"/>
                <c:pt idx="0">
                  <c:v>MONEY MARKETS-NON PERSONAL</c:v>
                </c:pt>
              </c:strCache>
            </c:strRef>
          </c:tx>
          <c:spPr>
            <a:ln w="28575" cap="rnd">
              <a:solidFill>
                <a:schemeClr val="accent4">
                  <a:lumMod val="6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Savings'!$C$12:$BV$12</c:f>
              <c:numCache>
                <c:formatCode>_(* #,##0_);_(* \(#,##0\);_(* "-"??_);_(@_)</c:formatCode>
                <c:ptCount val="72"/>
                <c:pt idx="0">
                  <c:v>134167680.77</c:v>
                </c:pt>
                <c:pt idx="1">
                  <c:v>151679307.28</c:v>
                </c:pt>
                <c:pt idx="2">
                  <c:v>127246089.83</c:v>
                </c:pt>
                <c:pt idx="3">
                  <c:v>123154932.33</c:v>
                </c:pt>
                <c:pt idx="4">
                  <c:v>161571185.53999999</c:v>
                </c:pt>
                <c:pt idx="5">
                  <c:v>173723258.31</c:v>
                </c:pt>
                <c:pt idx="6">
                  <c:v>154831215.55000001</c:v>
                </c:pt>
                <c:pt idx="7">
                  <c:v>163547248.28999999</c:v>
                </c:pt>
                <c:pt idx="8">
                  <c:v>137992283.06999999</c:v>
                </c:pt>
                <c:pt idx="9">
                  <c:v>175652735.24000001</c:v>
                </c:pt>
                <c:pt idx="10">
                  <c:v>107950409.64</c:v>
                </c:pt>
                <c:pt idx="11">
                  <c:v>98077147.650000006</c:v>
                </c:pt>
                <c:pt idx="12">
                  <c:v>105092220.45</c:v>
                </c:pt>
                <c:pt idx="13">
                  <c:v>99869891.609999999</c:v>
                </c:pt>
                <c:pt idx="14">
                  <c:v>111097319.26000001</c:v>
                </c:pt>
                <c:pt idx="15">
                  <c:v>113263135.41</c:v>
                </c:pt>
                <c:pt idx="16">
                  <c:v>116799291.06999999</c:v>
                </c:pt>
                <c:pt idx="17">
                  <c:v>110438860.03</c:v>
                </c:pt>
                <c:pt idx="18">
                  <c:v>148469217.81</c:v>
                </c:pt>
                <c:pt idx="19">
                  <c:v>114958788.72</c:v>
                </c:pt>
                <c:pt idx="20">
                  <c:v>139950685.19999999</c:v>
                </c:pt>
                <c:pt idx="21">
                  <c:v>139694602.13999999</c:v>
                </c:pt>
                <c:pt idx="22">
                  <c:v>117995664.89</c:v>
                </c:pt>
                <c:pt idx="23">
                  <c:v>127019310.43000001</c:v>
                </c:pt>
                <c:pt idx="24">
                  <c:v>135037855.09999999</c:v>
                </c:pt>
                <c:pt idx="25">
                  <c:v>128717812.78</c:v>
                </c:pt>
                <c:pt idx="26">
                  <c:v>165626593.44999999</c:v>
                </c:pt>
                <c:pt idx="27">
                  <c:v>200840173.38</c:v>
                </c:pt>
                <c:pt idx="28">
                  <c:v>212498191.94</c:v>
                </c:pt>
                <c:pt idx="29">
                  <c:v>188517800.71000001</c:v>
                </c:pt>
                <c:pt idx="30">
                  <c:v>244682802.96000001</c:v>
                </c:pt>
                <c:pt idx="31">
                  <c:v>238087062.69</c:v>
                </c:pt>
                <c:pt idx="32">
                  <c:v>251327684.30000001</c:v>
                </c:pt>
                <c:pt idx="33">
                  <c:v>290012649.17000002</c:v>
                </c:pt>
                <c:pt idx="34">
                  <c:v>255818592.97</c:v>
                </c:pt>
                <c:pt idx="35">
                  <c:v>306893626.05000001</c:v>
                </c:pt>
                <c:pt idx="36">
                  <c:v>295517042.36000001</c:v>
                </c:pt>
                <c:pt idx="37">
                  <c:v>356267441.00999999</c:v>
                </c:pt>
                <c:pt idx="38">
                  <c:v>328552456.81</c:v>
                </c:pt>
                <c:pt idx="39">
                  <c:v>317999459.89999998</c:v>
                </c:pt>
                <c:pt idx="40">
                  <c:v>284153740.63999999</c:v>
                </c:pt>
                <c:pt idx="41">
                  <c:v>322520293.27999997</c:v>
                </c:pt>
                <c:pt idx="42">
                  <c:v>322409536.25</c:v>
                </c:pt>
                <c:pt idx="43">
                  <c:v>590888027.40999997</c:v>
                </c:pt>
                <c:pt idx="44">
                  <c:v>445915678.48000002</c:v>
                </c:pt>
                <c:pt idx="45">
                  <c:v>392699513.25</c:v>
                </c:pt>
                <c:pt idx="46">
                  <c:v>419792926.30000001</c:v>
                </c:pt>
                <c:pt idx="47">
                  <c:v>430157742.86000001</c:v>
                </c:pt>
                <c:pt idx="48">
                  <c:v>620030643.65999997</c:v>
                </c:pt>
                <c:pt idx="49">
                  <c:v>479330036.31</c:v>
                </c:pt>
                <c:pt idx="50">
                  <c:v>477719346.07999998</c:v>
                </c:pt>
                <c:pt idx="51">
                  <c:v>442677116.99000001</c:v>
                </c:pt>
                <c:pt idx="52">
                  <c:v>449413770.20999998</c:v>
                </c:pt>
                <c:pt idx="53">
                  <c:v>315841944.31999999</c:v>
                </c:pt>
                <c:pt idx="54">
                  <c:v>287304474.73000002</c:v>
                </c:pt>
                <c:pt idx="55">
                  <c:v>336917907.19999999</c:v>
                </c:pt>
                <c:pt idx="56">
                  <c:v>315541535.13999999</c:v>
                </c:pt>
                <c:pt idx="57">
                  <c:v>302768239.69</c:v>
                </c:pt>
                <c:pt idx="58">
                  <c:v>329274420.29000002</c:v>
                </c:pt>
                <c:pt idx="59">
                  <c:v>353118980.88999999</c:v>
                </c:pt>
                <c:pt idx="60">
                  <c:v>291163707.35000002</c:v>
                </c:pt>
                <c:pt idx="61">
                  <c:v>544670961.86000001</c:v>
                </c:pt>
                <c:pt idx="62">
                  <c:v>379422436.06</c:v>
                </c:pt>
                <c:pt idx="63">
                  <c:v>378037532.33999997</c:v>
                </c:pt>
                <c:pt idx="64">
                  <c:v>427971279.58999997</c:v>
                </c:pt>
                <c:pt idx="65">
                  <c:v>804658867.42999995</c:v>
                </c:pt>
                <c:pt idx="66">
                  <c:v>780800338.15999997</c:v>
                </c:pt>
                <c:pt idx="67">
                  <c:v>833135988.04999995</c:v>
                </c:pt>
                <c:pt idx="68">
                  <c:v>759069570.35000002</c:v>
                </c:pt>
                <c:pt idx="69">
                  <c:v>727793409.13</c:v>
                </c:pt>
                <c:pt idx="70">
                  <c:v>565695868.22000003</c:v>
                </c:pt>
                <c:pt idx="71">
                  <c:v>377031150.55000001</c:v>
                </c:pt>
              </c:numCache>
            </c:numRef>
          </c:val>
          <c:smooth val="0"/>
        </c:ser>
        <c:ser>
          <c:idx val="10"/>
          <c:order val="10"/>
          <c:tx>
            <c:strRef>
              <c:f>'Demand MM and Savings'!$B$13</c:f>
              <c:strCache>
                <c:ptCount val="1"/>
                <c:pt idx="0">
                  <c:v>CORPORATE MONEY MARKET FUNDS</c:v>
                </c:pt>
              </c:strCache>
            </c:strRef>
          </c:tx>
          <c:spPr>
            <a:ln w="28575" cap="rnd">
              <a:solidFill>
                <a:schemeClr val="accent5">
                  <a:lumMod val="6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Savings'!$C$13:$BV$13</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24074921.149999999</c:v>
                </c:pt>
                <c:pt idx="36">
                  <c:v>25000152.780000001</c:v>
                </c:pt>
                <c:pt idx="37">
                  <c:v>25000152.780000001</c:v>
                </c:pt>
                <c:pt idx="38">
                  <c:v>50000916.68</c:v>
                </c:pt>
                <c:pt idx="39">
                  <c:v>25000152.780000001</c:v>
                </c:pt>
                <c:pt idx="40">
                  <c:v>50000305.560000002</c:v>
                </c:pt>
                <c:pt idx="41">
                  <c:v>50000916.68</c:v>
                </c:pt>
                <c:pt idx="42">
                  <c:v>50000305.560000002</c:v>
                </c:pt>
                <c:pt idx="43">
                  <c:v>50000611.119999997</c:v>
                </c:pt>
                <c:pt idx="44">
                  <c:v>50000305.560000002</c:v>
                </c:pt>
                <c:pt idx="45">
                  <c:v>50000305.560000002</c:v>
                </c:pt>
                <c:pt idx="46">
                  <c:v>50000611.119999997</c:v>
                </c:pt>
                <c:pt idx="47">
                  <c:v>50000305.560000002</c:v>
                </c:pt>
                <c:pt idx="48">
                  <c:v>50000305.560000002</c:v>
                </c:pt>
                <c:pt idx="49">
                  <c:v>50000305.560000002</c:v>
                </c:pt>
                <c:pt idx="50">
                  <c:v>850000305.55999994</c:v>
                </c:pt>
                <c:pt idx="51">
                  <c:v>50000305.560000002</c:v>
                </c:pt>
                <c:pt idx="52">
                  <c:v>50000611.119999997</c:v>
                </c:pt>
                <c:pt idx="53">
                  <c:v>50000305.560000002</c:v>
                </c:pt>
                <c:pt idx="54">
                  <c:v>50000305.560000002</c:v>
                </c:pt>
                <c:pt idx="55">
                  <c:v>50000916.68</c:v>
                </c:pt>
                <c:pt idx="56">
                  <c:v>300001777.77999997</c:v>
                </c:pt>
                <c:pt idx="57">
                  <c:v>225001576.38999999</c:v>
                </c:pt>
                <c:pt idx="58">
                  <c:v>115002333.34999999</c:v>
                </c:pt>
                <c:pt idx="59">
                  <c:v>325002888.88999999</c:v>
                </c:pt>
                <c:pt idx="60">
                  <c:v>225003083.34</c:v>
                </c:pt>
                <c:pt idx="61">
                  <c:v>450004872.23000002</c:v>
                </c:pt>
                <c:pt idx="62">
                  <c:v>250001736.12</c:v>
                </c:pt>
                <c:pt idx="63">
                  <c:v>250001694.46000001</c:v>
                </c:pt>
                <c:pt idx="64">
                  <c:v>250005083.38</c:v>
                </c:pt>
                <c:pt idx="65">
                  <c:v>950001736.11000001</c:v>
                </c:pt>
                <c:pt idx="66">
                  <c:v>1150003180.5599999</c:v>
                </c:pt>
                <c:pt idx="67">
                  <c:v>1125004680.5899999</c:v>
                </c:pt>
                <c:pt idx="68">
                  <c:v>400003513.89999998</c:v>
                </c:pt>
                <c:pt idx="69">
                  <c:v>375005861.14999998</c:v>
                </c:pt>
                <c:pt idx="70">
                  <c:v>625007423.69000006</c:v>
                </c:pt>
                <c:pt idx="71">
                  <c:v>400006333.36000001</c:v>
                </c:pt>
              </c:numCache>
            </c:numRef>
          </c:val>
          <c:smooth val="0"/>
        </c:ser>
        <c:ser>
          <c:idx val="11"/>
          <c:order val="11"/>
          <c:tx>
            <c:strRef>
              <c:f>'Demand MM and Savings'!$B$14</c:f>
              <c:strCache>
                <c:ptCount val="1"/>
                <c:pt idx="0">
                  <c:v>SAVINGS DEP (STATEMENT)-PERSON</c:v>
                </c:pt>
              </c:strCache>
            </c:strRef>
          </c:tx>
          <c:spPr>
            <a:ln w="28575" cap="rnd">
              <a:solidFill>
                <a:schemeClr val="accent6">
                  <a:lumMod val="6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Savings'!$C$14:$BV$14</c:f>
              <c:numCache>
                <c:formatCode>_(* #,##0_);_(* \(#,##0\);_(* "-"??_);_(@_)</c:formatCode>
                <c:ptCount val="72"/>
                <c:pt idx="0">
                  <c:v>9756442.1899999995</c:v>
                </c:pt>
                <c:pt idx="1">
                  <c:v>9374688.4800000004</c:v>
                </c:pt>
                <c:pt idx="2">
                  <c:v>9688109.1300000008</c:v>
                </c:pt>
                <c:pt idx="3">
                  <c:v>9891257.8000000007</c:v>
                </c:pt>
                <c:pt idx="4">
                  <c:v>9426292.3300000001</c:v>
                </c:pt>
                <c:pt idx="5">
                  <c:v>10062445.41</c:v>
                </c:pt>
                <c:pt idx="6">
                  <c:v>9808944.7599999998</c:v>
                </c:pt>
                <c:pt idx="7">
                  <c:v>9985880.9199999999</c:v>
                </c:pt>
                <c:pt idx="8">
                  <c:v>10677935.130000001</c:v>
                </c:pt>
                <c:pt idx="9">
                  <c:v>10851653.77</c:v>
                </c:pt>
                <c:pt idx="10">
                  <c:v>11636504.6</c:v>
                </c:pt>
                <c:pt idx="11">
                  <c:v>14319151.4</c:v>
                </c:pt>
                <c:pt idx="12">
                  <c:v>19835310.48</c:v>
                </c:pt>
                <c:pt idx="13">
                  <c:v>29677687.719999999</c:v>
                </c:pt>
                <c:pt idx="14">
                  <c:v>37089315.950000003</c:v>
                </c:pt>
                <c:pt idx="15">
                  <c:v>43424336.460000001</c:v>
                </c:pt>
                <c:pt idx="16">
                  <c:v>49751309.579999998</c:v>
                </c:pt>
                <c:pt idx="17">
                  <c:v>50288138.270000003</c:v>
                </c:pt>
                <c:pt idx="18">
                  <c:v>53772890.979999997</c:v>
                </c:pt>
                <c:pt idx="19">
                  <c:v>55516867.549999997</c:v>
                </c:pt>
                <c:pt idx="20">
                  <c:v>54555649.740000002</c:v>
                </c:pt>
                <c:pt idx="21">
                  <c:v>54943968.68</c:v>
                </c:pt>
                <c:pt idx="22">
                  <c:v>53394269.920000002</c:v>
                </c:pt>
                <c:pt idx="23">
                  <c:v>54912843.939999998</c:v>
                </c:pt>
                <c:pt idx="24">
                  <c:v>56135269.240000002</c:v>
                </c:pt>
                <c:pt idx="25">
                  <c:v>54746304.289999999</c:v>
                </c:pt>
                <c:pt idx="26">
                  <c:v>50193168.149999999</c:v>
                </c:pt>
                <c:pt idx="27">
                  <c:v>53034903.380000003</c:v>
                </c:pt>
                <c:pt idx="28">
                  <c:v>49996331</c:v>
                </c:pt>
                <c:pt idx="29">
                  <c:v>47854556.969999999</c:v>
                </c:pt>
                <c:pt idx="30">
                  <c:v>45911575</c:v>
                </c:pt>
                <c:pt idx="31">
                  <c:v>48566250.280000001</c:v>
                </c:pt>
                <c:pt idx="32">
                  <c:v>47037771.130000003</c:v>
                </c:pt>
                <c:pt idx="33">
                  <c:v>48391782.380000003</c:v>
                </c:pt>
                <c:pt idx="34">
                  <c:v>48889850.170000002</c:v>
                </c:pt>
                <c:pt idx="35">
                  <c:v>44309442.399999999</c:v>
                </c:pt>
                <c:pt idx="36">
                  <c:v>44067851.909999996</c:v>
                </c:pt>
                <c:pt idx="37">
                  <c:v>44051719.140000001</c:v>
                </c:pt>
                <c:pt idx="38">
                  <c:v>42746677.649999999</c:v>
                </c:pt>
                <c:pt idx="39">
                  <c:v>39553380.799999997</c:v>
                </c:pt>
                <c:pt idx="40">
                  <c:v>37986225.579999998</c:v>
                </c:pt>
                <c:pt idx="41">
                  <c:v>37920349.18</c:v>
                </c:pt>
                <c:pt idx="42">
                  <c:v>37373500.740000002</c:v>
                </c:pt>
                <c:pt idx="43">
                  <c:v>38520262.479999997</c:v>
                </c:pt>
                <c:pt idx="44">
                  <c:v>41371850.560000002</c:v>
                </c:pt>
                <c:pt idx="45">
                  <c:v>41363716.82</c:v>
                </c:pt>
                <c:pt idx="46">
                  <c:v>38889983.359999999</c:v>
                </c:pt>
                <c:pt idx="47">
                  <c:v>37110836.240000002</c:v>
                </c:pt>
                <c:pt idx="48">
                  <c:v>37999856.700000003</c:v>
                </c:pt>
                <c:pt idx="49">
                  <c:v>38024009.020000003</c:v>
                </c:pt>
                <c:pt idx="50">
                  <c:v>36565998.93</c:v>
                </c:pt>
                <c:pt idx="51">
                  <c:v>37924298.810000002</c:v>
                </c:pt>
                <c:pt idx="52">
                  <c:v>37092507.200000003</c:v>
                </c:pt>
                <c:pt idx="53">
                  <c:v>35373615.659999996</c:v>
                </c:pt>
                <c:pt idx="54">
                  <c:v>35415184.659999996</c:v>
                </c:pt>
                <c:pt idx="55">
                  <c:v>35577429.990000002</c:v>
                </c:pt>
                <c:pt idx="56">
                  <c:v>36607619.939999998</c:v>
                </c:pt>
                <c:pt idx="57">
                  <c:v>36842981.100000001</c:v>
                </c:pt>
                <c:pt idx="58">
                  <c:v>36279822.329999998</c:v>
                </c:pt>
                <c:pt idx="59">
                  <c:v>35801079.640000001</c:v>
                </c:pt>
                <c:pt idx="60">
                  <c:v>36032202.789999999</c:v>
                </c:pt>
                <c:pt idx="61">
                  <c:v>36190014.189999998</c:v>
                </c:pt>
                <c:pt idx="62">
                  <c:v>38575400.039999999</c:v>
                </c:pt>
                <c:pt idx="63">
                  <c:v>36276827.729999997</c:v>
                </c:pt>
                <c:pt idx="64">
                  <c:v>35788747.109999999</c:v>
                </c:pt>
                <c:pt idx="65">
                  <c:v>36133536.149999999</c:v>
                </c:pt>
                <c:pt idx="66">
                  <c:v>34901039.880000003</c:v>
                </c:pt>
                <c:pt idx="67">
                  <c:v>35289584.009999998</c:v>
                </c:pt>
                <c:pt idx="68">
                  <c:v>37013164.939999998</c:v>
                </c:pt>
                <c:pt idx="69">
                  <c:v>36423073.659999996</c:v>
                </c:pt>
                <c:pt idx="70">
                  <c:v>36925922.68</c:v>
                </c:pt>
                <c:pt idx="71">
                  <c:v>36838844.549999997</c:v>
                </c:pt>
              </c:numCache>
            </c:numRef>
          </c:val>
          <c:smooth val="0"/>
        </c:ser>
        <c:ser>
          <c:idx val="12"/>
          <c:order val="12"/>
          <c:tx>
            <c:strRef>
              <c:f>'Demand MM and Savings'!$B$15</c:f>
              <c:strCache>
                <c:ptCount val="1"/>
                <c:pt idx="0">
                  <c:v>SAVINGS DEP (STATEMENT) NPL</c:v>
                </c:pt>
              </c:strCache>
            </c:strRef>
          </c:tx>
          <c:spPr>
            <a:ln w="28575" cap="rnd">
              <a:solidFill>
                <a:schemeClr val="accent1">
                  <a:lumMod val="80000"/>
                  <a:lumOff val="2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Savings'!$C$15:$BV$15</c:f>
              <c:numCache>
                <c:formatCode>_(* #,##0_);_(* \(#,##0\);_(* "-"??_);_(@_)</c:formatCode>
                <c:ptCount val="72"/>
                <c:pt idx="0">
                  <c:v>58142724.32</c:v>
                </c:pt>
                <c:pt idx="1">
                  <c:v>54938403.43</c:v>
                </c:pt>
                <c:pt idx="2">
                  <c:v>54660443.82</c:v>
                </c:pt>
                <c:pt idx="3">
                  <c:v>79587610.260000005</c:v>
                </c:pt>
                <c:pt idx="4">
                  <c:v>82352932.260000005</c:v>
                </c:pt>
                <c:pt idx="5">
                  <c:v>92021986.459999993</c:v>
                </c:pt>
                <c:pt idx="6">
                  <c:v>101905833.06</c:v>
                </c:pt>
                <c:pt idx="7">
                  <c:v>115542315.05</c:v>
                </c:pt>
                <c:pt idx="8">
                  <c:v>118002226.54000001</c:v>
                </c:pt>
                <c:pt idx="9">
                  <c:v>125367825.79000001</c:v>
                </c:pt>
                <c:pt idx="10">
                  <c:v>122916820.65000001</c:v>
                </c:pt>
                <c:pt idx="11">
                  <c:v>84842250.370000005</c:v>
                </c:pt>
                <c:pt idx="12">
                  <c:v>41631702.909999996</c:v>
                </c:pt>
                <c:pt idx="13">
                  <c:v>65757417.32</c:v>
                </c:pt>
                <c:pt idx="14">
                  <c:v>64943187.920000002</c:v>
                </c:pt>
                <c:pt idx="15">
                  <c:v>92370624.370000005</c:v>
                </c:pt>
                <c:pt idx="16">
                  <c:v>93101701.930000007</c:v>
                </c:pt>
                <c:pt idx="17">
                  <c:v>89216502.180000007</c:v>
                </c:pt>
                <c:pt idx="18">
                  <c:v>82593522.769999996</c:v>
                </c:pt>
                <c:pt idx="19">
                  <c:v>112957437.66</c:v>
                </c:pt>
                <c:pt idx="20">
                  <c:v>117840578.03</c:v>
                </c:pt>
                <c:pt idx="21">
                  <c:v>118734953.54000001</c:v>
                </c:pt>
                <c:pt idx="22">
                  <c:v>183286796.97</c:v>
                </c:pt>
                <c:pt idx="23">
                  <c:v>110126500.84</c:v>
                </c:pt>
                <c:pt idx="24">
                  <c:v>110582502.20999999</c:v>
                </c:pt>
                <c:pt idx="25">
                  <c:v>79383505.170000002</c:v>
                </c:pt>
                <c:pt idx="26">
                  <c:v>98680042.519999996</c:v>
                </c:pt>
                <c:pt idx="27">
                  <c:v>94199246.090000004</c:v>
                </c:pt>
                <c:pt idx="28">
                  <c:v>102037028.87</c:v>
                </c:pt>
                <c:pt idx="29">
                  <c:v>122209197.95</c:v>
                </c:pt>
                <c:pt idx="30">
                  <c:v>120111609.47</c:v>
                </c:pt>
                <c:pt idx="31">
                  <c:v>108026667.22</c:v>
                </c:pt>
                <c:pt idx="32">
                  <c:v>112783255.12</c:v>
                </c:pt>
                <c:pt idx="33">
                  <c:v>131399012.02</c:v>
                </c:pt>
                <c:pt idx="34">
                  <c:v>137506948.96000001</c:v>
                </c:pt>
                <c:pt idx="35">
                  <c:v>164134857.34</c:v>
                </c:pt>
                <c:pt idx="36">
                  <c:v>149285344.71000001</c:v>
                </c:pt>
                <c:pt idx="37">
                  <c:v>152267940.86000001</c:v>
                </c:pt>
                <c:pt idx="38">
                  <c:v>99868080.879999995</c:v>
                </c:pt>
                <c:pt idx="39">
                  <c:v>94328210.489999995</c:v>
                </c:pt>
                <c:pt idx="40">
                  <c:v>102404413.28</c:v>
                </c:pt>
                <c:pt idx="41">
                  <c:v>99611932.359999999</c:v>
                </c:pt>
                <c:pt idx="42">
                  <c:v>97191016.879999995</c:v>
                </c:pt>
                <c:pt idx="43">
                  <c:v>100311511</c:v>
                </c:pt>
                <c:pt idx="44">
                  <c:v>103918564.64</c:v>
                </c:pt>
                <c:pt idx="45">
                  <c:v>103276387.54000001</c:v>
                </c:pt>
                <c:pt idx="46">
                  <c:v>102750091.14</c:v>
                </c:pt>
                <c:pt idx="47">
                  <c:v>123702138.86</c:v>
                </c:pt>
                <c:pt idx="48">
                  <c:v>128856734.05</c:v>
                </c:pt>
                <c:pt idx="49">
                  <c:v>107056134.45</c:v>
                </c:pt>
                <c:pt idx="50">
                  <c:v>112572344.31</c:v>
                </c:pt>
                <c:pt idx="51">
                  <c:v>191358044.49000001</c:v>
                </c:pt>
                <c:pt idx="52">
                  <c:v>193589562.75</c:v>
                </c:pt>
                <c:pt idx="53">
                  <c:v>196705485.63</c:v>
                </c:pt>
                <c:pt idx="54">
                  <c:v>200401431.33000001</c:v>
                </c:pt>
                <c:pt idx="55">
                  <c:v>189921361.88</c:v>
                </c:pt>
                <c:pt idx="56">
                  <c:v>188472519.75999999</c:v>
                </c:pt>
                <c:pt idx="57">
                  <c:v>153382297.62</c:v>
                </c:pt>
                <c:pt idx="58">
                  <c:v>206721823.12</c:v>
                </c:pt>
                <c:pt idx="59">
                  <c:v>214885389.69</c:v>
                </c:pt>
                <c:pt idx="60">
                  <c:v>167663945.03999999</c:v>
                </c:pt>
                <c:pt idx="61">
                  <c:v>161724994.55000001</c:v>
                </c:pt>
                <c:pt idx="62">
                  <c:v>180968762.66999999</c:v>
                </c:pt>
                <c:pt idx="63">
                  <c:v>182572298.88</c:v>
                </c:pt>
                <c:pt idx="64">
                  <c:v>186620736.71000001</c:v>
                </c:pt>
                <c:pt idx="65">
                  <c:v>163416270.93000001</c:v>
                </c:pt>
                <c:pt idx="66">
                  <c:v>166979528.25</c:v>
                </c:pt>
                <c:pt idx="67">
                  <c:v>168692530.66999999</c:v>
                </c:pt>
                <c:pt idx="68">
                  <c:v>174018998.08000001</c:v>
                </c:pt>
                <c:pt idx="69">
                  <c:v>190451752.68000001</c:v>
                </c:pt>
                <c:pt idx="70">
                  <c:v>189737286.94999999</c:v>
                </c:pt>
                <c:pt idx="71">
                  <c:v>210078290.66999999</c:v>
                </c:pt>
              </c:numCache>
            </c:numRef>
          </c:val>
          <c:smooth val="0"/>
        </c:ser>
        <c:ser>
          <c:idx val="13"/>
          <c:order val="13"/>
          <c:tx>
            <c:strRef>
              <c:f>'Demand MM and Savings'!$B$16</c:f>
              <c:strCache>
                <c:ptCount val="1"/>
                <c:pt idx="0">
                  <c:v>SAVINGS DEP (STMT) VIP-PERS.</c:v>
                </c:pt>
              </c:strCache>
            </c:strRef>
          </c:tx>
          <c:spPr>
            <a:ln w="28575" cap="rnd">
              <a:solidFill>
                <a:schemeClr val="accent2">
                  <a:lumMod val="80000"/>
                  <a:lumOff val="2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Savings'!$C$16:$BV$16</c:f>
              <c:numCache>
                <c:formatCode>_(* #,##0_);_(* \(#,##0\);_(* "-"??_);_(@_)</c:formatCode>
                <c:ptCount val="72"/>
                <c:pt idx="0">
                  <c:v>1295727.1299999999</c:v>
                </c:pt>
                <c:pt idx="1">
                  <c:v>1199224.44</c:v>
                </c:pt>
                <c:pt idx="2">
                  <c:v>1311988.52</c:v>
                </c:pt>
                <c:pt idx="3">
                  <c:v>1282084.04</c:v>
                </c:pt>
                <c:pt idx="4">
                  <c:v>1224596.3600000001</c:v>
                </c:pt>
                <c:pt idx="5">
                  <c:v>1413036.22</c:v>
                </c:pt>
                <c:pt idx="6">
                  <c:v>1126939.8999999999</c:v>
                </c:pt>
                <c:pt idx="7">
                  <c:v>1148429.7</c:v>
                </c:pt>
                <c:pt idx="8">
                  <c:v>2894298.05</c:v>
                </c:pt>
                <c:pt idx="9">
                  <c:v>4691777.32</c:v>
                </c:pt>
                <c:pt idx="10">
                  <c:v>5274876.96</c:v>
                </c:pt>
                <c:pt idx="11">
                  <c:v>5252760.97</c:v>
                </c:pt>
                <c:pt idx="12">
                  <c:v>5370886.5599999996</c:v>
                </c:pt>
                <c:pt idx="13">
                  <c:v>5278116.51</c:v>
                </c:pt>
                <c:pt idx="14">
                  <c:v>4393168.76</c:v>
                </c:pt>
                <c:pt idx="15">
                  <c:v>4345232.3899999997</c:v>
                </c:pt>
                <c:pt idx="16">
                  <c:v>5739725.6399999997</c:v>
                </c:pt>
                <c:pt idx="17">
                  <c:v>5516846.4199999999</c:v>
                </c:pt>
                <c:pt idx="18">
                  <c:v>5850901.8799999999</c:v>
                </c:pt>
                <c:pt idx="19">
                  <c:v>5635729.7800000003</c:v>
                </c:pt>
                <c:pt idx="20">
                  <c:v>6241902.8899999997</c:v>
                </c:pt>
                <c:pt idx="21">
                  <c:v>6295634.7300000004</c:v>
                </c:pt>
                <c:pt idx="22">
                  <c:v>7698964.3300000001</c:v>
                </c:pt>
                <c:pt idx="23">
                  <c:v>7481773.3399999999</c:v>
                </c:pt>
                <c:pt idx="24">
                  <c:v>7490691.4800000004</c:v>
                </c:pt>
                <c:pt idx="25">
                  <c:v>7091798.7599999998</c:v>
                </c:pt>
                <c:pt idx="26">
                  <c:v>6594618.2699999996</c:v>
                </c:pt>
                <c:pt idx="27">
                  <c:v>6954858.7000000002</c:v>
                </c:pt>
                <c:pt idx="28">
                  <c:v>6315581.1799999997</c:v>
                </c:pt>
                <c:pt idx="29">
                  <c:v>6046432.2300000004</c:v>
                </c:pt>
                <c:pt idx="30">
                  <c:v>5932311.4500000002</c:v>
                </c:pt>
                <c:pt idx="31">
                  <c:v>5861276.5800000001</c:v>
                </c:pt>
                <c:pt idx="32">
                  <c:v>6384798.5999999996</c:v>
                </c:pt>
                <c:pt idx="33">
                  <c:v>5668892.4100000001</c:v>
                </c:pt>
                <c:pt idx="34">
                  <c:v>5284712.01</c:v>
                </c:pt>
                <c:pt idx="35">
                  <c:v>5441857.5499999998</c:v>
                </c:pt>
                <c:pt idx="36">
                  <c:v>3363093.83</c:v>
                </c:pt>
                <c:pt idx="37">
                  <c:v>4039671.05</c:v>
                </c:pt>
                <c:pt idx="38">
                  <c:v>4102859.72</c:v>
                </c:pt>
                <c:pt idx="39">
                  <c:v>3834749.42</c:v>
                </c:pt>
                <c:pt idx="40">
                  <c:v>3842594.74</c:v>
                </c:pt>
                <c:pt idx="41">
                  <c:v>3379319.2</c:v>
                </c:pt>
                <c:pt idx="42">
                  <c:v>3277539.78</c:v>
                </c:pt>
                <c:pt idx="43">
                  <c:v>4796703.29</c:v>
                </c:pt>
                <c:pt idx="44">
                  <c:v>5534542.9699999997</c:v>
                </c:pt>
                <c:pt idx="45">
                  <c:v>5444405.8899999997</c:v>
                </c:pt>
                <c:pt idx="46">
                  <c:v>5433104.29</c:v>
                </c:pt>
                <c:pt idx="47">
                  <c:v>7414054.4900000002</c:v>
                </c:pt>
                <c:pt idx="48">
                  <c:v>5726816.1299999999</c:v>
                </c:pt>
                <c:pt idx="49">
                  <c:v>4311819.37</c:v>
                </c:pt>
                <c:pt idx="50">
                  <c:v>9164538.5899999999</c:v>
                </c:pt>
                <c:pt idx="51">
                  <c:v>8029944.0199999996</c:v>
                </c:pt>
                <c:pt idx="52">
                  <c:v>5608831.9400000004</c:v>
                </c:pt>
                <c:pt idx="53">
                  <c:v>5777564.0899999999</c:v>
                </c:pt>
                <c:pt idx="54">
                  <c:v>6143317.5</c:v>
                </c:pt>
                <c:pt idx="55">
                  <c:v>7872253.5899999999</c:v>
                </c:pt>
                <c:pt idx="56">
                  <c:v>10366668.27</c:v>
                </c:pt>
                <c:pt idx="57">
                  <c:v>7545221.5</c:v>
                </c:pt>
                <c:pt idx="58">
                  <c:v>7633837.5999999996</c:v>
                </c:pt>
                <c:pt idx="59">
                  <c:v>7968213.8300000001</c:v>
                </c:pt>
                <c:pt idx="60">
                  <c:v>7319059.3799999999</c:v>
                </c:pt>
                <c:pt idx="61">
                  <c:v>8146334.7300000004</c:v>
                </c:pt>
                <c:pt idx="62">
                  <c:v>9417094.6400000006</c:v>
                </c:pt>
                <c:pt idx="63">
                  <c:v>9943911.5099999998</c:v>
                </c:pt>
                <c:pt idx="64">
                  <c:v>9927750.3599999994</c:v>
                </c:pt>
                <c:pt idx="65">
                  <c:v>7903428.1200000001</c:v>
                </c:pt>
                <c:pt idx="66">
                  <c:v>8830141.4900000002</c:v>
                </c:pt>
                <c:pt idx="67">
                  <c:v>9586471.9299999997</c:v>
                </c:pt>
                <c:pt idx="68">
                  <c:v>9021676.4000000004</c:v>
                </c:pt>
                <c:pt idx="69">
                  <c:v>8833114.3900000006</c:v>
                </c:pt>
                <c:pt idx="70">
                  <c:v>8979155.0800000001</c:v>
                </c:pt>
                <c:pt idx="71">
                  <c:v>8857474.4600000009</c:v>
                </c:pt>
              </c:numCache>
            </c:numRef>
          </c:val>
          <c:smooth val="0"/>
        </c:ser>
        <c:ser>
          <c:idx val="14"/>
          <c:order val="14"/>
          <c:tx>
            <c:strRef>
              <c:f>'Demand MM and Savings'!$B$17</c:f>
              <c:strCache>
                <c:ptCount val="1"/>
                <c:pt idx="0">
                  <c:v>SAVINGS DEP (STMT) VIP-NPL</c:v>
                </c:pt>
              </c:strCache>
            </c:strRef>
          </c:tx>
          <c:spPr>
            <a:ln w="28575" cap="rnd">
              <a:solidFill>
                <a:schemeClr val="accent3">
                  <a:lumMod val="80000"/>
                  <a:lumOff val="2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Savings'!$C$17:$BV$17</c:f>
              <c:numCache>
                <c:formatCode>_(* #,##0_);_(* \(#,##0\);_(* "-"??_);_(@_)</c:formatCode>
                <c:ptCount val="72"/>
                <c:pt idx="0">
                  <c:v>0</c:v>
                </c:pt>
                <c:pt idx="1">
                  <c:v>154373.75</c:v>
                </c:pt>
                <c:pt idx="2">
                  <c:v>1448.3</c:v>
                </c:pt>
                <c:pt idx="3">
                  <c:v>1448.36</c:v>
                </c:pt>
                <c:pt idx="4">
                  <c:v>1448.42</c:v>
                </c:pt>
                <c:pt idx="5">
                  <c:v>1448.48</c:v>
                </c:pt>
                <c:pt idx="6">
                  <c:v>1448.54</c:v>
                </c:pt>
                <c:pt idx="7">
                  <c:v>1448.6</c:v>
                </c:pt>
                <c:pt idx="8">
                  <c:v>1448.66</c:v>
                </c:pt>
                <c:pt idx="9">
                  <c:v>1448.72</c:v>
                </c:pt>
                <c:pt idx="10">
                  <c:v>1448.78</c:v>
                </c:pt>
                <c:pt idx="11">
                  <c:v>1448.84</c:v>
                </c:pt>
                <c:pt idx="12">
                  <c:v>1448.9</c:v>
                </c:pt>
                <c:pt idx="13">
                  <c:v>1448.96</c:v>
                </c:pt>
                <c:pt idx="14">
                  <c:v>1449.02</c:v>
                </c:pt>
                <c:pt idx="15">
                  <c:v>1449.08</c:v>
                </c:pt>
                <c:pt idx="16">
                  <c:v>1449.14</c:v>
                </c:pt>
                <c:pt idx="17">
                  <c:v>1449.2</c:v>
                </c:pt>
                <c:pt idx="18">
                  <c:v>1449.26</c:v>
                </c:pt>
                <c:pt idx="19">
                  <c:v>56371.97</c:v>
                </c:pt>
                <c:pt idx="20">
                  <c:v>70200.479999999996</c:v>
                </c:pt>
                <c:pt idx="21">
                  <c:v>5780088.2300000004</c:v>
                </c:pt>
                <c:pt idx="22">
                  <c:v>5860047.2699999996</c:v>
                </c:pt>
                <c:pt idx="23">
                  <c:v>879153.23</c:v>
                </c:pt>
                <c:pt idx="24">
                  <c:v>964083.89</c:v>
                </c:pt>
                <c:pt idx="25">
                  <c:v>845365.12</c:v>
                </c:pt>
                <c:pt idx="26">
                  <c:v>919502.79</c:v>
                </c:pt>
                <c:pt idx="27">
                  <c:v>978711.33</c:v>
                </c:pt>
                <c:pt idx="28">
                  <c:v>1056736.76</c:v>
                </c:pt>
                <c:pt idx="29">
                  <c:v>1015196.89</c:v>
                </c:pt>
                <c:pt idx="30">
                  <c:v>1095921.6499999999</c:v>
                </c:pt>
                <c:pt idx="31">
                  <c:v>6202011.6100000003</c:v>
                </c:pt>
                <c:pt idx="32">
                  <c:v>5100589.25</c:v>
                </c:pt>
                <c:pt idx="33">
                  <c:v>2195080.79</c:v>
                </c:pt>
                <c:pt idx="34">
                  <c:v>2106595.58</c:v>
                </c:pt>
                <c:pt idx="35">
                  <c:v>1950906.04</c:v>
                </c:pt>
                <c:pt idx="36">
                  <c:v>1568276.04</c:v>
                </c:pt>
                <c:pt idx="37">
                  <c:v>1477018.33</c:v>
                </c:pt>
                <c:pt idx="38">
                  <c:v>1569236.37</c:v>
                </c:pt>
                <c:pt idx="39">
                  <c:v>101053861.23</c:v>
                </c:pt>
                <c:pt idx="40">
                  <c:v>101246553.59</c:v>
                </c:pt>
                <c:pt idx="41">
                  <c:v>101917146.13</c:v>
                </c:pt>
                <c:pt idx="42">
                  <c:v>102679206.52</c:v>
                </c:pt>
                <c:pt idx="43">
                  <c:v>103007411.76000001</c:v>
                </c:pt>
                <c:pt idx="44">
                  <c:v>103976422.45999999</c:v>
                </c:pt>
                <c:pt idx="45">
                  <c:v>104021674.8</c:v>
                </c:pt>
                <c:pt idx="46">
                  <c:v>103969108.26000001</c:v>
                </c:pt>
                <c:pt idx="47">
                  <c:v>104096636.51000001</c:v>
                </c:pt>
                <c:pt idx="48">
                  <c:v>104057162.41</c:v>
                </c:pt>
                <c:pt idx="49">
                  <c:v>104045475.69</c:v>
                </c:pt>
                <c:pt idx="50">
                  <c:v>103793833.88</c:v>
                </c:pt>
                <c:pt idx="51">
                  <c:v>103881517.09</c:v>
                </c:pt>
                <c:pt idx="52">
                  <c:v>102580714.25</c:v>
                </c:pt>
                <c:pt idx="53">
                  <c:v>102460931.41</c:v>
                </c:pt>
                <c:pt idx="54">
                  <c:v>104783131.90000001</c:v>
                </c:pt>
                <c:pt idx="55">
                  <c:v>105165944.31999999</c:v>
                </c:pt>
                <c:pt idx="56">
                  <c:v>104776466.20999999</c:v>
                </c:pt>
                <c:pt idx="57">
                  <c:v>124503085.08</c:v>
                </c:pt>
                <c:pt idx="58">
                  <c:v>106333652.25</c:v>
                </c:pt>
                <c:pt idx="59">
                  <c:v>105604087.89</c:v>
                </c:pt>
                <c:pt idx="60">
                  <c:v>105412873.83</c:v>
                </c:pt>
                <c:pt idx="61">
                  <c:v>107395522.56999999</c:v>
                </c:pt>
                <c:pt idx="62">
                  <c:v>104584191.03</c:v>
                </c:pt>
                <c:pt idx="63">
                  <c:v>105237400.48999999</c:v>
                </c:pt>
                <c:pt idx="64">
                  <c:v>104722497.45999999</c:v>
                </c:pt>
                <c:pt idx="65">
                  <c:v>104679954.31</c:v>
                </c:pt>
                <c:pt idx="66">
                  <c:v>105267303.92</c:v>
                </c:pt>
                <c:pt idx="67">
                  <c:v>105226805.69</c:v>
                </c:pt>
                <c:pt idx="68">
                  <c:v>105206083.42</c:v>
                </c:pt>
                <c:pt idx="69">
                  <c:v>106379847.20999999</c:v>
                </c:pt>
                <c:pt idx="70">
                  <c:v>106417418.25</c:v>
                </c:pt>
                <c:pt idx="71">
                  <c:v>105899345.72</c:v>
                </c:pt>
              </c:numCache>
            </c:numRef>
          </c:val>
          <c:smooth val="0"/>
        </c:ser>
        <c:ser>
          <c:idx val="15"/>
          <c:order val="15"/>
          <c:tx>
            <c:strRef>
              <c:f>'Demand MM and Savings'!$B$18</c:f>
              <c:strCache>
                <c:ptCount val="1"/>
                <c:pt idx="0">
                  <c:v>SAVINGS DEP (PASSBOOK)-PERSONA</c:v>
                </c:pt>
              </c:strCache>
            </c:strRef>
          </c:tx>
          <c:spPr>
            <a:ln w="28575" cap="rnd">
              <a:solidFill>
                <a:schemeClr val="accent4">
                  <a:lumMod val="80000"/>
                  <a:lumOff val="2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Savings'!$C$18:$BV$18</c:f>
              <c:numCache>
                <c:formatCode>_(* #,##0_);_(* \(#,##0\);_(* "-"??_);_(@_)</c:formatCode>
                <c:ptCount val="72"/>
                <c:pt idx="0">
                  <c:v>34025602.229999997</c:v>
                </c:pt>
                <c:pt idx="1">
                  <c:v>33754132.210000001</c:v>
                </c:pt>
                <c:pt idx="2">
                  <c:v>33336749.300000001</c:v>
                </c:pt>
                <c:pt idx="3">
                  <c:v>33902992.840000004</c:v>
                </c:pt>
                <c:pt idx="4">
                  <c:v>33782803.950000003</c:v>
                </c:pt>
                <c:pt idx="5">
                  <c:v>33005594.219999999</c:v>
                </c:pt>
                <c:pt idx="6">
                  <c:v>33909733.07</c:v>
                </c:pt>
                <c:pt idx="7">
                  <c:v>33457930.260000002</c:v>
                </c:pt>
                <c:pt idx="8">
                  <c:v>34171795.890000001</c:v>
                </c:pt>
                <c:pt idx="9">
                  <c:v>32883954.649999999</c:v>
                </c:pt>
                <c:pt idx="10">
                  <c:v>32821403.219999999</c:v>
                </c:pt>
                <c:pt idx="11">
                  <c:v>32724519.760000002</c:v>
                </c:pt>
                <c:pt idx="12">
                  <c:v>32017667.989999998</c:v>
                </c:pt>
                <c:pt idx="13">
                  <c:v>32062760.210000001</c:v>
                </c:pt>
                <c:pt idx="14">
                  <c:v>32670717.140000001</c:v>
                </c:pt>
                <c:pt idx="15">
                  <c:v>33208866.379999999</c:v>
                </c:pt>
                <c:pt idx="16">
                  <c:v>32917016.149999999</c:v>
                </c:pt>
                <c:pt idx="17">
                  <c:v>31201713.899999999</c:v>
                </c:pt>
                <c:pt idx="18">
                  <c:v>31076354.640000001</c:v>
                </c:pt>
                <c:pt idx="19">
                  <c:v>30773885.390000001</c:v>
                </c:pt>
                <c:pt idx="20">
                  <c:v>30641083.510000002</c:v>
                </c:pt>
                <c:pt idx="21">
                  <c:v>30254176.25</c:v>
                </c:pt>
                <c:pt idx="22">
                  <c:v>30565569.52</c:v>
                </c:pt>
                <c:pt idx="23">
                  <c:v>30393099.879999999</c:v>
                </c:pt>
                <c:pt idx="24">
                  <c:v>29993076.460000001</c:v>
                </c:pt>
                <c:pt idx="25">
                  <c:v>29952995.440000001</c:v>
                </c:pt>
                <c:pt idx="26">
                  <c:v>31112331.18</c:v>
                </c:pt>
                <c:pt idx="27">
                  <c:v>31197660.82</c:v>
                </c:pt>
                <c:pt idx="28">
                  <c:v>31706337.719999999</c:v>
                </c:pt>
                <c:pt idx="29">
                  <c:v>31816125.370000001</c:v>
                </c:pt>
                <c:pt idx="30">
                  <c:v>32094415.27</c:v>
                </c:pt>
                <c:pt idx="31">
                  <c:v>31338889.07</c:v>
                </c:pt>
                <c:pt idx="32">
                  <c:v>29745092.949999999</c:v>
                </c:pt>
                <c:pt idx="33">
                  <c:v>29619875.949999999</c:v>
                </c:pt>
                <c:pt idx="34">
                  <c:v>28459845.280000001</c:v>
                </c:pt>
                <c:pt idx="35">
                  <c:v>27887755.010000002</c:v>
                </c:pt>
                <c:pt idx="36">
                  <c:v>26682760.300000001</c:v>
                </c:pt>
                <c:pt idx="37">
                  <c:v>26145440.780000001</c:v>
                </c:pt>
                <c:pt idx="38">
                  <c:v>25115056.969999999</c:v>
                </c:pt>
                <c:pt idx="39">
                  <c:v>23886446.809999999</c:v>
                </c:pt>
                <c:pt idx="40">
                  <c:v>22476441.510000002</c:v>
                </c:pt>
                <c:pt idx="41">
                  <c:v>21216339.289999999</c:v>
                </c:pt>
                <c:pt idx="42">
                  <c:v>20588167.66</c:v>
                </c:pt>
                <c:pt idx="43">
                  <c:v>19921710.879999999</c:v>
                </c:pt>
                <c:pt idx="44">
                  <c:v>19271045.25</c:v>
                </c:pt>
                <c:pt idx="45">
                  <c:v>18277763.719999999</c:v>
                </c:pt>
                <c:pt idx="46">
                  <c:v>18225949.100000001</c:v>
                </c:pt>
                <c:pt idx="47">
                  <c:v>17700432.120000001</c:v>
                </c:pt>
                <c:pt idx="48">
                  <c:v>17205543.350000001</c:v>
                </c:pt>
                <c:pt idx="49">
                  <c:v>17200779.760000002</c:v>
                </c:pt>
                <c:pt idx="50">
                  <c:v>16230939.449999999</c:v>
                </c:pt>
                <c:pt idx="51">
                  <c:v>16031582.5</c:v>
                </c:pt>
                <c:pt idx="52">
                  <c:v>15292034</c:v>
                </c:pt>
                <c:pt idx="53">
                  <c:v>14587204.390000001</c:v>
                </c:pt>
                <c:pt idx="54">
                  <c:v>14661416.779999999</c:v>
                </c:pt>
                <c:pt idx="55">
                  <c:v>14687819.199999999</c:v>
                </c:pt>
                <c:pt idx="56">
                  <c:v>14750270</c:v>
                </c:pt>
                <c:pt idx="57">
                  <c:v>14769693.029999999</c:v>
                </c:pt>
                <c:pt idx="58">
                  <c:v>14359149.140000001</c:v>
                </c:pt>
                <c:pt idx="59">
                  <c:v>13826206.74</c:v>
                </c:pt>
                <c:pt idx="60">
                  <c:v>13595671.689999999</c:v>
                </c:pt>
                <c:pt idx="61">
                  <c:v>13617121.27</c:v>
                </c:pt>
                <c:pt idx="62">
                  <c:v>14486614.539999999</c:v>
                </c:pt>
                <c:pt idx="63">
                  <c:v>14635364.539999999</c:v>
                </c:pt>
                <c:pt idx="64">
                  <c:v>14145693.1</c:v>
                </c:pt>
                <c:pt idx="65">
                  <c:v>13722862.73</c:v>
                </c:pt>
                <c:pt idx="66">
                  <c:v>14502573.58</c:v>
                </c:pt>
                <c:pt idx="67">
                  <c:v>14697774.470000001</c:v>
                </c:pt>
                <c:pt idx="68">
                  <c:v>14002562.970000001</c:v>
                </c:pt>
                <c:pt idx="69">
                  <c:v>14080854.199999999</c:v>
                </c:pt>
                <c:pt idx="70">
                  <c:v>14630900.220000001</c:v>
                </c:pt>
                <c:pt idx="71">
                  <c:v>14653490.23</c:v>
                </c:pt>
              </c:numCache>
            </c:numRef>
          </c:val>
          <c:smooth val="0"/>
        </c:ser>
        <c:ser>
          <c:idx val="16"/>
          <c:order val="16"/>
          <c:tx>
            <c:strRef>
              <c:f>'Demand MM and Savings'!$B$19</c:f>
              <c:strCache>
                <c:ptCount val="1"/>
                <c:pt idx="0">
                  <c:v>SAVINGS DEPOSIT(PASS BOOK)-INA</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Savings'!$C$19:$BV$19</c:f>
            </c:numRef>
          </c:val>
          <c:smooth val="0"/>
        </c:ser>
        <c:ser>
          <c:idx val="17"/>
          <c:order val="17"/>
          <c:tx>
            <c:strRef>
              <c:f>'Demand MM and Savings'!$B$20</c:f>
              <c:strCache>
                <c:ptCount val="1"/>
                <c:pt idx="0">
                  <c:v>ESCROW DEPOSIT EB5-NON INT BEA</c:v>
                </c:pt>
              </c:strCache>
            </c:strRef>
          </c:tx>
          <c:spPr>
            <a:ln w="28575" cap="rnd">
              <a:solidFill>
                <a:schemeClr val="accent6">
                  <a:lumMod val="80000"/>
                  <a:lumOff val="2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Savings'!$C$20:$BV$20</c:f>
            </c:numRef>
          </c:val>
          <c:smooth val="0"/>
        </c:ser>
        <c:ser>
          <c:idx val="18"/>
          <c:order val="18"/>
          <c:tx>
            <c:strRef>
              <c:f>'Demand MM and Savings'!$B$21</c:f>
              <c:strCache>
                <c:ptCount val="1"/>
                <c:pt idx="0">
                  <c:v>ESCROW DEPOSIT-NON INT BEARING</c:v>
                </c:pt>
              </c:strCache>
            </c:strRef>
          </c:tx>
          <c:spPr>
            <a:ln w="28575" cap="rnd">
              <a:solidFill>
                <a:schemeClr val="accent1">
                  <a:lumMod val="8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Savings'!$C$21:$BV$21</c:f>
            </c:numRef>
          </c:val>
          <c:smooth val="0"/>
        </c:ser>
        <c:ser>
          <c:idx val="19"/>
          <c:order val="19"/>
          <c:tx>
            <c:strRef>
              <c:f>'Demand MM and Savings'!$B$22</c:f>
              <c:strCache>
                <c:ptCount val="1"/>
                <c:pt idx="0">
                  <c:v>ESCROW DEPOSITS IB COMMERCIAL</c:v>
                </c:pt>
              </c:strCache>
            </c:strRef>
          </c:tx>
          <c:spPr>
            <a:ln w="28575" cap="rnd">
              <a:solidFill>
                <a:schemeClr val="accent2">
                  <a:lumMod val="8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Savings'!$C$22:$BV$22</c:f>
            </c:numRef>
          </c:val>
          <c:smooth val="0"/>
        </c:ser>
        <c:ser>
          <c:idx val="20"/>
          <c:order val="20"/>
          <c:tx>
            <c:strRef>
              <c:f>'Demand MM and Savings'!$B$23</c:f>
              <c:strCache>
                <c:ptCount val="1"/>
                <c:pt idx="0">
                  <c:v>ESCROW DEPOSITS-RESIDENTIAL</c:v>
                </c:pt>
              </c:strCache>
            </c:strRef>
          </c:tx>
          <c:spPr>
            <a:ln w="28575" cap="rnd">
              <a:solidFill>
                <a:schemeClr val="accent3">
                  <a:lumMod val="80000"/>
                </a:schemeClr>
              </a:solidFill>
              <a:round/>
            </a:ln>
            <a:effectLst/>
          </c:spPr>
          <c:marker>
            <c:symbol val="none"/>
          </c:marker>
          <c:cat>
            <c:numRef>
              <c:f>'Demand MM and Savings'!$C$2:$BV$2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'Demand MM and Savings'!$C$23:$BV$23</c:f>
            </c:numRef>
          </c:val>
          <c:smooth val="0"/>
        </c:ser>
        <c:dLbls>
          <c:showLegendKey val="0"/>
          <c:showVal val="0"/>
          <c:showCatName val="0"/>
          <c:showSerName val="0"/>
          <c:showPercent val="0"/>
          <c:showBubbleSize val="0"/>
        </c:dLbls>
        <c:marker val="1"/>
        <c:smooth val="0"/>
        <c:axId val="975014400"/>
        <c:axId val="976076096"/>
      </c:lineChart>
      <c:dateAx>
        <c:axId val="975014400"/>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6076096"/>
        <c:crosses val="autoZero"/>
        <c:auto val="1"/>
        <c:lblOffset val="100"/>
        <c:baseTimeUnit val="months"/>
      </c:dateAx>
      <c:valAx>
        <c:axId val="976076096"/>
        <c:scaling>
          <c:orientation val="minMax"/>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014400"/>
        <c:crosses val="autoZero"/>
        <c:crossBetween val="between"/>
        <c:dispUnits>
          <c:builtInUnit val="billion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solidFill>
            <a:schemeClr val="accent5"/>
          </a:solidFill>
        </a:ln>
        <a:effectLst/>
      </c:spPr>
    </c:plotArea>
    <c:legend>
      <c:legendPos val="b"/>
      <c:layout>
        <c:manualLayout>
          <c:xMode val="edge"/>
          <c:yMode val="edge"/>
          <c:x val="3.9389427283128067E-2"/>
          <c:y val="0.78188643338011754"/>
          <c:w val="0.92549464970724826"/>
          <c:h val="0.1939443823298522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Georgia" panose="02040502050405020303" pitchFamily="18" charset="0"/>
                <a:ea typeface="+mn-ea"/>
                <a:cs typeface="+mn-cs"/>
              </a:defRPr>
            </a:pPr>
            <a:r>
              <a:rPr lang="en-US" sz="1100">
                <a:latin typeface="Georgia" panose="02040502050405020303" pitchFamily="18" charset="0"/>
              </a:rPr>
              <a:t>Time Deposits (</a:t>
            </a:r>
            <a:r>
              <a:rPr lang="en-US" sz="1100" b="0" i="0" u="none" strike="noStrike" baseline="0">
                <a:effectLst/>
                <a:latin typeface="Georgia" panose="02040502050405020303" pitchFamily="18" charset="0"/>
              </a:rPr>
              <a:t>From Jan 2010 - Dec 2015)</a:t>
            </a:r>
            <a:r>
              <a:rPr lang="en-US" sz="1100">
                <a:latin typeface="Georgia" panose="02040502050405020303" pitchFamily="18" charset="0"/>
              </a:rPr>
              <a:t> </a:t>
            </a:r>
          </a:p>
        </c:rich>
      </c:tx>
      <c:overlay val="0"/>
      <c:spPr>
        <a:noFill/>
        <a:ln>
          <a:noFill/>
        </a:ln>
        <a:effectLst/>
      </c:spPr>
    </c:title>
    <c:autoTitleDeleted val="0"/>
    <c:plotArea>
      <c:layout/>
      <c:lineChart>
        <c:grouping val="standard"/>
        <c:varyColors val="0"/>
        <c:ser>
          <c:idx val="0"/>
          <c:order val="0"/>
          <c:tx>
            <c:strRef>
              <c:f>'Time Deposits'!$B$3</c:f>
              <c:strCache>
                <c:ptCount val="1"/>
                <c:pt idx="0">
                  <c:v>TIME DEPOSITS-PERSONAL</c:v>
                </c:pt>
              </c:strCache>
            </c:strRef>
          </c:tx>
          <c:spPr>
            <a:ln w="28575" cap="rnd">
              <a:solidFill>
                <a:schemeClr val="accent1"/>
              </a:solidFill>
              <a:round/>
            </a:ln>
            <a:effectLst/>
          </c:spPr>
          <c:marker>
            <c:symbol val="none"/>
          </c:marker>
          <c:cat>
            <c:numRef>
              <c:f>'Time Deposits'!$C$2:$BV$2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'Time Deposits'!$C$3:$BV$3</c:f>
              <c:numCache>
                <c:formatCode>_(* #,##0_);_(* \(#,##0\);_(* "-"??_);_(@_)</c:formatCode>
                <c:ptCount val="72"/>
                <c:pt idx="0">
                  <c:v>68010391.930000007</c:v>
                </c:pt>
                <c:pt idx="1">
                  <c:v>66311213.719999999</c:v>
                </c:pt>
                <c:pt idx="2">
                  <c:v>63560581.350000001</c:v>
                </c:pt>
                <c:pt idx="3">
                  <c:v>62779349.530000001</c:v>
                </c:pt>
                <c:pt idx="4">
                  <c:v>62532006.32</c:v>
                </c:pt>
                <c:pt idx="5">
                  <c:v>66545680.600000001</c:v>
                </c:pt>
                <c:pt idx="6">
                  <c:v>65861233.979999997</c:v>
                </c:pt>
                <c:pt idx="7">
                  <c:v>65601560.259999998</c:v>
                </c:pt>
                <c:pt idx="8">
                  <c:v>63147768.670000002</c:v>
                </c:pt>
                <c:pt idx="9">
                  <c:v>64188376.490000002</c:v>
                </c:pt>
                <c:pt idx="10">
                  <c:v>63608288.43</c:v>
                </c:pt>
                <c:pt idx="11">
                  <c:v>62302082.439999998</c:v>
                </c:pt>
                <c:pt idx="12">
                  <c:v>62532057.030000001</c:v>
                </c:pt>
                <c:pt idx="13">
                  <c:v>63789055.090000004</c:v>
                </c:pt>
                <c:pt idx="14">
                  <c:v>63803457.75</c:v>
                </c:pt>
                <c:pt idx="15">
                  <c:v>69296330.140000001</c:v>
                </c:pt>
                <c:pt idx="16">
                  <c:v>75070676.530000001</c:v>
                </c:pt>
                <c:pt idx="17">
                  <c:v>79021332.549999997</c:v>
                </c:pt>
                <c:pt idx="18">
                  <c:v>83528175.579999998</c:v>
                </c:pt>
                <c:pt idx="19">
                  <c:v>97436212.659999996</c:v>
                </c:pt>
                <c:pt idx="20">
                  <c:v>107047430.2</c:v>
                </c:pt>
                <c:pt idx="21">
                  <c:v>111060218.43000001</c:v>
                </c:pt>
                <c:pt idx="22">
                  <c:v>114618091.22</c:v>
                </c:pt>
                <c:pt idx="23">
                  <c:v>115147909.86</c:v>
                </c:pt>
                <c:pt idx="24">
                  <c:v>118908392.55</c:v>
                </c:pt>
                <c:pt idx="25">
                  <c:v>135562731.94999999</c:v>
                </c:pt>
                <c:pt idx="26">
                  <c:v>140191769.53</c:v>
                </c:pt>
                <c:pt idx="27">
                  <c:v>141015102.97</c:v>
                </c:pt>
                <c:pt idx="28">
                  <c:v>150048185.91</c:v>
                </c:pt>
                <c:pt idx="29">
                  <c:v>155104125.03999999</c:v>
                </c:pt>
                <c:pt idx="30">
                  <c:v>155693873.94</c:v>
                </c:pt>
                <c:pt idx="31">
                  <c:v>153578499.81999999</c:v>
                </c:pt>
                <c:pt idx="32">
                  <c:v>154040603.22999999</c:v>
                </c:pt>
                <c:pt idx="33">
                  <c:v>152073344.77000001</c:v>
                </c:pt>
                <c:pt idx="34">
                  <c:v>153877519.69999999</c:v>
                </c:pt>
                <c:pt idx="35">
                  <c:v>157925500.68000001</c:v>
                </c:pt>
                <c:pt idx="36">
                  <c:v>159141666.93000001</c:v>
                </c:pt>
                <c:pt idx="37">
                  <c:v>161252096.66999999</c:v>
                </c:pt>
                <c:pt idx="38">
                  <c:v>160596845.52000001</c:v>
                </c:pt>
                <c:pt idx="39">
                  <c:v>160823817.55000001</c:v>
                </c:pt>
                <c:pt idx="40">
                  <c:v>161363663.22</c:v>
                </c:pt>
                <c:pt idx="41">
                  <c:v>163182105.30000001</c:v>
                </c:pt>
                <c:pt idx="42">
                  <c:v>162765104.72</c:v>
                </c:pt>
                <c:pt idx="43">
                  <c:v>164845052.11000001</c:v>
                </c:pt>
                <c:pt idx="44">
                  <c:v>167670253.16</c:v>
                </c:pt>
                <c:pt idx="45">
                  <c:v>198996294.34</c:v>
                </c:pt>
                <c:pt idx="46">
                  <c:v>227653435.41</c:v>
                </c:pt>
                <c:pt idx="47">
                  <c:v>230341436.94</c:v>
                </c:pt>
                <c:pt idx="48">
                  <c:v>230666189.28999999</c:v>
                </c:pt>
                <c:pt idx="49">
                  <c:v>229365926.91999999</c:v>
                </c:pt>
                <c:pt idx="50">
                  <c:v>264292053.37</c:v>
                </c:pt>
                <c:pt idx="51">
                  <c:v>261084245.49000001</c:v>
                </c:pt>
                <c:pt idx="52">
                  <c:v>267907474.56999999</c:v>
                </c:pt>
                <c:pt idx="53">
                  <c:v>266617543.61000001</c:v>
                </c:pt>
                <c:pt idx="54">
                  <c:v>266463652.47</c:v>
                </c:pt>
                <c:pt idx="55">
                  <c:v>266566806.06999999</c:v>
                </c:pt>
                <c:pt idx="56">
                  <c:v>268284260.88</c:v>
                </c:pt>
                <c:pt idx="57">
                  <c:v>270769466.01999998</c:v>
                </c:pt>
                <c:pt idx="58">
                  <c:v>267841616.93000001</c:v>
                </c:pt>
                <c:pt idx="59">
                  <c:v>282001343.17000002</c:v>
                </c:pt>
                <c:pt idx="60">
                  <c:v>279602066.69999999</c:v>
                </c:pt>
                <c:pt idx="61">
                  <c:v>274485875.35000002</c:v>
                </c:pt>
                <c:pt idx="62">
                  <c:v>241559971.21000001</c:v>
                </c:pt>
                <c:pt idx="63">
                  <c:v>238747174.25</c:v>
                </c:pt>
                <c:pt idx="64">
                  <c:v>224690242.88999999</c:v>
                </c:pt>
                <c:pt idx="65">
                  <c:v>220348065.33000001</c:v>
                </c:pt>
                <c:pt idx="66">
                  <c:v>217210374.41</c:v>
                </c:pt>
                <c:pt idx="67">
                  <c:v>203567623.94999999</c:v>
                </c:pt>
                <c:pt idx="68">
                  <c:v>195208885.88999999</c:v>
                </c:pt>
                <c:pt idx="69">
                  <c:v>192993592.28</c:v>
                </c:pt>
                <c:pt idx="70">
                  <c:v>186058363.22999999</c:v>
                </c:pt>
                <c:pt idx="71">
                  <c:v>177250025.25</c:v>
                </c:pt>
              </c:numCache>
            </c:numRef>
          </c:val>
          <c:smooth val="0"/>
        </c:ser>
        <c:ser>
          <c:idx val="1"/>
          <c:order val="1"/>
          <c:tx>
            <c:strRef>
              <c:f>'Time Deposits'!$B$4</c:f>
              <c:strCache>
                <c:ptCount val="1"/>
                <c:pt idx="0">
                  <c:v>TIME DEPOSITS-NON PERSONAL</c:v>
                </c:pt>
              </c:strCache>
            </c:strRef>
          </c:tx>
          <c:spPr>
            <a:ln w="28575" cap="rnd">
              <a:solidFill>
                <a:schemeClr val="accent2"/>
              </a:solidFill>
              <a:round/>
            </a:ln>
            <a:effectLst/>
          </c:spPr>
          <c:marker>
            <c:symbol val="none"/>
          </c:marker>
          <c:cat>
            <c:numRef>
              <c:f>'Time Deposits'!$C$2:$BV$2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'Time Deposits'!$C$4:$BV$4</c:f>
              <c:numCache>
                <c:formatCode>_(* #,##0_);_(* \(#,##0\);_(* "-"??_);_(@_)</c:formatCode>
                <c:ptCount val="72"/>
                <c:pt idx="0">
                  <c:v>115753418.93000001</c:v>
                </c:pt>
                <c:pt idx="1">
                  <c:v>115023516.93000001</c:v>
                </c:pt>
                <c:pt idx="2">
                  <c:v>106316155.51000001</c:v>
                </c:pt>
                <c:pt idx="3">
                  <c:v>106725971.79000001</c:v>
                </c:pt>
                <c:pt idx="4">
                  <c:v>105001370.29000001</c:v>
                </c:pt>
                <c:pt idx="5">
                  <c:v>108308147.14</c:v>
                </c:pt>
                <c:pt idx="6">
                  <c:v>105801225.22</c:v>
                </c:pt>
                <c:pt idx="7">
                  <c:v>100937160.28</c:v>
                </c:pt>
                <c:pt idx="8">
                  <c:v>89846332.480000004</c:v>
                </c:pt>
                <c:pt idx="9">
                  <c:v>94166199.379999995</c:v>
                </c:pt>
                <c:pt idx="10">
                  <c:v>94878698.200000003</c:v>
                </c:pt>
                <c:pt idx="11">
                  <c:v>96501832.5</c:v>
                </c:pt>
                <c:pt idx="12">
                  <c:v>96570664.670000002</c:v>
                </c:pt>
                <c:pt idx="13">
                  <c:v>91249132.700000003</c:v>
                </c:pt>
                <c:pt idx="14">
                  <c:v>90902709.659999996</c:v>
                </c:pt>
                <c:pt idx="15">
                  <c:v>89083664.420000002</c:v>
                </c:pt>
                <c:pt idx="16">
                  <c:v>88547485.670000002</c:v>
                </c:pt>
                <c:pt idx="17">
                  <c:v>113813286.33</c:v>
                </c:pt>
                <c:pt idx="18">
                  <c:v>126650892.2</c:v>
                </c:pt>
                <c:pt idx="19">
                  <c:v>119000638.37</c:v>
                </c:pt>
                <c:pt idx="20">
                  <c:v>118920673.93000001</c:v>
                </c:pt>
                <c:pt idx="21">
                  <c:v>145981927.47</c:v>
                </c:pt>
                <c:pt idx="22">
                  <c:v>144737971.06</c:v>
                </c:pt>
                <c:pt idx="23">
                  <c:v>174875652.91</c:v>
                </c:pt>
                <c:pt idx="24">
                  <c:v>174517185.69999999</c:v>
                </c:pt>
                <c:pt idx="25">
                  <c:v>176240221.47</c:v>
                </c:pt>
                <c:pt idx="26">
                  <c:v>253449750.80000001</c:v>
                </c:pt>
                <c:pt idx="27">
                  <c:v>264069364.09999999</c:v>
                </c:pt>
                <c:pt idx="28">
                  <c:v>277070234.98000002</c:v>
                </c:pt>
                <c:pt idx="29">
                  <c:v>277218077.31999999</c:v>
                </c:pt>
                <c:pt idx="30">
                  <c:v>293086185.04000002</c:v>
                </c:pt>
                <c:pt idx="31">
                  <c:v>348784293.04000002</c:v>
                </c:pt>
                <c:pt idx="32">
                  <c:v>327725416.49000001</c:v>
                </c:pt>
                <c:pt idx="33">
                  <c:v>387116387.66000003</c:v>
                </c:pt>
                <c:pt idx="34">
                  <c:v>555443688.90999997</c:v>
                </c:pt>
                <c:pt idx="35">
                  <c:v>605076762.58000004</c:v>
                </c:pt>
                <c:pt idx="36">
                  <c:v>481481594.57999998</c:v>
                </c:pt>
                <c:pt idx="37">
                  <c:v>489888179.75999999</c:v>
                </c:pt>
                <c:pt idx="38">
                  <c:v>758582399.13</c:v>
                </c:pt>
                <c:pt idx="39">
                  <c:v>750853752.92999995</c:v>
                </c:pt>
                <c:pt idx="40">
                  <c:v>1000853803.85</c:v>
                </c:pt>
                <c:pt idx="41">
                  <c:v>930187663.89999998</c:v>
                </c:pt>
                <c:pt idx="42">
                  <c:v>811942939.86000001</c:v>
                </c:pt>
                <c:pt idx="43">
                  <c:v>777884535.03999996</c:v>
                </c:pt>
                <c:pt idx="44">
                  <c:v>959125094.21000004</c:v>
                </c:pt>
                <c:pt idx="45">
                  <c:v>1027369303.01</c:v>
                </c:pt>
                <c:pt idx="46">
                  <c:v>1080530883.77</c:v>
                </c:pt>
                <c:pt idx="47">
                  <c:v>1812285254.75</c:v>
                </c:pt>
                <c:pt idx="48">
                  <c:v>989124814.71000004</c:v>
                </c:pt>
                <c:pt idx="49">
                  <c:v>1261765100.4400001</c:v>
                </c:pt>
                <c:pt idx="50">
                  <c:v>1072808373.92</c:v>
                </c:pt>
                <c:pt idx="51">
                  <c:v>991627387.33000004</c:v>
                </c:pt>
                <c:pt idx="52">
                  <c:v>1270743503.5799999</c:v>
                </c:pt>
                <c:pt idx="53">
                  <c:v>1130252831.7</c:v>
                </c:pt>
                <c:pt idx="54">
                  <c:v>1342660058.49</c:v>
                </c:pt>
                <c:pt idx="55">
                  <c:v>1561606046.3299999</c:v>
                </c:pt>
                <c:pt idx="56">
                  <c:v>1380346299.04</c:v>
                </c:pt>
                <c:pt idx="57">
                  <c:v>1464371186.8299999</c:v>
                </c:pt>
                <c:pt idx="58">
                  <c:v>1389509555.0999999</c:v>
                </c:pt>
                <c:pt idx="59">
                  <c:v>1465575062.2</c:v>
                </c:pt>
                <c:pt idx="60">
                  <c:v>1255632414.1900001</c:v>
                </c:pt>
                <c:pt idx="61">
                  <c:v>1194446358</c:v>
                </c:pt>
                <c:pt idx="62">
                  <c:v>1222359440.51</c:v>
                </c:pt>
                <c:pt idx="63">
                  <c:v>1371575003.4000001</c:v>
                </c:pt>
                <c:pt idx="64">
                  <c:v>1504155703.0599999</c:v>
                </c:pt>
                <c:pt idx="65">
                  <c:v>1499312250.9400001</c:v>
                </c:pt>
                <c:pt idx="66">
                  <c:v>2487335600.5999999</c:v>
                </c:pt>
                <c:pt idx="67">
                  <c:v>1747702069.01</c:v>
                </c:pt>
                <c:pt idx="68">
                  <c:v>1796666252.03</c:v>
                </c:pt>
                <c:pt idx="69">
                  <c:v>1850237452.1199999</c:v>
                </c:pt>
                <c:pt idx="70">
                  <c:v>1299107570.4100001</c:v>
                </c:pt>
                <c:pt idx="71">
                  <c:v>2345914560.5700002</c:v>
                </c:pt>
              </c:numCache>
            </c:numRef>
          </c:val>
          <c:smooth val="0"/>
        </c:ser>
        <c:dLbls>
          <c:showLegendKey val="0"/>
          <c:showVal val="0"/>
          <c:showCatName val="0"/>
          <c:showSerName val="0"/>
          <c:showPercent val="0"/>
          <c:showBubbleSize val="0"/>
        </c:dLbls>
        <c:marker val="1"/>
        <c:smooth val="0"/>
        <c:axId val="975760384"/>
        <c:axId val="976179136"/>
      </c:lineChart>
      <c:dateAx>
        <c:axId val="97576038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976179136"/>
        <c:crosses val="autoZero"/>
        <c:auto val="1"/>
        <c:lblOffset val="100"/>
        <c:baseTimeUnit val="months"/>
      </c:dateAx>
      <c:valAx>
        <c:axId val="976179136"/>
        <c:scaling>
          <c:orientation val="minMax"/>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760384"/>
        <c:crosses val="autoZero"/>
        <c:crossBetween val="between"/>
        <c:dispUnits>
          <c:builtInUnit val="billions"/>
          <c:dispUnitsLbl>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solidFill>
            <a:srgbClr val="C00000"/>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r>
              <a:rPr lang="en-US" sz="1100">
                <a:latin typeface="Georgia" panose="02040502050405020303" pitchFamily="18" charset="0"/>
              </a:rPr>
              <a:t>Brokered CDs and Sweep</a:t>
            </a:r>
            <a:r>
              <a:rPr lang="en-US" sz="1100" baseline="0">
                <a:latin typeface="Georgia" panose="02040502050405020303" pitchFamily="18" charset="0"/>
              </a:rPr>
              <a:t> Deposits </a:t>
            </a:r>
            <a:r>
              <a:rPr lang="en-US" sz="1100" b="0" i="0" baseline="0">
                <a:effectLst/>
                <a:latin typeface="Georgia" panose="02040502050405020303" pitchFamily="18" charset="0"/>
              </a:rPr>
              <a:t>(From Jan 2010 - Dec 2015) </a:t>
            </a:r>
            <a:endParaRPr lang="en-US" sz="1100">
              <a:effectLst/>
              <a:latin typeface="Georgia" panose="02040502050405020303"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Georgia" panose="02040502050405020303" pitchFamily="18" charset="0"/>
                <a:ea typeface="+mn-ea"/>
                <a:cs typeface="+mn-cs"/>
              </a:defRPr>
            </a:pPr>
            <a:endParaRPr lang="en-US" sz="1100">
              <a:latin typeface="Georgia" panose="02040502050405020303" pitchFamily="18" charset="0"/>
            </a:endParaRPr>
          </a:p>
        </c:rich>
      </c:tx>
      <c:overlay val="0"/>
      <c:spPr>
        <a:noFill/>
        <a:ln>
          <a:noFill/>
        </a:ln>
        <a:effectLst/>
      </c:spPr>
    </c:title>
    <c:autoTitleDeleted val="0"/>
    <c:plotArea>
      <c:layout>
        <c:manualLayout>
          <c:layoutTarget val="inner"/>
          <c:xMode val="edge"/>
          <c:yMode val="edge"/>
          <c:x val="9.1235183170352341E-2"/>
          <c:y val="0.12458204334365325"/>
          <c:w val="0.89336512482348773"/>
          <c:h val="0.55170863703956508"/>
        </c:manualLayout>
      </c:layout>
      <c:lineChart>
        <c:grouping val="standard"/>
        <c:varyColors val="0"/>
        <c:ser>
          <c:idx val="0"/>
          <c:order val="0"/>
          <c:tx>
            <c:strRef>
              <c:f>'Brokered CDs'!$B$3</c:f>
              <c:strCache>
                <c:ptCount val="1"/>
                <c:pt idx="0">
                  <c:v>MONEY MARKETS-CUSTODIAL IND</c:v>
                </c:pt>
              </c:strCache>
            </c:strRef>
          </c:tx>
          <c:spPr>
            <a:ln w="28575" cap="rnd">
              <a:solidFill>
                <a:schemeClr val="accent1"/>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CDs'!$C$3:$BV$3</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257043731.30000001</c:v>
                </c:pt>
                <c:pt idx="21">
                  <c:v>251512301.13</c:v>
                </c:pt>
                <c:pt idx="22">
                  <c:v>294027618.50999999</c:v>
                </c:pt>
                <c:pt idx="23">
                  <c:v>505494334.42000002</c:v>
                </c:pt>
                <c:pt idx="24">
                  <c:v>486846266.56999999</c:v>
                </c:pt>
                <c:pt idx="25">
                  <c:v>539028306.44000006</c:v>
                </c:pt>
                <c:pt idx="26">
                  <c:v>539106728.88</c:v>
                </c:pt>
                <c:pt idx="27">
                  <c:v>530548302.55000001</c:v>
                </c:pt>
                <c:pt idx="28">
                  <c:v>535736124.83999997</c:v>
                </c:pt>
                <c:pt idx="29">
                  <c:v>540756166.45000005</c:v>
                </c:pt>
                <c:pt idx="30">
                  <c:v>540777183.13999999</c:v>
                </c:pt>
                <c:pt idx="31">
                  <c:v>543135414.90999997</c:v>
                </c:pt>
                <c:pt idx="32">
                  <c:v>542815830.75999999</c:v>
                </c:pt>
                <c:pt idx="33">
                  <c:v>541698256.26999998</c:v>
                </c:pt>
                <c:pt idx="34">
                  <c:v>537857651.46000004</c:v>
                </c:pt>
                <c:pt idx="35">
                  <c:v>540898948.98000002</c:v>
                </c:pt>
                <c:pt idx="36">
                  <c:v>541009785.05999994</c:v>
                </c:pt>
                <c:pt idx="37">
                  <c:v>537120516.28999996</c:v>
                </c:pt>
                <c:pt idx="38">
                  <c:v>2523985620.54</c:v>
                </c:pt>
                <c:pt idx="39">
                  <c:v>2687563342.5</c:v>
                </c:pt>
                <c:pt idx="40">
                  <c:v>2859348955.6399999</c:v>
                </c:pt>
                <c:pt idx="41">
                  <c:v>3337496673.6399999</c:v>
                </c:pt>
                <c:pt idx="42">
                  <c:v>3375381404.4299998</c:v>
                </c:pt>
                <c:pt idx="43">
                  <c:v>3555708307.5700002</c:v>
                </c:pt>
                <c:pt idx="44">
                  <c:v>3356541526.0500002</c:v>
                </c:pt>
                <c:pt idx="45">
                  <c:v>2734617768.29</c:v>
                </c:pt>
                <c:pt idx="46">
                  <c:v>2829488525.3000002</c:v>
                </c:pt>
                <c:pt idx="47">
                  <c:v>3511372235.3600001</c:v>
                </c:pt>
                <c:pt idx="48">
                  <c:v>3257613568.1599998</c:v>
                </c:pt>
                <c:pt idx="49">
                  <c:v>3201276525.4299998</c:v>
                </c:pt>
                <c:pt idx="50">
                  <c:v>3157996327.54</c:v>
                </c:pt>
                <c:pt idx="51">
                  <c:v>2716231442.6199999</c:v>
                </c:pt>
                <c:pt idx="52">
                  <c:v>2713854776.5700002</c:v>
                </c:pt>
                <c:pt idx="53">
                  <c:v>2568983174.2399998</c:v>
                </c:pt>
                <c:pt idx="54">
                  <c:v>2703222127.0599999</c:v>
                </c:pt>
                <c:pt idx="55">
                  <c:v>2907566219.0100002</c:v>
                </c:pt>
                <c:pt idx="56">
                  <c:v>3050910007.4200001</c:v>
                </c:pt>
                <c:pt idx="57">
                  <c:v>3171249003.2600002</c:v>
                </c:pt>
                <c:pt idx="58">
                  <c:v>2988338263.4499998</c:v>
                </c:pt>
                <c:pt idx="59">
                  <c:v>3527263851.7800002</c:v>
                </c:pt>
                <c:pt idx="60">
                  <c:v>3322125083.5799999</c:v>
                </c:pt>
                <c:pt idx="61">
                  <c:v>3311782202.8400002</c:v>
                </c:pt>
                <c:pt idx="62">
                  <c:v>3355795248.6900001</c:v>
                </c:pt>
                <c:pt idx="63">
                  <c:v>4292225844.0900002</c:v>
                </c:pt>
                <c:pt idx="64">
                  <c:v>4510431814.6400003</c:v>
                </c:pt>
                <c:pt idx="65">
                  <c:v>4480161254.3800001</c:v>
                </c:pt>
                <c:pt idx="66">
                  <c:v>4467499464.1700001</c:v>
                </c:pt>
                <c:pt idx="67">
                  <c:v>5267214341.7299995</c:v>
                </c:pt>
                <c:pt idx="68">
                  <c:v>5678648790.4300003</c:v>
                </c:pt>
                <c:pt idx="69">
                  <c:v>4888004140.3500004</c:v>
                </c:pt>
                <c:pt idx="70">
                  <c:v>4522261717.4799995</c:v>
                </c:pt>
                <c:pt idx="71">
                  <c:v>4949951745.3699999</c:v>
                </c:pt>
              </c:numCache>
            </c:numRef>
          </c:val>
          <c:smooth val="0"/>
        </c:ser>
        <c:ser>
          <c:idx val="1"/>
          <c:order val="1"/>
          <c:tx>
            <c:strRef>
              <c:f>'Brokered CDs'!$B$4</c:f>
              <c:strCache>
                <c:ptCount val="1"/>
                <c:pt idx="0">
                  <c:v>DEMAND DEPOSIT-CUSTODIAL IND</c:v>
                </c:pt>
              </c:strCache>
            </c:strRef>
          </c:tx>
          <c:spPr>
            <a:ln w="28575" cap="rnd">
              <a:solidFill>
                <a:schemeClr val="accent2"/>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CDs'!$C$4:$BV$4</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5317170.91</c:v>
                </c:pt>
                <c:pt idx="21">
                  <c:v>10479257.869999999</c:v>
                </c:pt>
                <c:pt idx="22">
                  <c:v>342605.53</c:v>
                </c:pt>
                <c:pt idx="23">
                  <c:v>18469140.379999999</c:v>
                </c:pt>
                <c:pt idx="24">
                  <c:v>17702047.539999999</c:v>
                </c:pt>
                <c:pt idx="25">
                  <c:v>10989122.380000001</c:v>
                </c:pt>
                <c:pt idx="26">
                  <c:v>10918791.99</c:v>
                </c:pt>
                <c:pt idx="27">
                  <c:v>19469761.699999999</c:v>
                </c:pt>
                <c:pt idx="28">
                  <c:v>14291555.01</c:v>
                </c:pt>
                <c:pt idx="29">
                  <c:v>9270580.7100000009</c:v>
                </c:pt>
                <c:pt idx="30">
                  <c:v>9251741.0700000003</c:v>
                </c:pt>
                <c:pt idx="31">
                  <c:v>6892318.96</c:v>
                </c:pt>
                <c:pt idx="32">
                  <c:v>7214076.0800000001</c:v>
                </c:pt>
                <c:pt idx="33">
                  <c:v>8334523.1699999999</c:v>
                </c:pt>
                <c:pt idx="34">
                  <c:v>12154842.01</c:v>
                </c:pt>
                <c:pt idx="35">
                  <c:v>9135878.9700000007</c:v>
                </c:pt>
                <c:pt idx="36">
                  <c:v>9021907.6300000008</c:v>
                </c:pt>
                <c:pt idx="37">
                  <c:v>12908093.93</c:v>
                </c:pt>
                <c:pt idx="38">
                  <c:v>89920700.189999998</c:v>
                </c:pt>
                <c:pt idx="39">
                  <c:v>114263518.92</c:v>
                </c:pt>
                <c:pt idx="40">
                  <c:v>90395645.040000007</c:v>
                </c:pt>
                <c:pt idx="41">
                  <c:v>77459176.010000005</c:v>
                </c:pt>
                <c:pt idx="42">
                  <c:v>91558551.319999993</c:v>
                </c:pt>
                <c:pt idx="43">
                  <c:v>52223333.789999999</c:v>
                </c:pt>
                <c:pt idx="44">
                  <c:v>31934197.91</c:v>
                </c:pt>
                <c:pt idx="45">
                  <c:v>213003984.11000001</c:v>
                </c:pt>
                <c:pt idx="46">
                  <c:v>64840216.829999998</c:v>
                </c:pt>
                <c:pt idx="47">
                  <c:v>75278473.180000007</c:v>
                </c:pt>
                <c:pt idx="48">
                  <c:v>67689178.060000002</c:v>
                </c:pt>
                <c:pt idx="49">
                  <c:v>44807873.780000001</c:v>
                </c:pt>
                <c:pt idx="50">
                  <c:v>29237671.43</c:v>
                </c:pt>
                <c:pt idx="51">
                  <c:v>76554383.590000004</c:v>
                </c:pt>
                <c:pt idx="52">
                  <c:v>28501855.960000001</c:v>
                </c:pt>
                <c:pt idx="53">
                  <c:v>41547145.359999999</c:v>
                </c:pt>
                <c:pt idx="54">
                  <c:v>46078287.560000002</c:v>
                </c:pt>
                <c:pt idx="55">
                  <c:v>39184856.32</c:v>
                </c:pt>
                <c:pt idx="56">
                  <c:v>44203543.710000001</c:v>
                </c:pt>
                <c:pt idx="57">
                  <c:v>60794520.469999999</c:v>
                </c:pt>
                <c:pt idx="58">
                  <c:v>50784421.659999996</c:v>
                </c:pt>
                <c:pt idx="59">
                  <c:v>92433039.5</c:v>
                </c:pt>
                <c:pt idx="60">
                  <c:v>119979663.06999999</c:v>
                </c:pt>
                <c:pt idx="61">
                  <c:v>72100506.200000003</c:v>
                </c:pt>
                <c:pt idx="62">
                  <c:v>44974802.229999997</c:v>
                </c:pt>
                <c:pt idx="63">
                  <c:v>64809160.659999996</c:v>
                </c:pt>
                <c:pt idx="64">
                  <c:v>110814925.56</c:v>
                </c:pt>
                <c:pt idx="65">
                  <c:v>68009584.469999999</c:v>
                </c:pt>
                <c:pt idx="66">
                  <c:v>100513582.70999999</c:v>
                </c:pt>
                <c:pt idx="67">
                  <c:v>84318063.069999993</c:v>
                </c:pt>
                <c:pt idx="68">
                  <c:v>51462092.289999999</c:v>
                </c:pt>
                <c:pt idx="69">
                  <c:v>105662985.81999999</c:v>
                </c:pt>
                <c:pt idx="70">
                  <c:v>53482778.609999999</c:v>
                </c:pt>
                <c:pt idx="71">
                  <c:v>105650443.55</c:v>
                </c:pt>
              </c:numCache>
            </c:numRef>
          </c:val>
          <c:smooth val="0"/>
        </c:ser>
        <c:ser>
          <c:idx val="2"/>
          <c:order val="2"/>
          <c:tx>
            <c:strRef>
              <c:f>'Brokered CDs'!$B$5</c:f>
              <c:strCache>
                <c:ptCount val="1"/>
                <c:pt idx="0">
                  <c:v>ICS RECIPROCAL MMK DEPOSIT</c:v>
                </c:pt>
              </c:strCache>
            </c:strRef>
          </c:tx>
          <c:spPr>
            <a:ln w="28575" cap="rnd">
              <a:solidFill>
                <a:schemeClr val="accent3"/>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CDs'!$C$5:$BV$5</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488300041.13999999</c:v>
                </c:pt>
                <c:pt idx="42">
                  <c:v>634566304.09000003</c:v>
                </c:pt>
                <c:pt idx="43">
                  <c:v>626897309.60000002</c:v>
                </c:pt>
                <c:pt idx="44">
                  <c:v>679169394.20000005</c:v>
                </c:pt>
                <c:pt idx="45">
                  <c:v>680353283.73000002</c:v>
                </c:pt>
                <c:pt idx="46">
                  <c:v>648438487.48000002</c:v>
                </c:pt>
                <c:pt idx="47">
                  <c:v>845937134.32000005</c:v>
                </c:pt>
                <c:pt idx="48">
                  <c:v>824493827.50999999</c:v>
                </c:pt>
                <c:pt idx="49">
                  <c:v>843065977.13999999</c:v>
                </c:pt>
                <c:pt idx="50">
                  <c:v>834666222.33000004</c:v>
                </c:pt>
                <c:pt idx="51">
                  <c:v>790477986.97000003</c:v>
                </c:pt>
                <c:pt idx="52">
                  <c:v>745281365.41999996</c:v>
                </c:pt>
                <c:pt idx="53">
                  <c:v>829692433.64999998</c:v>
                </c:pt>
                <c:pt idx="54">
                  <c:v>862750805.87</c:v>
                </c:pt>
                <c:pt idx="55">
                  <c:v>837247863.01999998</c:v>
                </c:pt>
                <c:pt idx="56">
                  <c:v>954173544.21000004</c:v>
                </c:pt>
                <c:pt idx="57">
                  <c:v>893731611.05999994</c:v>
                </c:pt>
                <c:pt idx="58">
                  <c:v>758732253.90999997</c:v>
                </c:pt>
                <c:pt idx="59">
                  <c:v>671176548.88999999</c:v>
                </c:pt>
                <c:pt idx="60">
                  <c:v>661245408.94000006</c:v>
                </c:pt>
                <c:pt idx="61">
                  <c:v>696766214.53999996</c:v>
                </c:pt>
                <c:pt idx="62">
                  <c:v>665931480.19000006</c:v>
                </c:pt>
                <c:pt idx="63">
                  <c:v>647692592.07000005</c:v>
                </c:pt>
                <c:pt idx="64">
                  <c:v>600822875.01999998</c:v>
                </c:pt>
                <c:pt idx="65">
                  <c:v>873182313.78999996</c:v>
                </c:pt>
                <c:pt idx="66">
                  <c:v>880891798.84000003</c:v>
                </c:pt>
                <c:pt idx="67">
                  <c:v>918777207.85000002</c:v>
                </c:pt>
                <c:pt idx="68">
                  <c:v>994196297.63999999</c:v>
                </c:pt>
                <c:pt idx="69">
                  <c:v>909648516.84000003</c:v>
                </c:pt>
                <c:pt idx="70">
                  <c:v>854029299.22000003</c:v>
                </c:pt>
                <c:pt idx="71">
                  <c:v>766179176.5</c:v>
                </c:pt>
              </c:numCache>
            </c:numRef>
          </c:val>
          <c:smooth val="0"/>
        </c:ser>
        <c:ser>
          <c:idx val="3"/>
          <c:order val="3"/>
          <c:tx>
            <c:strRef>
              <c:f>'Brokered CDs'!$B$6</c:f>
              <c:strCache>
                <c:ptCount val="1"/>
                <c:pt idx="0">
                  <c:v>MMDA BROKERED DEPOSIT</c:v>
                </c:pt>
              </c:strCache>
            </c:strRef>
          </c:tx>
          <c:spPr>
            <a:ln w="28575" cap="rnd">
              <a:solidFill>
                <a:schemeClr val="accent4"/>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CDs'!$C$6:$BV$6</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75000000</c:v>
                </c:pt>
                <c:pt idx="66">
                  <c:v>75001028.329999998</c:v>
                </c:pt>
                <c:pt idx="67">
                  <c:v>75002987.150000006</c:v>
                </c:pt>
                <c:pt idx="68">
                  <c:v>75004839.079999998</c:v>
                </c:pt>
                <c:pt idx="69">
                  <c:v>125033866.84999999</c:v>
                </c:pt>
                <c:pt idx="70">
                  <c:v>155071265.03999999</c:v>
                </c:pt>
                <c:pt idx="71">
                  <c:v>160115527.28999999</c:v>
                </c:pt>
              </c:numCache>
            </c:numRef>
          </c:val>
          <c:smooth val="0"/>
        </c:ser>
        <c:ser>
          <c:idx val="4"/>
          <c:order val="4"/>
          <c:tx>
            <c:strRef>
              <c:f>'Brokered CDs'!$B$7</c:f>
              <c:strCache>
                <c:ptCount val="1"/>
                <c:pt idx="0">
                  <c:v>YANKEE CD ISSUANCE</c:v>
                </c:pt>
              </c:strCache>
            </c:strRef>
          </c:tx>
          <c:spPr>
            <a:ln w="28575" cap="rnd">
              <a:solidFill>
                <a:schemeClr val="accent5"/>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CDs'!$C$7:$BV$7</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100000000</c:v>
                </c:pt>
                <c:pt idx="24">
                  <c:v>0</c:v>
                </c:pt>
                <c:pt idx="25">
                  <c:v>0</c:v>
                </c:pt>
                <c:pt idx="26">
                  <c:v>0</c:v>
                </c:pt>
                <c:pt idx="27">
                  <c:v>0</c:v>
                </c:pt>
                <c:pt idx="28">
                  <c:v>0</c:v>
                </c:pt>
                <c:pt idx="29">
                  <c:v>0</c:v>
                </c:pt>
                <c:pt idx="30">
                  <c:v>0</c:v>
                </c:pt>
                <c:pt idx="31">
                  <c:v>0</c:v>
                </c:pt>
                <c:pt idx="32">
                  <c:v>0</c:v>
                </c:pt>
                <c:pt idx="33">
                  <c:v>0</c:v>
                </c:pt>
                <c:pt idx="34">
                  <c:v>1087000000</c:v>
                </c:pt>
                <c:pt idx="35">
                  <c:v>1328000000</c:v>
                </c:pt>
                <c:pt idx="36">
                  <c:v>1328000000</c:v>
                </c:pt>
                <c:pt idx="37">
                  <c:v>903000000</c:v>
                </c:pt>
                <c:pt idx="38">
                  <c:v>650000000</c:v>
                </c:pt>
                <c:pt idx="39">
                  <c:v>200000000</c:v>
                </c:pt>
                <c:pt idx="40">
                  <c:v>0</c:v>
                </c:pt>
                <c:pt idx="41">
                  <c:v>0</c:v>
                </c:pt>
                <c:pt idx="42">
                  <c:v>0</c:v>
                </c:pt>
                <c:pt idx="43">
                  <c:v>0</c:v>
                </c:pt>
                <c:pt idx="44">
                  <c:v>0</c:v>
                </c:pt>
                <c:pt idx="45">
                  <c:v>350000000</c:v>
                </c:pt>
                <c:pt idx="46">
                  <c:v>400000000</c:v>
                </c:pt>
                <c:pt idx="47">
                  <c:v>400000000</c:v>
                </c:pt>
                <c:pt idx="48">
                  <c:v>500000000</c:v>
                </c:pt>
                <c:pt idx="49">
                  <c:v>1385000000</c:v>
                </c:pt>
                <c:pt idx="50">
                  <c:v>1255000000</c:v>
                </c:pt>
                <c:pt idx="51">
                  <c:v>911000000</c:v>
                </c:pt>
                <c:pt idx="52">
                  <c:v>1260000000</c:v>
                </c:pt>
                <c:pt idx="53">
                  <c:v>1310000000</c:v>
                </c:pt>
                <c:pt idx="54">
                  <c:v>1693000000</c:v>
                </c:pt>
                <c:pt idx="55">
                  <c:v>1380000000</c:v>
                </c:pt>
                <c:pt idx="56">
                  <c:v>1405000000</c:v>
                </c:pt>
                <c:pt idx="57">
                  <c:v>970000000</c:v>
                </c:pt>
                <c:pt idx="58">
                  <c:v>1200000000</c:v>
                </c:pt>
                <c:pt idx="59">
                  <c:v>1450000000</c:v>
                </c:pt>
                <c:pt idx="60">
                  <c:v>350000000</c:v>
                </c:pt>
                <c:pt idx="61">
                  <c:v>0</c:v>
                </c:pt>
                <c:pt idx="62">
                  <c:v>0</c:v>
                </c:pt>
                <c:pt idx="63">
                  <c:v>0</c:v>
                </c:pt>
                <c:pt idx="64">
                  <c:v>0</c:v>
                </c:pt>
                <c:pt idx="65">
                  <c:v>1390000000</c:v>
                </c:pt>
                <c:pt idx="66">
                  <c:v>0</c:v>
                </c:pt>
                <c:pt idx="67">
                  <c:v>0</c:v>
                </c:pt>
                <c:pt idx="68">
                  <c:v>0</c:v>
                </c:pt>
                <c:pt idx="69">
                  <c:v>0</c:v>
                </c:pt>
                <c:pt idx="70">
                  <c:v>0</c:v>
                </c:pt>
                <c:pt idx="71">
                  <c:v>0</c:v>
                </c:pt>
              </c:numCache>
            </c:numRef>
          </c:val>
          <c:smooth val="0"/>
        </c:ser>
        <c:ser>
          <c:idx val="5"/>
          <c:order val="5"/>
          <c:tx>
            <c:strRef>
              <c:f>'Brokered CDs'!$B$8</c:f>
              <c:strCache>
                <c:ptCount val="1"/>
                <c:pt idx="0">
                  <c:v>CDARS CD RECIPROCAL DEPOSIT</c:v>
                </c:pt>
              </c:strCache>
            </c:strRef>
          </c:tx>
          <c:spPr>
            <a:ln w="28575" cap="rnd">
              <a:solidFill>
                <a:schemeClr val="accent6"/>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CDs'!$C$8:$BV$8</c:f>
              <c:numCache>
                <c:formatCode>_(* #,##0_);_(* \(#,##0\);_(* "-"??_);_(@_)</c:formatCode>
                <c:ptCount val="7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34882601.939999998</c:v>
                </c:pt>
                <c:pt idx="30">
                  <c:v>110368079.13</c:v>
                </c:pt>
                <c:pt idx="31">
                  <c:v>126002582.77</c:v>
                </c:pt>
                <c:pt idx="32">
                  <c:v>244689397.44999999</c:v>
                </c:pt>
                <c:pt idx="33">
                  <c:v>241779026.38999999</c:v>
                </c:pt>
                <c:pt idx="34">
                  <c:v>239181586.37</c:v>
                </c:pt>
                <c:pt idx="35">
                  <c:v>350729835.94</c:v>
                </c:pt>
                <c:pt idx="36">
                  <c:v>276825031.36000001</c:v>
                </c:pt>
                <c:pt idx="37">
                  <c:v>298222667.61000001</c:v>
                </c:pt>
                <c:pt idx="38">
                  <c:v>230552132.63999999</c:v>
                </c:pt>
                <c:pt idx="39">
                  <c:v>297522196.38999999</c:v>
                </c:pt>
                <c:pt idx="40">
                  <c:v>408620471.16000003</c:v>
                </c:pt>
                <c:pt idx="41">
                  <c:v>596686200.69000006</c:v>
                </c:pt>
                <c:pt idx="42">
                  <c:v>609937547.44000006</c:v>
                </c:pt>
                <c:pt idx="43">
                  <c:v>662514744.65999997</c:v>
                </c:pt>
                <c:pt idx="44">
                  <c:v>706524645.12</c:v>
                </c:pt>
                <c:pt idx="45">
                  <c:v>753352019.00999999</c:v>
                </c:pt>
                <c:pt idx="46">
                  <c:v>782434788.47000003</c:v>
                </c:pt>
                <c:pt idx="47">
                  <c:v>678732040.72000003</c:v>
                </c:pt>
                <c:pt idx="48">
                  <c:v>515003232.54000002</c:v>
                </c:pt>
                <c:pt idx="49">
                  <c:v>521663932.66000003</c:v>
                </c:pt>
                <c:pt idx="50">
                  <c:v>833119966.96000004</c:v>
                </c:pt>
                <c:pt idx="51">
                  <c:v>545880313.12</c:v>
                </c:pt>
                <c:pt idx="52">
                  <c:v>484835205.70999998</c:v>
                </c:pt>
                <c:pt idx="53">
                  <c:v>389482018.13</c:v>
                </c:pt>
                <c:pt idx="54">
                  <c:v>328039321.66000003</c:v>
                </c:pt>
                <c:pt idx="55">
                  <c:v>355793643.63</c:v>
                </c:pt>
                <c:pt idx="56">
                  <c:v>341888237.26999998</c:v>
                </c:pt>
                <c:pt idx="57">
                  <c:v>313437810.86000001</c:v>
                </c:pt>
                <c:pt idx="58">
                  <c:v>270109879.14999998</c:v>
                </c:pt>
                <c:pt idx="59">
                  <c:v>199595890.28999999</c:v>
                </c:pt>
                <c:pt idx="60">
                  <c:v>183222664.22</c:v>
                </c:pt>
                <c:pt idx="61">
                  <c:v>160367625.59</c:v>
                </c:pt>
                <c:pt idx="62">
                  <c:v>125784904.33</c:v>
                </c:pt>
                <c:pt idx="63">
                  <c:v>174062519.05000001</c:v>
                </c:pt>
                <c:pt idx="64">
                  <c:v>202814209.71000001</c:v>
                </c:pt>
                <c:pt idx="65">
                  <c:v>250672428.65000001</c:v>
                </c:pt>
                <c:pt idx="66">
                  <c:v>274308353.02999997</c:v>
                </c:pt>
                <c:pt idx="67">
                  <c:v>285385562.94999999</c:v>
                </c:pt>
                <c:pt idx="68">
                  <c:v>290722337.25999999</c:v>
                </c:pt>
                <c:pt idx="69">
                  <c:v>339243207.43000001</c:v>
                </c:pt>
                <c:pt idx="70">
                  <c:v>297422127.13</c:v>
                </c:pt>
                <c:pt idx="71">
                  <c:v>190736049.77000001</c:v>
                </c:pt>
              </c:numCache>
            </c:numRef>
          </c:val>
          <c:smooth val="0"/>
        </c:ser>
        <c:ser>
          <c:idx val="6"/>
          <c:order val="6"/>
          <c:tx>
            <c:strRef>
              <c:f>'Brokered CDs'!$B$9</c:f>
              <c:strCache>
                <c:ptCount val="1"/>
                <c:pt idx="0">
                  <c:v>CD ISSUANCE</c:v>
                </c:pt>
              </c:strCache>
            </c:strRef>
          </c:tx>
          <c:spPr>
            <a:ln w="28575" cap="rnd">
              <a:solidFill>
                <a:schemeClr val="accent1">
                  <a:lumMod val="60000"/>
                </a:schemeClr>
              </a:solidFill>
              <a:round/>
            </a:ln>
            <a:effectLst/>
          </c:spPr>
          <c:marker>
            <c:symbol val="none"/>
          </c:marker>
          <c:cat>
            <c:numRef>
              <c:f>'Brokered CDs'!$C$2:$BV$2</c:f>
              <c:numCache>
                <c:formatCode>mmm\-yy</c:formatCode>
                <c:ptCount val="72"/>
                <c:pt idx="0">
                  <c:v>40179</c:v>
                </c:pt>
                <c:pt idx="1">
                  <c:v>40210</c:v>
                </c:pt>
                <c:pt idx="2">
                  <c:v>40238</c:v>
                </c:pt>
                <c:pt idx="3">
                  <c:v>40269</c:v>
                </c:pt>
                <c:pt idx="4">
                  <c:v>40299</c:v>
                </c:pt>
                <c:pt idx="5">
                  <c:v>40330</c:v>
                </c:pt>
                <c:pt idx="6">
                  <c:v>40360</c:v>
                </c:pt>
                <c:pt idx="7">
                  <c:v>40391</c:v>
                </c:pt>
                <c:pt idx="8">
                  <c:v>40422</c:v>
                </c:pt>
                <c:pt idx="9">
                  <c:v>40452</c:v>
                </c:pt>
                <c:pt idx="10">
                  <c:v>40483</c:v>
                </c:pt>
                <c:pt idx="11">
                  <c:v>40513</c:v>
                </c:pt>
                <c:pt idx="12">
                  <c:v>40544</c:v>
                </c:pt>
                <c:pt idx="13">
                  <c:v>40575</c:v>
                </c:pt>
                <c:pt idx="14">
                  <c:v>40603</c:v>
                </c:pt>
                <c:pt idx="15">
                  <c:v>40634</c:v>
                </c:pt>
                <c:pt idx="16">
                  <c:v>40664</c:v>
                </c:pt>
                <c:pt idx="17">
                  <c:v>40695</c:v>
                </c:pt>
                <c:pt idx="18">
                  <c:v>40725</c:v>
                </c:pt>
                <c:pt idx="19">
                  <c:v>40756</c:v>
                </c:pt>
                <c:pt idx="20">
                  <c:v>40787</c:v>
                </c:pt>
                <c:pt idx="21">
                  <c:v>40817</c:v>
                </c:pt>
                <c:pt idx="22">
                  <c:v>40848</c:v>
                </c:pt>
                <c:pt idx="23">
                  <c:v>40878</c:v>
                </c:pt>
                <c:pt idx="24">
                  <c:v>40909</c:v>
                </c:pt>
                <c:pt idx="25">
                  <c:v>40940</c:v>
                </c:pt>
                <c:pt idx="26">
                  <c:v>40969</c:v>
                </c:pt>
                <c:pt idx="27">
                  <c:v>41000</c:v>
                </c:pt>
                <c:pt idx="28">
                  <c:v>41030</c:v>
                </c:pt>
                <c:pt idx="29">
                  <c:v>41061</c:v>
                </c:pt>
                <c:pt idx="30">
                  <c:v>41091</c:v>
                </c:pt>
                <c:pt idx="31">
                  <c:v>41122</c:v>
                </c:pt>
                <c:pt idx="32">
                  <c:v>41153</c:v>
                </c:pt>
                <c:pt idx="33">
                  <c:v>41183</c:v>
                </c:pt>
                <c:pt idx="34">
                  <c:v>41214</c:v>
                </c:pt>
                <c:pt idx="35">
                  <c:v>41244</c:v>
                </c:pt>
                <c:pt idx="36">
                  <c:v>41275</c:v>
                </c:pt>
                <c:pt idx="37">
                  <c:v>41306</c:v>
                </c:pt>
                <c:pt idx="38">
                  <c:v>41334</c:v>
                </c:pt>
                <c:pt idx="39">
                  <c:v>41365</c:v>
                </c:pt>
                <c:pt idx="40">
                  <c:v>41395</c:v>
                </c:pt>
                <c:pt idx="41">
                  <c:v>41426</c:v>
                </c:pt>
                <c:pt idx="42">
                  <c:v>41456</c:v>
                </c:pt>
                <c:pt idx="43">
                  <c:v>41487</c:v>
                </c:pt>
                <c:pt idx="44">
                  <c:v>41518</c:v>
                </c:pt>
                <c:pt idx="45">
                  <c:v>41548</c:v>
                </c:pt>
                <c:pt idx="46">
                  <c:v>41579</c:v>
                </c:pt>
                <c:pt idx="47">
                  <c:v>41609</c:v>
                </c:pt>
                <c:pt idx="48">
                  <c:v>41640</c:v>
                </c:pt>
                <c:pt idx="49">
                  <c:v>41671</c:v>
                </c:pt>
                <c:pt idx="50">
                  <c:v>41699</c:v>
                </c:pt>
                <c:pt idx="51">
                  <c:v>41730</c:v>
                </c:pt>
                <c:pt idx="52">
                  <c:v>41760</c:v>
                </c:pt>
                <c:pt idx="53">
                  <c:v>41791</c:v>
                </c:pt>
                <c:pt idx="54">
                  <c:v>41821</c:v>
                </c:pt>
                <c:pt idx="55">
                  <c:v>41852</c:v>
                </c:pt>
                <c:pt idx="56">
                  <c:v>41883</c:v>
                </c:pt>
                <c:pt idx="57">
                  <c:v>41913</c:v>
                </c:pt>
                <c:pt idx="58">
                  <c:v>41944</c:v>
                </c:pt>
                <c:pt idx="59">
                  <c:v>41974</c:v>
                </c:pt>
                <c:pt idx="60">
                  <c:v>42005</c:v>
                </c:pt>
                <c:pt idx="61">
                  <c:v>42036</c:v>
                </c:pt>
                <c:pt idx="62">
                  <c:v>42064</c:v>
                </c:pt>
                <c:pt idx="63">
                  <c:v>42095</c:v>
                </c:pt>
                <c:pt idx="64">
                  <c:v>42125</c:v>
                </c:pt>
                <c:pt idx="65">
                  <c:v>42156</c:v>
                </c:pt>
                <c:pt idx="66">
                  <c:v>42186</c:v>
                </c:pt>
                <c:pt idx="67">
                  <c:v>42217</c:v>
                </c:pt>
                <c:pt idx="68">
                  <c:v>42248</c:v>
                </c:pt>
                <c:pt idx="69">
                  <c:v>42278</c:v>
                </c:pt>
                <c:pt idx="70">
                  <c:v>42309</c:v>
                </c:pt>
                <c:pt idx="71">
                  <c:v>42339</c:v>
                </c:pt>
              </c:numCache>
            </c:numRef>
          </c:cat>
          <c:val>
            <c:numRef>
              <c:f>'Brokered CDs'!$C$9:$BV$9</c:f>
              <c:numCache>
                <c:formatCode>_(* #,##0_);_(* \(#,##0\);_(* "-"??_);_(@_)</c:formatCode>
                <c:ptCount val="72"/>
                <c:pt idx="0">
                  <c:v>0</c:v>
                </c:pt>
                <c:pt idx="1">
                  <c:v>156091000</c:v>
                </c:pt>
                <c:pt idx="2">
                  <c:v>395292000</c:v>
                </c:pt>
                <c:pt idx="3">
                  <c:v>794373000</c:v>
                </c:pt>
                <c:pt idx="4">
                  <c:v>1423036000</c:v>
                </c:pt>
                <c:pt idx="5">
                  <c:v>1988085000</c:v>
                </c:pt>
                <c:pt idx="6">
                  <c:v>2256919000</c:v>
                </c:pt>
                <c:pt idx="7">
                  <c:v>2663237000</c:v>
                </c:pt>
                <c:pt idx="8">
                  <c:v>2760191000</c:v>
                </c:pt>
                <c:pt idx="9">
                  <c:v>2654384000</c:v>
                </c:pt>
                <c:pt idx="10">
                  <c:v>2350755000</c:v>
                </c:pt>
                <c:pt idx="11">
                  <c:v>2628397999.9899998</c:v>
                </c:pt>
                <c:pt idx="12">
                  <c:v>2816866999.98</c:v>
                </c:pt>
                <c:pt idx="13">
                  <c:v>3154431999.98</c:v>
                </c:pt>
                <c:pt idx="14">
                  <c:v>3797715999.98</c:v>
                </c:pt>
                <c:pt idx="15">
                  <c:v>4735937999.9799995</c:v>
                </c:pt>
                <c:pt idx="16">
                  <c:v>5405827999.9899998</c:v>
                </c:pt>
                <c:pt idx="17">
                  <c:v>6558024999.9799995</c:v>
                </c:pt>
                <c:pt idx="18">
                  <c:v>6771076999.9799995</c:v>
                </c:pt>
                <c:pt idx="19">
                  <c:v>7306786999.96</c:v>
                </c:pt>
                <c:pt idx="20">
                  <c:v>7097641999.9399996</c:v>
                </c:pt>
                <c:pt idx="21">
                  <c:v>7578698999.9399996</c:v>
                </c:pt>
                <c:pt idx="22">
                  <c:v>8239096999.9399996</c:v>
                </c:pt>
                <c:pt idx="23">
                  <c:v>8962113000</c:v>
                </c:pt>
                <c:pt idx="24">
                  <c:v>8512001000</c:v>
                </c:pt>
                <c:pt idx="25">
                  <c:v>7857061000</c:v>
                </c:pt>
                <c:pt idx="26">
                  <c:v>7256357000</c:v>
                </c:pt>
                <c:pt idx="27">
                  <c:v>6914052000</c:v>
                </c:pt>
                <c:pt idx="28">
                  <c:v>6742367000</c:v>
                </c:pt>
                <c:pt idx="29">
                  <c:v>6093392000</c:v>
                </c:pt>
                <c:pt idx="30">
                  <c:v>6212454000</c:v>
                </c:pt>
                <c:pt idx="31">
                  <c:v>6284469000</c:v>
                </c:pt>
                <c:pt idx="32">
                  <c:v>6273056000</c:v>
                </c:pt>
                <c:pt idx="33">
                  <c:v>6174369000</c:v>
                </c:pt>
                <c:pt idx="34">
                  <c:v>5921563000</c:v>
                </c:pt>
                <c:pt idx="35">
                  <c:v>6109997000</c:v>
                </c:pt>
                <c:pt idx="36">
                  <c:v>5182542000</c:v>
                </c:pt>
                <c:pt idx="37">
                  <c:v>4682469000</c:v>
                </c:pt>
                <c:pt idx="38">
                  <c:v>4717413000</c:v>
                </c:pt>
                <c:pt idx="39">
                  <c:v>5044474000</c:v>
                </c:pt>
                <c:pt idx="40">
                  <c:v>4828436000</c:v>
                </c:pt>
                <c:pt idx="41">
                  <c:v>4263012000</c:v>
                </c:pt>
                <c:pt idx="42">
                  <c:v>4624860000</c:v>
                </c:pt>
                <c:pt idx="43">
                  <c:v>4664221000</c:v>
                </c:pt>
                <c:pt idx="44">
                  <c:v>4390458000</c:v>
                </c:pt>
                <c:pt idx="45">
                  <c:v>4370514000</c:v>
                </c:pt>
                <c:pt idx="46">
                  <c:v>4707136000</c:v>
                </c:pt>
                <c:pt idx="47">
                  <c:v>4366753000</c:v>
                </c:pt>
                <c:pt idx="48">
                  <c:v>3489153000</c:v>
                </c:pt>
                <c:pt idx="49">
                  <c:v>3294662000</c:v>
                </c:pt>
                <c:pt idx="50">
                  <c:v>4059250000</c:v>
                </c:pt>
                <c:pt idx="51">
                  <c:v>4084161000</c:v>
                </c:pt>
                <c:pt idx="52">
                  <c:v>3916859000</c:v>
                </c:pt>
                <c:pt idx="53">
                  <c:v>3766733000</c:v>
                </c:pt>
                <c:pt idx="54">
                  <c:v>3474859000</c:v>
                </c:pt>
                <c:pt idx="55">
                  <c:v>3652644000</c:v>
                </c:pt>
                <c:pt idx="56">
                  <c:v>3708399000</c:v>
                </c:pt>
                <c:pt idx="57">
                  <c:v>4258992000</c:v>
                </c:pt>
                <c:pt idx="58">
                  <c:v>4259675000</c:v>
                </c:pt>
                <c:pt idx="59">
                  <c:v>3942739000</c:v>
                </c:pt>
                <c:pt idx="60">
                  <c:v>3655860000</c:v>
                </c:pt>
                <c:pt idx="61">
                  <c:v>3122107000</c:v>
                </c:pt>
                <c:pt idx="62">
                  <c:v>2537021000</c:v>
                </c:pt>
                <c:pt idx="63">
                  <c:v>2271621000</c:v>
                </c:pt>
                <c:pt idx="64">
                  <c:v>2144624000</c:v>
                </c:pt>
                <c:pt idx="65">
                  <c:v>2256651000</c:v>
                </c:pt>
                <c:pt idx="66">
                  <c:v>2307685000</c:v>
                </c:pt>
                <c:pt idx="67">
                  <c:v>2051164000</c:v>
                </c:pt>
                <c:pt idx="68">
                  <c:v>1768559000</c:v>
                </c:pt>
                <c:pt idx="69">
                  <c:v>1425427000</c:v>
                </c:pt>
                <c:pt idx="70">
                  <c:v>1371419000</c:v>
                </c:pt>
                <c:pt idx="71">
                  <c:v>1353206000</c:v>
                </c:pt>
              </c:numCache>
            </c:numRef>
          </c:val>
          <c:smooth val="0"/>
        </c:ser>
        <c:dLbls>
          <c:showLegendKey val="0"/>
          <c:showVal val="0"/>
          <c:showCatName val="0"/>
          <c:showSerName val="0"/>
          <c:showPercent val="0"/>
          <c:showBubbleSize val="0"/>
        </c:dLbls>
        <c:marker val="1"/>
        <c:smooth val="0"/>
        <c:axId val="975760896"/>
        <c:axId val="976223552"/>
      </c:lineChart>
      <c:dateAx>
        <c:axId val="975760896"/>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6223552"/>
        <c:crosses val="autoZero"/>
        <c:auto val="1"/>
        <c:lblOffset val="100"/>
        <c:baseTimeUnit val="months"/>
      </c:dateAx>
      <c:valAx>
        <c:axId val="976223552"/>
        <c:scaling>
          <c:orientation val="minMax"/>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5760896"/>
        <c:crosses val="autoZero"/>
        <c:crossBetween val="between"/>
        <c:dispUnits>
          <c:builtInUnit val="billion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dispUnitsLbl>
        </c:dispUnits>
      </c:valAx>
      <c:spPr>
        <a:noFill/>
        <a:ln>
          <a:solidFill>
            <a:srgbClr val="C00000"/>
          </a:solidFill>
        </a:ln>
        <a:effectLst/>
      </c:spPr>
    </c:plotArea>
    <c:legend>
      <c:legendPos val="b"/>
      <c:layout>
        <c:manualLayout>
          <c:xMode val="edge"/>
          <c:yMode val="edge"/>
          <c:x val="2.8193014334746604E-2"/>
          <c:y val="0.81044304665011646"/>
          <c:w val="0.95216097987751536"/>
          <c:h val="0.1663461216284134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PwC">
  <a:themeElements>
    <a:clrScheme name="PwC Orange">
      <a:dk1>
        <a:srgbClr val="000000"/>
      </a:dk1>
      <a:lt1>
        <a:srgbClr val="FFFFFF"/>
      </a:lt1>
      <a:dk2>
        <a:srgbClr val="DC6900"/>
      </a:dk2>
      <a:lt2>
        <a:srgbClr val="FFFFFF"/>
      </a:lt2>
      <a:accent1>
        <a:srgbClr val="DC6900"/>
      </a:accent1>
      <a:accent2>
        <a:srgbClr val="FFB600"/>
      </a:accent2>
      <a:accent3>
        <a:srgbClr val="602320"/>
      </a:accent3>
      <a:accent4>
        <a:srgbClr val="E27588"/>
      </a:accent4>
      <a:accent5>
        <a:srgbClr val="A32020"/>
      </a:accent5>
      <a:accent6>
        <a:srgbClr val="E0301E"/>
      </a:accent6>
      <a:hlink>
        <a:srgbClr val="0000FF"/>
      </a:hlink>
      <a:folHlink>
        <a:srgbClr val="0000FF"/>
      </a:folHlink>
    </a:clrScheme>
    <a:fontScheme name="PwC">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ltGray">
        <a:solidFill>
          <a:schemeClr val="tx2"/>
        </a:solidFill>
        <a:ln w="3175"/>
      </a:spPr>
      <a:bodyPr rtlCol="0" anchor="ctr"/>
      <a:lstStyle>
        <a:defPPr algn="ctr">
          <a:defRPr dirty="0" err="1" smtClean="0">
            <a:solidFill>
              <a:schemeClr val="bg1"/>
            </a:solidFill>
            <a:latin typeface="Georgia" pitchFamily="18" charset="0"/>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0" rIns="0" bIns="0" rtlCol="0">
        <a:noAutofit/>
      </a:bodyPr>
      <a:lstStyle>
        <a:defPPr indent="-274320">
          <a:spcAft>
            <a:spcPts val="900"/>
          </a:spcAft>
          <a:defRPr sz="2000" dirty="0" err="1" smtClean="0">
            <a:latin typeface="Georgia" pitchFamily="18" charset="0"/>
          </a:defRPr>
        </a:defPPr>
      </a:lstStyle>
    </a:tx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PwC Orange">
    <a:dk1>
      <a:srgbClr val="000000"/>
    </a:dk1>
    <a:lt1>
      <a:srgbClr val="FFFFFF"/>
    </a:lt1>
    <a:dk2>
      <a:srgbClr val="DC6900"/>
    </a:dk2>
    <a:lt2>
      <a:srgbClr val="FFFFFF"/>
    </a:lt2>
    <a:accent1>
      <a:srgbClr val="DC6900"/>
    </a:accent1>
    <a:accent2>
      <a:srgbClr val="FFB600"/>
    </a:accent2>
    <a:accent3>
      <a:srgbClr val="602320"/>
    </a:accent3>
    <a:accent4>
      <a:srgbClr val="E27588"/>
    </a:accent4>
    <a:accent5>
      <a:srgbClr val="A32020"/>
    </a:accent5>
    <a:accent6>
      <a:srgbClr val="E0301E"/>
    </a:accent6>
    <a:hlink>
      <a:srgbClr val="0000FF"/>
    </a:hlink>
    <a:folHlink>
      <a:srgbClr val="0000FF"/>
    </a:folHlink>
  </a:clrScheme>
  <a:fontScheme name="PwC">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6698F7-0433-454F-BAA9-235B2061F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16811</Words>
  <Characters>95828</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Bank of China u.s. branches and combined operationS                                          Liquidity Stress Test Documentation</vt:lpstr>
    </vt:vector>
  </TitlesOfParts>
  <Company>PricewaterhouseCoopers</Company>
  <LinksUpToDate>false</LinksUpToDate>
  <CharactersWithSpaces>112415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of China u.s. branches and combined operationS                                          Liquidity Stress Test Documentation</dc:title>
  <dc:creator>Ruiming He</dc:creator>
  <cp:lastModifiedBy>LIU, SHUNAN</cp:lastModifiedBy>
  <cp:revision>2</cp:revision>
  <cp:lastPrinted>2018-12-03T02:06:00Z</cp:lastPrinted>
  <dcterms:created xsi:type="dcterms:W3CDTF">2018-12-03T02:07:00Z</dcterms:created>
  <dcterms:modified xsi:type="dcterms:W3CDTF">2018-12-03T02:07:00Z</dcterms:modified>
</cp:coreProperties>
</file>